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0F4958" w14:textId="77777777" w:rsidR="00430DE3" w:rsidRDefault="00430DE3">
      <w:pPr>
        <w:pStyle w:val="BodyText"/>
        <w:rPr>
          <w:sz w:val="20"/>
        </w:rPr>
      </w:pPr>
    </w:p>
    <w:p w14:paraId="417D75DB" w14:textId="77777777" w:rsidR="00430DE3" w:rsidRDefault="00430DE3">
      <w:pPr>
        <w:pStyle w:val="BodyText"/>
        <w:rPr>
          <w:sz w:val="20"/>
        </w:rPr>
      </w:pPr>
    </w:p>
    <w:p w14:paraId="051F37F1" w14:textId="77777777" w:rsidR="00430DE3" w:rsidRDefault="00430DE3">
      <w:pPr>
        <w:pStyle w:val="BodyText"/>
        <w:spacing w:before="2" w:after="1"/>
        <w:rPr>
          <w:sz w:val="21"/>
        </w:rPr>
      </w:pPr>
    </w:p>
    <w:p w14:paraId="19B1C2D0" w14:textId="77777777" w:rsidR="00430DE3" w:rsidRDefault="008F0850">
      <w:pPr>
        <w:pStyle w:val="BodyText"/>
        <w:ind w:left="2384"/>
        <w:rPr>
          <w:sz w:val="20"/>
        </w:rPr>
      </w:pPr>
      <w:r>
        <w:rPr>
          <w:noProof/>
          <w:sz w:val="20"/>
        </w:rPr>
        <w:drawing>
          <wp:inline distT="0" distB="0" distL="0" distR="0" wp14:anchorId="13CB2256" wp14:editId="72F0EF97">
            <wp:extent cx="2564892" cy="2833116"/>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564892" cy="2833116"/>
                    </a:xfrm>
                    <a:prstGeom prst="rect">
                      <a:avLst/>
                    </a:prstGeom>
                  </pic:spPr>
                </pic:pic>
              </a:graphicData>
            </a:graphic>
          </wp:inline>
        </w:drawing>
      </w:r>
    </w:p>
    <w:p w14:paraId="538B6A1F" w14:textId="77777777" w:rsidR="00430DE3" w:rsidRDefault="00430DE3">
      <w:pPr>
        <w:pStyle w:val="BodyText"/>
        <w:rPr>
          <w:sz w:val="20"/>
        </w:rPr>
      </w:pPr>
    </w:p>
    <w:p w14:paraId="267308D2" w14:textId="77777777" w:rsidR="00430DE3" w:rsidRDefault="00430DE3">
      <w:pPr>
        <w:pStyle w:val="BodyText"/>
        <w:spacing w:before="3"/>
        <w:rPr>
          <w:sz w:val="27"/>
        </w:rPr>
      </w:pPr>
    </w:p>
    <w:p w14:paraId="262626CC" w14:textId="77777777" w:rsidR="00430DE3" w:rsidRDefault="008F0850">
      <w:pPr>
        <w:pStyle w:val="Heading2"/>
        <w:spacing w:before="55" w:line="252" w:lineRule="auto"/>
        <w:ind w:left="1573" w:right="1570" w:firstLine="0"/>
        <w:jc w:val="center"/>
      </w:pPr>
      <w:bookmarkStart w:id="0" w:name="Abstract"/>
      <w:bookmarkStart w:id="1" w:name="_bookmark0"/>
      <w:bookmarkStart w:id="2" w:name="_bookmark1"/>
      <w:bookmarkEnd w:id="0"/>
      <w:bookmarkEnd w:id="1"/>
      <w:bookmarkEnd w:id="2"/>
      <w:r>
        <w:rPr>
          <w:w w:val="115"/>
        </w:rPr>
        <w:t>NUCLEAR DATA COVARIANCE ANALYSIS OF AN ENERGY TUNING ASSEMBLY FOR SIMULATING NUCLEAR WEAPON ENVIRONMENTS</w:t>
      </w:r>
    </w:p>
    <w:p w14:paraId="20AB3707" w14:textId="77777777" w:rsidR="00430DE3" w:rsidRDefault="00430DE3">
      <w:pPr>
        <w:pStyle w:val="BodyText"/>
        <w:rPr>
          <w:b/>
        </w:rPr>
      </w:pPr>
    </w:p>
    <w:p w14:paraId="636AD5FE" w14:textId="77777777" w:rsidR="00430DE3" w:rsidRDefault="008F0850">
      <w:pPr>
        <w:pStyle w:val="BodyText"/>
        <w:spacing w:before="193"/>
        <w:ind w:left="1570" w:right="1570"/>
        <w:jc w:val="center"/>
      </w:pPr>
      <w:r>
        <w:rPr>
          <w:w w:val="105"/>
        </w:rPr>
        <w:t>THESIS</w:t>
      </w:r>
    </w:p>
    <w:p w14:paraId="14A051EF" w14:textId="77777777" w:rsidR="00430DE3" w:rsidRDefault="00430DE3">
      <w:pPr>
        <w:pStyle w:val="BodyText"/>
        <w:spacing w:before="9"/>
        <w:rPr>
          <w:sz w:val="34"/>
        </w:rPr>
      </w:pPr>
    </w:p>
    <w:p w14:paraId="6573FD70" w14:textId="77777777" w:rsidR="00430DE3" w:rsidRDefault="008F0850">
      <w:pPr>
        <w:pStyle w:val="BodyText"/>
        <w:spacing w:before="1" w:line="328" w:lineRule="auto"/>
        <w:ind w:left="2269" w:right="2267"/>
        <w:jc w:val="center"/>
      </w:pPr>
      <w:r>
        <w:rPr>
          <w:w w:val="110"/>
        </w:rPr>
        <w:t>Nicholas J. Quartemont, Captain, USAF AFIT-ENP-MS-19-M</w:t>
      </w:r>
    </w:p>
    <w:p w14:paraId="2DCE93B2" w14:textId="77777777" w:rsidR="00430DE3" w:rsidRDefault="00430DE3">
      <w:pPr>
        <w:pStyle w:val="BodyText"/>
      </w:pPr>
    </w:p>
    <w:p w14:paraId="6904DD9E" w14:textId="77777777" w:rsidR="00430DE3" w:rsidRDefault="00430DE3">
      <w:pPr>
        <w:pStyle w:val="BodyText"/>
      </w:pPr>
    </w:p>
    <w:p w14:paraId="7AB6DAF3" w14:textId="77777777" w:rsidR="00430DE3" w:rsidRDefault="008F0850">
      <w:pPr>
        <w:pStyle w:val="Heading2"/>
        <w:spacing w:before="148" w:line="242" w:lineRule="auto"/>
        <w:ind w:left="2269" w:right="2267" w:firstLine="0"/>
        <w:jc w:val="center"/>
        <w:rPr>
          <w:rFonts w:ascii="Arial"/>
        </w:rPr>
      </w:pPr>
      <w:r>
        <w:rPr>
          <w:rFonts w:ascii="Arial"/>
          <w:w w:val="105"/>
        </w:rPr>
        <w:t>DEPARTMENT OF THE AIR FORCE AIR UNIVERSITY</w:t>
      </w:r>
    </w:p>
    <w:p w14:paraId="53FA9356" w14:textId="77777777" w:rsidR="00430DE3" w:rsidRDefault="00DD3DCA">
      <w:pPr>
        <w:spacing w:before="152"/>
        <w:ind w:left="202" w:right="250"/>
        <w:jc w:val="center"/>
        <w:rPr>
          <w:rFonts w:ascii="Georgia"/>
          <w:b/>
          <w:i/>
          <w:sz w:val="34"/>
        </w:rPr>
      </w:pPr>
      <w:r>
        <w:rPr>
          <w:noProof/>
        </w:rPr>
        <mc:AlternateContent>
          <mc:Choice Requires="wps">
            <w:drawing>
              <wp:anchor distT="0" distB="0" distL="0" distR="0" simplePos="0" relativeHeight="251627008" behindDoc="0" locked="0" layoutInCell="1" allowOverlap="1" wp14:anchorId="20247675" wp14:editId="31E1310F">
                <wp:simplePos x="0" y="0"/>
                <wp:positionH relativeFrom="page">
                  <wp:posOffset>1234440</wp:posOffset>
                </wp:positionH>
                <wp:positionV relativeFrom="paragraph">
                  <wp:posOffset>415290</wp:posOffset>
                </wp:positionV>
                <wp:extent cx="5303520" cy="0"/>
                <wp:effectExtent l="5715" t="5715" r="5715" b="13335"/>
                <wp:wrapTopAndBottom/>
                <wp:docPr id="151" name="Lin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03520" cy="0"/>
                        </a:xfrm>
                        <a:prstGeom prst="line">
                          <a:avLst/>
                        </a:prstGeom>
                        <a:noFill/>
                        <a:ln w="107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2D4952" id="Line 90" o:spid="_x0000_s1026" style="position:absolute;z-index:251627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7.2pt,32.7pt" to="514.8pt,3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" strokeweight=".85pt">
                <w10:wrap type="topAndBottom" anchorx="page"/>
              </v:line>
            </w:pict>
          </mc:Fallback>
        </mc:AlternateContent>
      </w:r>
      <w:r w:rsidR="008F0850">
        <w:rPr>
          <w:rFonts w:ascii="Georgia"/>
          <w:b/>
          <w:i/>
          <w:w w:val="110"/>
          <w:sz w:val="34"/>
          <w:u w:val="thick"/>
        </w:rPr>
        <w:t>AIR FORCE INSTITUTE OF</w:t>
      </w:r>
      <w:r w:rsidR="00DB52C2">
        <w:rPr>
          <w:rFonts w:ascii="Georgia"/>
          <w:b/>
          <w:i/>
          <w:w w:val="110"/>
          <w:sz w:val="34"/>
          <w:u w:val="thick"/>
        </w:rPr>
        <w:t xml:space="preserve"> </w:t>
      </w:r>
      <w:r w:rsidR="008F0850">
        <w:rPr>
          <w:rFonts w:ascii="Georgia"/>
          <w:b/>
          <w:i/>
          <w:w w:val="110"/>
          <w:sz w:val="34"/>
          <w:u w:val="thick"/>
        </w:rPr>
        <w:t>TECHNOLOGY</w:t>
      </w:r>
    </w:p>
    <w:p w14:paraId="4EF33C35" w14:textId="77777777" w:rsidR="00430DE3" w:rsidRDefault="008F0850">
      <w:pPr>
        <w:pStyle w:val="Heading2"/>
        <w:spacing w:before="104"/>
        <w:ind w:left="1570" w:right="1570" w:firstLine="0"/>
        <w:jc w:val="center"/>
        <w:rPr>
          <w:rFonts w:ascii="Arial"/>
        </w:rPr>
      </w:pPr>
      <w:r>
        <w:rPr>
          <w:rFonts w:ascii="Arial"/>
        </w:rPr>
        <w:t>Wright-Patterson Air Force Base, Ohio</w:t>
      </w:r>
    </w:p>
    <w:p w14:paraId="6459A1A8" w14:textId="77777777" w:rsidR="00430DE3" w:rsidRDefault="00430DE3">
      <w:pPr>
        <w:pStyle w:val="BodyText"/>
        <w:spacing w:before="11"/>
        <w:rPr>
          <w:rFonts w:ascii="Arial"/>
          <w:b/>
          <w:sz w:val="34"/>
        </w:rPr>
      </w:pPr>
    </w:p>
    <w:p w14:paraId="5D9B9327" w14:textId="77777777" w:rsidR="00430DE3" w:rsidRDefault="008F0850">
      <w:pPr>
        <w:pStyle w:val="BodyText"/>
        <w:ind w:left="1570" w:right="1570"/>
        <w:jc w:val="center"/>
      </w:pPr>
      <w:r>
        <w:rPr>
          <w:w w:val="105"/>
        </w:rPr>
        <w:t>DISTRIBUTION STATEMENT</w:t>
      </w:r>
      <w:r w:rsidR="00DB52C2">
        <w:rPr>
          <w:w w:val="105"/>
        </w:rPr>
        <w:t xml:space="preserve"> </w:t>
      </w:r>
      <w:r>
        <w:rPr>
          <w:w w:val="105"/>
        </w:rPr>
        <w:t>A</w:t>
      </w:r>
    </w:p>
    <w:p w14:paraId="3469394D" w14:textId="77777777" w:rsidR="00430DE3" w:rsidRDefault="008F0850">
      <w:pPr>
        <w:pStyle w:val="BodyText"/>
        <w:spacing w:before="3"/>
        <w:ind w:left="202" w:right="202"/>
        <w:jc w:val="center"/>
      </w:pPr>
      <w:r>
        <w:rPr>
          <w:w w:val="105"/>
        </w:rPr>
        <w:t>APPROVED FOR PUBLIC RELEASE; DISTRIBUTION</w:t>
      </w:r>
      <w:r w:rsidR="00DB52C2">
        <w:rPr>
          <w:w w:val="105"/>
        </w:rPr>
        <w:t xml:space="preserve"> </w:t>
      </w:r>
      <w:r>
        <w:rPr>
          <w:w w:val="105"/>
        </w:rPr>
        <w:t>UNLIMITED.</w:t>
      </w:r>
    </w:p>
    <w:p w14:paraId="43C81BA9" w14:textId="77777777" w:rsidR="00430DE3" w:rsidRDefault="00430DE3">
      <w:pPr>
        <w:jc w:val="center"/>
        <w:sectPr w:rsidR="00430DE3">
          <w:type w:val="continuous"/>
          <w:pgSz w:w="12240" w:h="15840"/>
          <w:pgMar w:top="1500" w:right="1720" w:bottom="280" w:left="1720" w:header="720" w:footer="720" w:gutter="0"/>
          <w:cols w:space="720"/>
        </w:sectPr>
      </w:pPr>
    </w:p>
    <w:p w14:paraId="6ED9F051" w14:textId="77777777" w:rsidR="00430DE3" w:rsidRDefault="00430DE3">
      <w:pPr>
        <w:pStyle w:val="BodyText"/>
        <w:rPr>
          <w:sz w:val="20"/>
        </w:rPr>
      </w:pPr>
    </w:p>
    <w:p w14:paraId="39E55008" w14:textId="77777777" w:rsidR="00430DE3" w:rsidRDefault="00430DE3">
      <w:pPr>
        <w:pStyle w:val="BodyText"/>
        <w:rPr>
          <w:sz w:val="20"/>
        </w:rPr>
      </w:pPr>
    </w:p>
    <w:p w14:paraId="2D3C1F72" w14:textId="77777777" w:rsidR="00430DE3" w:rsidRDefault="00430DE3">
      <w:pPr>
        <w:pStyle w:val="BodyText"/>
        <w:rPr>
          <w:sz w:val="20"/>
        </w:rPr>
      </w:pPr>
    </w:p>
    <w:p w14:paraId="768F1866" w14:textId="77777777" w:rsidR="00430DE3" w:rsidRDefault="00430DE3">
      <w:pPr>
        <w:pStyle w:val="BodyText"/>
        <w:rPr>
          <w:sz w:val="20"/>
        </w:rPr>
      </w:pPr>
    </w:p>
    <w:p w14:paraId="6AA805E6" w14:textId="77777777" w:rsidR="00430DE3" w:rsidRDefault="00430DE3">
      <w:pPr>
        <w:pStyle w:val="BodyText"/>
        <w:rPr>
          <w:sz w:val="20"/>
        </w:rPr>
      </w:pPr>
    </w:p>
    <w:p w14:paraId="4AF74AB4" w14:textId="77777777" w:rsidR="00430DE3" w:rsidRDefault="00430DE3">
      <w:pPr>
        <w:pStyle w:val="BodyText"/>
        <w:rPr>
          <w:sz w:val="20"/>
        </w:rPr>
      </w:pPr>
    </w:p>
    <w:p w14:paraId="0BF9C8CA" w14:textId="77777777" w:rsidR="00430DE3" w:rsidRDefault="00430DE3">
      <w:pPr>
        <w:pStyle w:val="BodyText"/>
        <w:rPr>
          <w:sz w:val="20"/>
        </w:rPr>
      </w:pPr>
    </w:p>
    <w:p w14:paraId="0898A85B" w14:textId="77777777" w:rsidR="00430DE3" w:rsidRDefault="00430DE3">
      <w:pPr>
        <w:pStyle w:val="BodyText"/>
        <w:rPr>
          <w:sz w:val="20"/>
        </w:rPr>
      </w:pPr>
    </w:p>
    <w:p w14:paraId="637F5CA9" w14:textId="77777777" w:rsidR="00430DE3" w:rsidRDefault="00430DE3">
      <w:pPr>
        <w:pStyle w:val="BodyText"/>
        <w:rPr>
          <w:sz w:val="20"/>
        </w:rPr>
      </w:pPr>
    </w:p>
    <w:p w14:paraId="2812A2AD" w14:textId="77777777" w:rsidR="00430DE3" w:rsidRDefault="00430DE3">
      <w:pPr>
        <w:pStyle w:val="BodyText"/>
        <w:rPr>
          <w:sz w:val="20"/>
        </w:rPr>
      </w:pPr>
    </w:p>
    <w:p w14:paraId="6DF7942C" w14:textId="77777777" w:rsidR="00430DE3" w:rsidRDefault="00430DE3">
      <w:pPr>
        <w:pStyle w:val="BodyText"/>
        <w:rPr>
          <w:sz w:val="20"/>
        </w:rPr>
      </w:pPr>
    </w:p>
    <w:p w14:paraId="4DFC4735" w14:textId="77777777" w:rsidR="00430DE3" w:rsidRDefault="00430DE3">
      <w:pPr>
        <w:pStyle w:val="BodyText"/>
        <w:rPr>
          <w:sz w:val="20"/>
        </w:rPr>
      </w:pPr>
    </w:p>
    <w:p w14:paraId="62449365" w14:textId="77777777" w:rsidR="00430DE3" w:rsidRDefault="00430DE3">
      <w:pPr>
        <w:pStyle w:val="BodyText"/>
        <w:rPr>
          <w:sz w:val="20"/>
        </w:rPr>
      </w:pPr>
    </w:p>
    <w:p w14:paraId="7BD76D0B" w14:textId="77777777" w:rsidR="00430DE3" w:rsidRDefault="00430DE3">
      <w:pPr>
        <w:pStyle w:val="BodyText"/>
        <w:rPr>
          <w:sz w:val="20"/>
        </w:rPr>
      </w:pPr>
    </w:p>
    <w:p w14:paraId="127F39A8" w14:textId="77777777" w:rsidR="00430DE3" w:rsidRDefault="00430DE3">
      <w:pPr>
        <w:pStyle w:val="BodyText"/>
        <w:rPr>
          <w:sz w:val="20"/>
        </w:rPr>
      </w:pPr>
    </w:p>
    <w:p w14:paraId="35D3A2D8" w14:textId="77777777" w:rsidR="00430DE3" w:rsidRDefault="00430DE3">
      <w:pPr>
        <w:pStyle w:val="BodyText"/>
        <w:rPr>
          <w:sz w:val="20"/>
        </w:rPr>
      </w:pPr>
    </w:p>
    <w:p w14:paraId="131B16E2" w14:textId="77777777" w:rsidR="00430DE3" w:rsidRDefault="00430DE3">
      <w:pPr>
        <w:pStyle w:val="BodyText"/>
        <w:rPr>
          <w:sz w:val="20"/>
        </w:rPr>
      </w:pPr>
    </w:p>
    <w:p w14:paraId="11498A7C" w14:textId="77777777" w:rsidR="00430DE3" w:rsidRDefault="00430DE3">
      <w:pPr>
        <w:pStyle w:val="BodyText"/>
        <w:rPr>
          <w:sz w:val="20"/>
        </w:rPr>
      </w:pPr>
    </w:p>
    <w:p w14:paraId="4D527B3B" w14:textId="77777777" w:rsidR="00430DE3" w:rsidRDefault="00430DE3">
      <w:pPr>
        <w:pStyle w:val="BodyText"/>
        <w:rPr>
          <w:sz w:val="20"/>
        </w:rPr>
      </w:pPr>
    </w:p>
    <w:p w14:paraId="704E6B82" w14:textId="77777777" w:rsidR="00430DE3" w:rsidRDefault="00430DE3">
      <w:pPr>
        <w:pStyle w:val="BodyText"/>
        <w:rPr>
          <w:sz w:val="20"/>
        </w:rPr>
      </w:pPr>
    </w:p>
    <w:p w14:paraId="0B7F5BB5" w14:textId="77777777" w:rsidR="00430DE3" w:rsidRDefault="00430DE3">
      <w:pPr>
        <w:pStyle w:val="BodyText"/>
        <w:rPr>
          <w:sz w:val="20"/>
        </w:rPr>
      </w:pPr>
    </w:p>
    <w:p w14:paraId="2FEDDD6F" w14:textId="77777777" w:rsidR="00430DE3" w:rsidRDefault="00430DE3">
      <w:pPr>
        <w:pStyle w:val="BodyText"/>
        <w:rPr>
          <w:sz w:val="20"/>
        </w:rPr>
      </w:pPr>
    </w:p>
    <w:p w14:paraId="5354CB62" w14:textId="77777777" w:rsidR="00430DE3" w:rsidRDefault="00430DE3">
      <w:pPr>
        <w:pStyle w:val="BodyText"/>
        <w:rPr>
          <w:sz w:val="20"/>
        </w:rPr>
      </w:pPr>
    </w:p>
    <w:p w14:paraId="770B4331" w14:textId="77777777" w:rsidR="00430DE3" w:rsidRDefault="00430DE3">
      <w:pPr>
        <w:pStyle w:val="BodyText"/>
        <w:rPr>
          <w:sz w:val="20"/>
        </w:rPr>
      </w:pPr>
    </w:p>
    <w:p w14:paraId="061DB1C7" w14:textId="77777777" w:rsidR="00430DE3" w:rsidRDefault="00430DE3">
      <w:pPr>
        <w:pStyle w:val="BodyText"/>
        <w:spacing w:before="7"/>
        <w:rPr>
          <w:sz w:val="23"/>
        </w:rPr>
      </w:pPr>
    </w:p>
    <w:p w14:paraId="3C39E640" w14:textId="77777777" w:rsidR="00430DE3" w:rsidRDefault="008F0850">
      <w:pPr>
        <w:pStyle w:val="BodyText"/>
        <w:spacing w:before="55" w:line="252" w:lineRule="auto"/>
        <w:ind w:left="100" w:right="117"/>
        <w:jc w:val="both"/>
      </w:pPr>
      <w:r>
        <w:rPr>
          <w:w w:val="110"/>
        </w:rPr>
        <w:t>The views expressed in this thesis are those of the author and do not reflect the official policy or position of the United States Air Force, Department of Defense, or the United States Government. This material is declared a work of the U.S. Government and is not subject to copyright protection in the United States.</w:t>
      </w:r>
    </w:p>
    <w:p w14:paraId="1442FF9E" w14:textId="77777777" w:rsidR="00430DE3" w:rsidRDefault="00430DE3">
      <w:pPr>
        <w:spacing w:line="252" w:lineRule="auto"/>
        <w:jc w:val="both"/>
        <w:sectPr w:rsidR="00430DE3">
          <w:pgSz w:w="12240" w:h="15840"/>
          <w:pgMar w:top="1500" w:right="1680" w:bottom="280" w:left="1700" w:header="720" w:footer="720" w:gutter="0"/>
          <w:cols w:space="720"/>
        </w:sectPr>
      </w:pPr>
    </w:p>
    <w:p w14:paraId="6955061F" w14:textId="77777777" w:rsidR="00430DE3" w:rsidRDefault="008F0850">
      <w:pPr>
        <w:pStyle w:val="BodyText"/>
        <w:spacing w:before="35"/>
        <w:ind w:left="100"/>
      </w:pPr>
      <w:r>
        <w:rPr>
          <w:w w:val="105"/>
        </w:rPr>
        <w:lastRenderedPageBreak/>
        <w:t>AFIT-ENP-MS-19-M</w:t>
      </w:r>
    </w:p>
    <w:p w14:paraId="7DD8B62A" w14:textId="77777777" w:rsidR="00430DE3" w:rsidRDefault="00430DE3">
      <w:pPr>
        <w:pStyle w:val="BodyText"/>
      </w:pPr>
    </w:p>
    <w:p w14:paraId="7DD16077" w14:textId="77777777" w:rsidR="00430DE3" w:rsidRDefault="00430DE3">
      <w:pPr>
        <w:pStyle w:val="BodyText"/>
      </w:pPr>
    </w:p>
    <w:p w14:paraId="646EB522" w14:textId="77777777" w:rsidR="00430DE3" w:rsidRDefault="00430DE3">
      <w:pPr>
        <w:pStyle w:val="BodyText"/>
      </w:pPr>
    </w:p>
    <w:p w14:paraId="0627B598" w14:textId="77777777" w:rsidR="00430DE3" w:rsidRDefault="00430DE3">
      <w:pPr>
        <w:pStyle w:val="BodyText"/>
        <w:spacing w:before="9"/>
        <w:rPr>
          <w:sz w:val="35"/>
        </w:rPr>
      </w:pPr>
    </w:p>
    <w:p w14:paraId="3C6E2C56" w14:textId="77777777" w:rsidR="00430DE3" w:rsidRDefault="008F0850">
      <w:pPr>
        <w:pStyle w:val="BodyText"/>
        <w:spacing w:line="415" w:lineRule="auto"/>
        <w:ind w:left="459" w:right="437" w:hanging="1"/>
        <w:jc w:val="center"/>
      </w:pPr>
      <w:r>
        <w:rPr>
          <w:w w:val="105"/>
        </w:rPr>
        <w:t xml:space="preserve">NUCLEAR </w:t>
      </w:r>
      <w:r>
        <w:rPr>
          <w:spacing w:val="-12"/>
          <w:w w:val="105"/>
        </w:rPr>
        <w:t xml:space="preserve">DATA </w:t>
      </w:r>
      <w:r>
        <w:rPr>
          <w:spacing w:val="-4"/>
          <w:w w:val="105"/>
        </w:rPr>
        <w:t xml:space="preserve">COVARIANCE </w:t>
      </w:r>
      <w:r>
        <w:rPr>
          <w:spacing w:val="-3"/>
          <w:w w:val="105"/>
        </w:rPr>
        <w:t xml:space="preserve">ANALYSIS </w:t>
      </w:r>
      <w:r>
        <w:rPr>
          <w:w w:val="105"/>
        </w:rPr>
        <w:t xml:space="preserve">OF AN ENERGY TUNING </w:t>
      </w:r>
      <w:r>
        <w:rPr>
          <w:spacing w:val="-3"/>
          <w:w w:val="105"/>
        </w:rPr>
        <w:t xml:space="preserve">ASSEMBLY FOR SIMULATING </w:t>
      </w:r>
      <w:r>
        <w:rPr>
          <w:w w:val="105"/>
        </w:rPr>
        <w:t>NUCLEAR WEAPON ENVIRONMENTS</w:t>
      </w:r>
    </w:p>
    <w:p w14:paraId="69A7A7D8" w14:textId="77777777" w:rsidR="00430DE3" w:rsidRDefault="00430DE3">
      <w:pPr>
        <w:pStyle w:val="BodyText"/>
      </w:pPr>
    </w:p>
    <w:p w14:paraId="5FDF0A0B" w14:textId="77777777" w:rsidR="00430DE3" w:rsidRDefault="00430DE3">
      <w:pPr>
        <w:pStyle w:val="BodyText"/>
        <w:spacing w:before="11"/>
        <w:rPr>
          <w:sz w:val="25"/>
        </w:rPr>
      </w:pPr>
    </w:p>
    <w:p w14:paraId="0A913C83" w14:textId="77777777" w:rsidR="00430DE3" w:rsidRDefault="008F0850">
      <w:pPr>
        <w:pStyle w:val="BodyText"/>
        <w:ind w:left="1868" w:right="1849"/>
        <w:jc w:val="center"/>
      </w:pPr>
      <w:r>
        <w:rPr>
          <w:w w:val="105"/>
        </w:rPr>
        <w:t>THESIS</w:t>
      </w:r>
    </w:p>
    <w:p w14:paraId="00CB3261" w14:textId="77777777" w:rsidR="00430DE3" w:rsidRDefault="00430DE3">
      <w:pPr>
        <w:pStyle w:val="BodyText"/>
      </w:pPr>
    </w:p>
    <w:p w14:paraId="0E585CFA" w14:textId="77777777" w:rsidR="00430DE3" w:rsidRDefault="00430DE3">
      <w:pPr>
        <w:pStyle w:val="BodyText"/>
      </w:pPr>
    </w:p>
    <w:p w14:paraId="6EF39CF7" w14:textId="77777777" w:rsidR="00430DE3" w:rsidRDefault="00430DE3">
      <w:pPr>
        <w:pStyle w:val="BodyText"/>
        <w:spacing w:before="9"/>
        <w:rPr>
          <w:sz w:val="18"/>
        </w:rPr>
      </w:pPr>
    </w:p>
    <w:p w14:paraId="12D99347" w14:textId="77777777" w:rsidR="00430DE3" w:rsidRDefault="008F0850">
      <w:pPr>
        <w:pStyle w:val="BodyText"/>
        <w:spacing w:line="415" w:lineRule="auto"/>
        <w:ind w:left="2609" w:right="2586" w:hanging="1"/>
        <w:jc w:val="center"/>
      </w:pPr>
      <w:r>
        <w:rPr>
          <w:w w:val="110"/>
        </w:rPr>
        <w:t xml:space="preserve">Presented to the Faculty </w:t>
      </w:r>
      <w:r>
        <w:rPr>
          <w:w w:val="105"/>
        </w:rPr>
        <w:t>Department of Engineering Physics</w:t>
      </w:r>
    </w:p>
    <w:p w14:paraId="3FF3B713" w14:textId="77777777" w:rsidR="00430DE3" w:rsidRDefault="008F0850">
      <w:pPr>
        <w:pStyle w:val="BodyText"/>
        <w:spacing w:before="7" w:line="415" w:lineRule="auto"/>
        <w:ind w:left="1871" w:right="1849"/>
        <w:jc w:val="center"/>
      </w:pPr>
      <w:r>
        <w:rPr>
          <w:w w:val="105"/>
        </w:rPr>
        <w:t xml:space="preserve">Graduate School of Engineering and Management Air </w:t>
      </w:r>
      <w:r>
        <w:rPr>
          <w:spacing w:val="-4"/>
          <w:w w:val="105"/>
        </w:rPr>
        <w:t xml:space="preserve">Force </w:t>
      </w:r>
      <w:r>
        <w:rPr>
          <w:w w:val="105"/>
        </w:rPr>
        <w:t>Institute of</w:t>
      </w:r>
      <w:r>
        <w:rPr>
          <w:spacing w:val="59"/>
          <w:w w:val="105"/>
        </w:rPr>
        <w:t xml:space="preserve"> </w:t>
      </w:r>
      <w:r>
        <w:rPr>
          <w:spacing w:val="-3"/>
          <w:w w:val="105"/>
        </w:rPr>
        <w:t>Technology</w:t>
      </w:r>
    </w:p>
    <w:p w14:paraId="03C33B28" w14:textId="77777777" w:rsidR="00430DE3" w:rsidRDefault="008F0850">
      <w:pPr>
        <w:pStyle w:val="BodyText"/>
        <w:spacing w:before="7"/>
        <w:ind w:left="1868" w:right="1849"/>
        <w:jc w:val="center"/>
      </w:pPr>
      <w:r>
        <w:rPr>
          <w:w w:val="105"/>
        </w:rPr>
        <w:t>Air University</w:t>
      </w:r>
    </w:p>
    <w:p w14:paraId="73C12C8B" w14:textId="77777777" w:rsidR="00430DE3" w:rsidRDefault="008F0850">
      <w:pPr>
        <w:pStyle w:val="BodyText"/>
        <w:spacing w:before="201"/>
        <w:ind w:left="1868" w:right="1849"/>
        <w:jc w:val="center"/>
      </w:pPr>
      <w:r>
        <w:rPr>
          <w:w w:val="105"/>
        </w:rPr>
        <w:t xml:space="preserve">Air Education and </w:t>
      </w:r>
      <w:r>
        <w:rPr>
          <w:spacing w:val="-3"/>
          <w:w w:val="105"/>
        </w:rPr>
        <w:t>Training</w:t>
      </w:r>
      <w:r w:rsidR="00DB52C2">
        <w:rPr>
          <w:spacing w:val="-3"/>
          <w:w w:val="105"/>
        </w:rPr>
        <w:t xml:space="preserve"> </w:t>
      </w:r>
      <w:r>
        <w:rPr>
          <w:w w:val="105"/>
        </w:rPr>
        <w:t>Command</w:t>
      </w:r>
    </w:p>
    <w:p w14:paraId="54D6C77B" w14:textId="77777777" w:rsidR="00430DE3" w:rsidRDefault="008F0850">
      <w:pPr>
        <w:pStyle w:val="BodyText"/>
        <w:spacing w:before="202" w:line="415" w:lineRule="auto"/>
        <w:ind w:left="1785" w:right="1764" w:firstLine="1"/>
        <w:jc w:val="center"/>
      </w:pPr>
      <w:r>
        <w:rPr>
          <w:w w:val="105"/>
        </w:rPr>
        <w:t xml:space="preserve">in Partial </w:t>
      </w:r>
      <w:r>
        <w:rPr>
          <w:spacing w:val="-3"/>
          <w:w w:val="105"/>
        </w:rPr>
        <w:t xml:space="preserve">Fulfillment </w:t>
      </w:r>
      <w:r>
        <w:rPr>
          <w:w w:val="105"/>
        </w:rPr>
        <w:t>of the Requirements for the Degree of Master of Science in Nuclear</w:t>
      </w:r>
      <w:r>
        <w:rPr>
          <w:spacing w:val="-36"/>
          <w:w w:val="105"/>
        </w:rPr>
        <w:t xml:space="preserve"> </w:t>
      </w:r>
      <w:r>
        <w:rPr>
          <w:w w:val="105"/>
        </w:rPr>
        <w:t>Engineering</w:t>
      </w:r>
    </w:p>
    <w:p w14:paraId="4EAFA49B" w14:textId="77777777" w:rsidR="00430DE3" w:rsidRDefault="00430DE3">
      <w:pPr>
        <w:pStyle w:val="BodyText"/>
      </w:pPr>
    </w:p>
    <w:p w14:paraId="434AAFDE" w14:textId="77777777" w:rsidR="00430DE3" w:rsidRDefault="00430DE3">
      <w:pPr>
        <w:pStyle w:val="BodyText"/>
        <w:rPr>
          <w:sz w:val="26"/>
        </w:rPr>
      </w:pPr>
    </w:p>
    <w:p w14:paraId="23499E28" w14:textId="77777777" w:rsidR="00430DE3" w:rsidRDefault="008F0850">
      <w:pPr>
        <w:pStyle w:val="BodyText"/>
        <w:spacing w:line="415" w:lineRule="auto"/>
        <w:ind w:left="2940" w:right="2919"/>
        <w:jc w:val="center"/>
      </w:pPr>
      <w:r>
        <w:rPr>
          <w:w w:val="110"/>
        </w:rPr>
        <w:t>Nicholas J. Quartemont, BS Captain, USAF</w:t>
      </w:r>
    </w:p>
    <w:p w14:paraId="5A453B72" w14:textId="77777777" w:rsidR="00430DE3" w:rsidRDefault="00430DE3">
      <w:pPr>
        <w:pStyle w:val="BodyText"/>
      </w:pPr>
    </w:p>
    <w:p w14:paraId="2D06793B" w14:textId="77777777" w:rsidR="00430DE3" w:rsidRDefault="00430DE3">
      <w:pPr>
        <w:pStyle w:val="BodyText"/>
        <w:spacing w:before="11"/>
        <w:rPr>
          <w:sz w:val="25"/>
        </w:rPr>
      </w:pPr>
    </w:p>
    <w:p w14:paraId="6C6586BA" w14:textId="77777777" w:rsidR="00430DE3" w:rsidRDefault="008F0850">
      <w:pPr>
        <w:pStyle w:val="BodyText"/>
        <w:ind w:left="3821"/>
      </w:pPr>
      <w:r>
        <w:t>March 2019</w:t>
      </w:r>
    </w:p>
    <w:p w14:paraId="0DEE738D" w14:textId="77777777" w:rsidR="00430DE3" w:rsidRDefault="00430DE3">
      <w:pPr>
        <w:pStyle w:val="BodyText"/>
      </w:pPr>
    </w:p>
    <w:p w14:paraId="0FD3A3F2" w14:textId="77777777" w:rsidR="00430DE3" w:rsidRDefault="00430DE3">
      <w:pPr>
        <w:pStyle w:val="BodyText"/>
      </w:pPr>
    </w:p>
    <w:p w14:paraId="45452579" w14:textId="77777777" w:rsidR="00430DE3" w:rsidRDefault="00430DE3">
      <w:pPr>
        <w:pStyle w:val="BodyText"/>
        <w:spacing w:before="9"/>
        <w:rPr>
          <w:sz w:val="18"/>
        </w:rPr>
      </w:pPr>
    </w:p>
    <w:p w14:paraId="08BB7365" w14:textId="77777777" w:rsidR="00430DE3" w:rsidRDefault="008F0850">
      <w:pPr>
        <w:pStyle w:val="BodyText"/>
        <w:spacing w:before="1"/>
        <w:ind w:left="1869" w:right="1849"/>
        <w:jc w:val="center"/>
      </w:pPr>
      <w:r>
        <w:rPr>
          <w:w w:val="105"/>
        </w:rPr>
        <w:t>DISTRIBUTION STATEMENT</w:t>
      </w:r>
      <w:r w:rsidR="00DB52C2">
        <w:rPr>
          <w:w w:val="105"/>
        </w:rPr>
        <w:t xml:space="preserve"> </w:t>
      </w:r>
      <w:r>
        <w:rPr>
          <w:w w:val="105"/>
        </w:rPr>
        <w:t>A</w:t>
      </w:r>
    </w:p>
    <w:p w14:paraId="1A469467" w14:textId="77777777" w:rsidR="00430DE3" w:rsidRDefault="008F0850">
      <w:pPr>
        <w:pStyle w:val="BodyText"/>
        <w:spacing w:before="3"/>
        <w:ind w:left="612" w:right="670"/>
        <w:jc w:val="center"/>
      </w:pPr>
      <w:r>
        <w:rPr>
          <w:w w:val="105"/>
        </w:rPr>
        <w:t>APPROVED FOR PUBLIC RELEASE; DISTRIBUTION</w:t>
      </w:r>
      <w:r w:rsidR="00DB52C2">
        <w:rPr>
          <w:w w:val="105"/>
        </w:rPr>
        <w:t xml:space="preserve"> </w:t>
      </w:r>
      <w:r>
        <w:rPr>
          <w:w w:val="105"/>
        </w:rPr>
        <w:t>UNLIMITED.</w:t>
      </w:r>
    </w:p>
    <w:p w14:paraId="20B7FB6D" w14:textId="77777777" w:rsidR="00430DE3" w:rsidRDefault="00430DE3">
      <w:pPr>
        <w:jc w:val="center"/>
        <w:sectPr w:rsidR="00430DE3">
          <w:pgSz w:w="12240" w:h="15840"/>
          <w:pgMar w:top="1420" w:right="1720" w:bottom="280" w:left="1700" w:header="720" w:footer="720" w:gutter="0"/>
          <w:cols w:space="720"/>
        </w:sectPr>
      </w:pPr>
    </w:p>
    <w:p w14:paraId="4D354D6D" w14:textId="77777777" w:rsidR="00430DE3" w:rsidRDefault="008F0850">
      <w:pPr>
        <w:pStyle w:val="BodyText"/>
        <w:spacing w:before="35"/>
        <w:ind w:left="120"/>
      </w:pPr>
      <w:r>
        <w:rPr>
          <w:w w:val="105"/>
        </w:rPr>
        <w:lastRenderedPageBreak/>
        <w:t>AFIT-ENP-MS-19-M</w:t>
      </w:r>
    </w:p>
    <w:p w14:paraId="10E83DB8" w14:textId="77777777" w:rsidR="00430DE3" w:rsidRDefault="00430DE3">
      <w:pPr>
        <w:pStyle w:val="BodyText"/>
      </w:pPr>
    </w:p>
    <w:p w14:paraId="38947DA2" w14:textId="77777777" w:rsidR="00430DE3" w:rsidRDefault="00430DE3">
      <w:pPr>
        <w:pStyle w:val="BodyText"/>
      </w:pPr>
    </w:p>
    <w:p w14:paraId="33A475C3" w14:textId="77777777" w:rsidR="00430DE3" w:rsidRDefault="00430DE3">
      <w:pPr>
        <w:pStyle w:val="BodyText"/>
      </w:pPr>
    </w:p>
    <w:p w14:paraId="47467F60" w14:textId="77777777" w:rsidR="00430DE3" w:rsidRDefault="00430DE3">
      <w:pPr>
        <w:pStyle w:val="BodyText"/>
      </w:pPr>
    </w:p>
    <w:p w14:paraId="76914EED" w14:textId="77777777" w:rsidR="00430DE3" w:rsidRDefault="00430DE3">
      <w:pPr>
        <w:pStyle w:val="BodyText"/>
      </w:pPr>
    </w:p>
    <w:p w14:paraId="3F8DDE1F" w14:textId="77777777" w:rsidR="00430DE3" w:rsidRDefault="00430DE3">
      <w:pPr>
        <w:pStyle w:val="BodyText"/>
      </w:pPr>
    </w:p>
    <w:p w14:paraId="408F2733" w14:textId="77777777" w:rsidR="00430DE3" w:rsidRDefault="00430DE3">
      <w:pPr>
        <w:pStyle w:val="BodyText"/>
        <w:spacing w:before="1"/>
        <w:rPr>
          <w:sz w:val="30"/>
        </w:rPr>
      </w:pPr>
    </w:p>
    <w:p w14:paraId="4EDFA47F" w14:textId="77777777" w:rsidR="00430DE3" w:rsidRDefault="008F0850">
      <w:pPr>
        <w:pStyle w:val="BodyText"/>
        <w:spacing w:line="415" w:lineRule="auto"/>
        <w:ind w:left="479" w:right="437" w:hanging="1"/>
        <w:jc w:val="center"/>
      </w:pPr>
      <w:r>
        <w:rPr>
          <w:w w:val="105"/>
        </w:rPr>
        <w:t xml:space="preserve">NUCLEAR </w:t>
      </w:r>
      <w:r>
        <w:rPr>
          <w:spacing w:val="-12"/>
          <w:w w:val="105"/>
        </w:rPr>
        <w:t xml:space="preserve">DATA </w:t>
      </w:r>
      <w:r>
        <w:rPr>
          <w:spacing w:val="-4"/>
          <w:w w:val="105"/>
        </w:rPr>
        <w:t xml:space="preserve">COVARIANCE </w:t>
      </w:r>
      <w:r>
        <w:rPr>
          <w:spacing w:val="-3"/>
          <w:w w:val="105"/>
        </w:rPr>
        <w:t xml:space="preserve">ANALYSIS </w:t>
      </w:r>
      <w:r>
        <w:rPr>
          <w:w w:val="105"/>
        </w:rPr>
        <w:t xml:space="preserve">OF AN ENERGY TUNING </w:t>
      </w:r>
      <w:r>
        <w:rPr>
          <w:spacing w:val="-3"/>
          <w:w w:val="105"/>
        </w:rPr>
        <w:t xml:space="preserve">ASSEMBLY FOR SIMULATING </w:t>
      </w:r>
      <w:r>
        <w:rPr>
          <w:w w:val="105"/>
        </w:rPr>
        <w:t>NUCLEAR WEAPON ENVIRONMENTS</w:t>
      </w:r>
    </w:p>
    <w:p w14:paraId="74B67539" w14:textId="77777777" w:rsidR="00430DE3" w:rsidRDefault="00430DE3">
      <w:pPr>
        <w:pStyle w:val="BodyText"/>
      </w:pPr>
    </w:p>
    <w:p w14:paraId="16BC0ACA" w14:textId="77777777" w:rsidR="00430DE3" w:rsidRDefault="00430DE3">
      <w:pPr>
        <w:pStyle w:val="BodyText"/>
      </w:pPr>
    </w:p>
    <w:p w14:paraId="46F69D42" w14:textId="77777777" w:rsidR="00430DE3" w:rsidRDefault="00430DE3">
      <w:pPr>
        <w:pStyle w:val="BodyText"/>
      </w:pPr>
    </w:p>
    <w:p w14:paraId="7DFBB774" w14:textId="77777777" w:rsidR="00430DE3" w:rsidRDefault="00430DE3">
      <w:pPr>
        <w:pStyle w:val="BodyText"/>
      </w:pPr>
    </w:p>
    <w:p w14:paraId="3CB9CC1C" w14:textId="77777777" w:rsidR="00430DE3" w:rsidRDefault="00430DE3">
      <w:pPr>
        <w:pStyle w:val="BodyText"/>
      </w:pPr>
    </w:p>
    <w:p w14:paraId="3ED82876" w14:textId="77777777" w:rsidR="00430DE3" w:rsidRDefault="008F0850">
      <w:pPr>
        <w:pStyle w:val="BodyText"/>
        <w:spacing w:before="169" w:line="259" w:lineRule="auto"/>
        <w:ind w:left="2960" w:right="2919"/>
        <w:jc w:val="center"/>
      </w:pPr>
      <w:r>
        <w:rPr>
          <w:w w:val="110"/>
        </w:rPr>
        <w:t>Nicholas J. Quartemont, BS Captain, USAF</w:t>
      </w:r>
    </w:p>
    <w:p w14:paraId="05950BFD" w14:textId="77777777" w:rsidR="00430DE3" w:rsidRDefault="00430DE3">
      <w:pPr>
        <w:pStyle w:val="BodyText"/>
      </w:pPr>
    </w:p>
    <w:p w14:paraId="41F9A993" w14:textId="77777777" w:rsidR="00430DE3" w:rsidRDefault="00430DE3">
      <w:pPr>
        <w:pStyle w:val="BodyText"/>
        <w:rPr>
          <w:sz w:val="35"/>
        </w:rPr>
      </w:pPr>
    </w:p>
    <w:p w14:paraId="21EB3CE1" w14:textId="77777777" w:rsidR="00430DE3" w:rsidRDefault="008F0850">
      <w:pPr>
        <w:pStyle w:val="BodyText"/>
        <w:ind w:left="120"/>
      </w:pPr>
      <w:r>
        <w:rPr>
          <w:w w:val="105"/>
        </w:rPr>
        <w:t>Approved:</w:t>
      </w:r>
    </w:p>
    <w:p w14:paraId="588B3A5C" w14:textId="77777777" w:rsidR="00430DE3" w:rsidRDefault="00430DE3">
      <w:pPr>
        <w:pStyle w:val="BodyText"/>
        <w:rPr>
          <w:sz w:val="20"/>
        </w:rPr>
      </w:pPr>
    </w:p>
    <w:p w14:paraId="704AC538" w14:textId="77777777" w:rsidR="00430DE3" w:rsidRDefault="00430DE3">
      <w:pPr>
        <w:pStyle w:val="BodyText"/>
        <w:rPr>
          <w:sz w:val="20"/>
        </w:rPr>
      </w:pPr>
    </w:p>
    <w:p w14:paraId="7F7CE176" w14:textId="77777777" w:rsidR="00430DE3" w:rsidRDefault="00430DE3">
      <w:pPr>
        <w:pStyle w:val="BodyText"/>
        <w:rPr>
          <w:sz w:val="20"/>
        </w:rPr>
      </w:pPr>
    </w:p>
    <w:p w14:paraId="74E27043" w14:textId="77777777" w:rsidR="00430DE3" w:rsidRDefault="00430DE3">
      <w:pPr>
        <w:pStyle w:val="BodyText"/>
        <w:rPr>
          <w:sz w:val="20"/>
        </w:rPr>
      </w:pPr>
    </w:p>
    <w:p w14:paraId="2DF9B90C" w14:textId="77777777" w:rsidR="00430DE3" w:rsidRDefault="00DD3DCA">
      <w:pPr>
        <w:pStyle w:val="BodyText"/>
        <w:spacing w:before="4"/>
        <w:rPr>
          <w:sz w:val="12"/>
        </w:rPr>
      </w:pPr>
      <w:r>
        <w:rPr>
          <w:noProof/>
        </w:rPr>
        <mc:AlternateContent>
          <mc:Choice Requires="wps">
            <w:drawing>
              <wp:anchor distT="0" distB="0" distL="0" distR="0" simplePos="0" relativeHeight="251628032" behindDoc="0" locked="0" layoutInCell="1" allowOverlap="1" wp14:anchorId="55F7EC6F" wp14:editId="23363B50">
                <wp:simplePos x="0" y="0"/>
                <wp:positionH relativeFrom="page">
                  <wp:posOffset>1143000</wp:posOffset>
                </wp:positionH>
                <wp:positionV relativeFrom="paragraph">
                  <wp:posOffset>118110</wp:posOffset>
                </wp:positionV>
                <wp:extent cx="2743200" cy="0"/>
                <wp:effectExtent l="9525" t="7620" r="9525" b="11430"/>
                <wp:wrapTopAndBottom/>
                <wp:docPr id="150" name="Lin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F88583" id="Line 89" o:spid="_x0000_s1026" style="position:absolute;z-index:25162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9.3pt" to="306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" strokeweight=".14042mm">
                <w10:wrap type="topAndBottom" anchorx="page"/>
              </v:line>
            </w:pict>
          </mc:Fallback>
        </mc:AlternateContent>
      </w:r>
      <w:r>
        <w:rPr>
          <w:noProof/>
        </w:rPr>
        <mc:AlternateContent>
          <mc:Choice Requires="wps">
            <w:drawing>
              <wp:anchor distT="0" distB="0" distL="0" distR="0" simplePos="0" relativeHeight="251629056" behindDoc="0" locked="0" layoutInCell="1" allowOverlap="1" wp14:anchorId="728E2F7F" wp14:editId="53C10742">
                <wp:simplePos x="0" y="0"/>
                <wp:positionH relativeFrom="page">
                  <wp:posOffset>4979670</wp:posOffset>
                </wp:positionH>
                <wp:positionV relativeFrom="paragraph">
                  <wp:posOffset>118110</wp:posOffset>
                </wp:positionV>
                <wp:extent cx="1600200" cy="0"/>
                <wp:effectExtent l="7620" t="7620" r="11430" b="11430"/>
                <wp:wrapTopAndBottom/>
                <wp:docPr id="149" name="Lin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32F97A" id="Line 88" o:spid="_x0000_s1026" style="position:absolute;z-index:251629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2.1pt,9.3pt" to="518.1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" strokeweight=".14042mm">
                <w10:wrap type="topAndBottom" anchorx="page"/>
              </v:line>
            </w:pict>
          </mc:Fallback>
        </mc:AlternateContent>
      </w:r>
    </w:p>
    <w:p w14:paraId="603CBAD4" w14:textId="77777777" w:rsidR="00430DE3" w:rsidRDefault="008F0850">
      <w:pPr>
        <w:pStyle w:val="BodyText"/>
        <w:tabs>
          <w:tab w:val="left" w:pos="6172"/>
        </w:tabs>
        <w:spacing w:before="36"/>
        <w:ind w:left="120"/>
      </w:pPr>
      <w:proofErr w:type="spellStart"/>
      <w:r>
        <w:rPr>
          <w:w w:val="105"/>
        </w:rPr>
        <w:t>Capt</w:t>
      </w:r>
      <w:proofErr w:type="spellEnd"/>
      <w:r>
        <w:rPr>
          <w:w w:val="105"/>
        </w:rPr>
        <w:t xml:space="preserve"> James E.</w:t>
      </w:r>
      <w:r>
        <w:rPr>
          <w:spacing w:val="58"/>
          <w:w w:val="105"/>
        </w:rPr>
        <w:t xml:space="preserve"> </w:t>
      </w:r>
      <w:r>
        <w:rPr>
          <w:w w:val="105"/>
        </w:rPr>
        <w:t>Bevins</w:t>
      </w:r>
      <w:r>
        <w:rPr>
          <w:spacing w:val="19"/>
          <w:w w:val="105"/>
        </w:rPr>
        <w:t xml:space="preserve"> </w:t>
      </w:r>
      <w:r>
        <w:rPr>
          <w:w w:val="105"/>
        </w:rPr>
        <w:t>(Advisor)</w:t>
      </w:r>
      <w:r>
        <w:rPr>
          <w:w w:val="105"/>
        </w:rPr>
        <w:tab/>
        <w:t>Date</w:t>
      </w:r>
    </w:p>
    <w:p w14:paraId="14D83D12" w14:textId="77777777" w:rsidR="00430DE3" w:rsidRDefault="00430DE3">
      <w:pPr>
        <w:pStyle w:val="BodyText"/>
        <w:rPr>
          <w:sz w:val="20"/>
        </w:rPr>
      </w:pPr>
    </w:p>
    <w:p w14:paraId="46AB9E26" w14:textId="77777777" w:rsidR="00430DE3" w:rsidRDefault="00430DE3">
      <w:pPr>
        <w:pStyle w:val="BodyText"/>
        <w:rPr>
          <w:sz w:val="20"/>
        </w:rPr>
      </w:pPr>
    </w:p>
    <w:p w14:paraId="40DF0400" w14:textId="77777777" w:rsidR="00430DE3" w:rsidRDefault="00DD3DCA">
      <w:pPr>
        <w:pStyle w:val="BodyText"/>
        <w:spacing w:before="5"/>
        <w:rPr>
          <w:sz w:val="22"/>
        </w:rPr>
      </w:pPr>
      <w:r>
        <w:rPr>
          <w:noProof/>
        </w:rPr>
        <mc:AlternateContent>
          <mc:Choice Requires="wps">
            <w:drawing>
              <wp:anchor distT="0" distB="0" distL="0" distR="0" simplePos="0" relativeHeight="251630080" behindDoc="0" locked="0" layoutInCell="1" allowOverlap="1" wp14:anchorId="2F404D03" wp14:editId="50D7445B">
                <wp:simplePos x="0" y="0"/>
                <wp:positionH relativeFrom="page">
                  <wp:posOffset>1143000</wp:posOffset>
                </wp:positionH>
                <wp:positionV relativeFrom="paragraph">
                  <wp:posOffset>191135</wp:posOffset>
                </wp:positionV>
                <wp:extent cx="2743200" cy="0"/>
                <wp:effectExtent l="9525" t="8890" r="9525" b="10160"/>
                <wp:wrapTopAndBottom/>
                <wp:docPr id="148" name="Lin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FF0A38" id="Line 87" o:spid="_x0000_s1026" style="position:absolute;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05pt" to="30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" strokeweight=".14042mm">
                <w10:wrap type="topAndBottom" anchorx="page"/>
              </v:line>
            </w:pict>
          </mc:Fallback>
        </mc:AlternateContent>
      </w:r>
      <w:r>
        <w:rPr>
          <w:noProof/>
        </w:rPr>
        <mc:AlternateContent>
          <mc:Choice Requires="wps">
            <w:drawing>
              <wp:anchor distT="0" distB="0" distL="0" distR="0" simplePos="0" relativeHeight="251631104" behindDoc="0" locked="0" layoutInCell="1" allowOverlap="1" wp14:anchorId="6D662FD9" wp14:editId="04467B0B">
                <wp:simplePos x="0" y="0"/>
                <wp:positionH relativeFrom="page">
                  <wp:posOffset>4979670</wp:posOffset>
                </wp:positionH>
                <wp:positionV relativeFrom="paragraph">
                  <wp:posOffset>191135</wp:posOffset>
                </wp:positionV>
                <wp:extent cx="1600200" cy="0"/>
                <wp:effectExtent l="7620" t="8890" r="11430" b="10160"/>
                <wp:wrapTopAndBottom/>
                <wp:docPr id="147" name="Lin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37A5D3" id="Line 86" o:spid="_x0000_s1026" style="position:absolute;z-index:251631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2.1pt,15.05pt" to="518.1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" strokeweight=".14042mm">
                <w10:wrap type="topAndBottom" anchorx="page"/>
              </v:line>
            </w:pict>
          </mc:Fallback>
        </mc:AlternateContent>
      </w:r>
    </w:p>
    <w:p w14:paraId="46A958EE" w14:textId="77777777" w:rsidR="00430DE3" w:rsidRDefault="008F0850">
      <w:pPr>
        <w:pStyle w:val="BodyText"/>
        <w:tabs>
          <w:tab w:val="left" w:pos="6172"/>
        </w:tabs>
        <w:spacing w:before="36"/>
        <w:ind w:left="120"/>
      </w:pPr>
      <w:r>
        <w:rPr>
          <w:w w:val="105"/>
        </w:rPr>
        <w:t>Dr.</w:t>
      </w:r>
      <w:r w:rsidR="00DB52C2">
        <w:rPr>
          <w:w w:val="105"/>
        </w:rPr>
        <w:t xml:space="preserve"> </w:t>
      </w:r>
      <w:r>
        <w:rPr>
          <w:w w:val="105"/>
        </w:rPr>
        <w:t>James C.</w:t>
      </w:r>
      <w:r>
        <w:rPr>
          <w:spacing w:val="24"/>
          <w:w w:val="105"/>
        </w:rPr>
        <w:t xml:space="preserve"> </w:t>
      </w:r>
      <w:proofErr w:type="spellStart"/>
      <w:r>
        <w:rPr>
          <w:w w:val="105"/>
        </w:rPr>
        <w:t>Petrosky</w:t>
      </w:r>
      <w:proofErr w:type="spellEnd"/>
      <w:r>
        <w:rPr>
          <w:spacing w:val="19"/>
          <w:w w:val="105"/>
        </w:rPr>
        <w:t xml:space="preserve"> </w:t>
      </w:r>
      <w:r>
        <w:rPr>
          <w:w w:val="105"/>
        </w:rPr>
        <w:t>(Member)</w:t>
      </w:r>
      <w:r>
        <w:rPr>
          <w:w w:val="105"/>
        </w:rPr>
        <w:tab/>
        <w:t>Date</w:t>
      </w:r>
    </w:p>
    <w:p w14:paraId="69C56FA3" w14:textId="77777777" w:rsidR="00430DE3" w:rsidRDefault="00430DE3">
      <w:pPr>
        <w:pStyle w:val="BodyText"/>
        <w:rPr>
          <w:sz w:val="20"/>
        </w:rPr>
      </w:pPr>
    </w:p>
    <w:p w14:paraId="56589D80" w14:textId="77777777" w:rsidR="00430DE3" w:rsidRDefault="00430DE3">
      <w:pPr>
        <w:pStyle w:val="BodyText"/>
        <w:rPr>
          <w:sz w:val="20"/>
        </w:rPr>
      </w:pPr>
    </w:p>
    <w:p w14:paraId="209F16D0" w14:textId="77777777" w:rsidR="00430DE3" w:rsidRDefault="00DD3DCA">
      <w:pPr>
        <w:pStyle w:val="BodyText"/>
        <w:spacing w:before="5"/>
        <w:rPr>
          <w:sz w:val="22"/>
        </w:rPr>
      </w:pPr>
      <w:r>
        <w:rPr>
          <w:noProof/>
        </w:rPr>
        <mc:AlternateContent>
          <mc:Choice Requires="wps">
            <w:drawing>
              <wp:anchor distT="0" distB="0" distL="0" distR="0" simplePos="0" relativeHeight="251632128" behindDoc="0" locked="0" layoutInCell="1" allowOverlap="1" wp14:anchorId="1EEAF4FE" wp14:editId="36C57D41">
                <wp:simplePos x="0" y="0"/>
                <wp:positionH relativeFrom="page">
                  <wp:posOffset>1143000</wp:posOffset>
                </wp:positionH>
                <wp:positionV relativeFrom="paragraph">
                  <wp:posOffset>191135</wp:posOffset>
                </wp:positionV>
                <wp:extent cx="2743200" cy="0"/>
                <wp:effectExtent l="9525" t="13335" r="9525" b="5715"/>
                <wp:wrapTopAndBottom/>
                <wp:docPr id="146" name="Lin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8CC4BB" id="Line 85" o:spid="_x0000_s1026" style="position:absolute;z-index:25163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05pt" to="30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" strokeweight=".14042mm">
                <w10:wrap type="topAndBottom" anchorx="page"/>
              </v:line>
            </w:pict>
          </mc:Fallback>
        </mc:AlternateContent>
      </w:r>
      <w:r>
        <w:rPr>
          <w:noProof/>
        </w:rPr>
        <mc:AlternateContent>
          <mc:Choice Requires="wps">
            <w:drawing>
              <wp:anchor distT="0" distB="0" distL="0" distR="0" simplePos="0" relativeHeight="251633152" behindDoc="0" locked="0" layoutInCell="1" allowOverlap="1" wp14:anchorId="5162FD4E" wp14:editId="5D9C793E">
                <wp:simplePos x="0" y="0"/>
                <wp:positionH relativeFrom="page">
                  <wp:posOffset>4979670</wp:posOffset>
                </wp:positionH>
                <wp:positionV relativeFrom="paragraph">
                  <wp:posOffset>191135</wp:posOffset>
                </wp:positionV>
                <wp:extent cx="1600200" cy="0"/>
                <wp:effectExtent l="7620" t="13335" r="11430" b="5715"/>
                <wp:wrapTopAndBottom/>
                <wp:docPr id="145" name="Lin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5523C5" id="Line 84" o:spid="_x0000_s1026" style="position:absolute;z-index:251633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2.1pt,15.05pt" to="518.1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" strokeweight=".14042mm">
                <w10:wrap type="topAndBottom" anchorx="page"/>
              </v:line>
            </w:pict>
          </mc:Fallback>
        </mc:AlternateContent>
      </w:r>
    </w:p>
    <w:p w14:paraId="123ADED7" w14:textId="77777777" w:rsidR="00430DE3" w:rsidRDefault="008F0850">
      <w:pPr>
        <w:pStyle w:val="BodyText"/>
        <w:tabs>
          <w:tab w:val="left" w:pos="6172"/>
        </w:tabs>
        <w:spacing w:before="36"/>
        <w:ind w:left="120"/>
      </w:pPr>
      <w:r>
        <w:rPr>
          <w:w w:val="105"/>
        </w:rPr>
        <w:t>Dr. Abigail A.</w:t>
      </w:r>
      <w:r>
        <w:rPr>
          <w:spacing w:val="36"/>
          <w:w w:val="105"/>
        </w:rPr>
        <w:t xml:space="preserve"> </w:t>
      </w:r>
      <w:r>
        <w:rPr>
          <w:w w:val="105"/>
        </w:rPr>
        <w:t>Bickley</w:t>
      </w:r>
      <w:r>
        <w:rPr>
          <w:spacing w:val="4"/>
          <w:w w:val="105"/>
        </w:rPr>
        <w:t xml:space="preserve"> </w:t>
      </w:r>
      <w:r>
        <w:rPr>
          <w:w w:val="105"/>
        </w:rPr>
        <w:t>(Member)</w:t>
      </w:r>
      <w:r>
        <w:rPr>
          <w:w w:val="105"/>
        </w:rPr>
        <w:tab/>
        <w:t>Date</w:t>
      </w:r>
    </w:p>
    <w:p w14:paraId="77839733" w14:textId="77777777" w:rsidR="00430DE3" w:rsidRDefault="00430DE3">
      <w:pPr>
        <w:pStyle w:val="BodyText"/>
        <w:rPr>
          <w:sz w:val="20"/>
        </w:rPr>
      </w:pPr>
    </w:p>
    <w:p w14:paraId="0E4C691B" w14:textId="77777777" w:rsidR="00430DE3" w:rsidRDefault="00430DE3">
      <w:pPr>
        <w:pStyle w:val="BodyText"/>
        <w:rPr>
          <w:sz w:val="20"/>
        </w:rPr>
      </w:pPr>
    </w:p>
    <w:p w14:paraId="2468E1BD" w14:textId="77777777" w:rsidR="00430DE3" w:rsidRDefault="00DD3DCA">
      <w:pPr>
        <w:pStyle w:val="BodyText"/>
        <w:spacing w:before="5"/>
        <w:rPr>
          <w:sz w:val="22"/>
        </w:rPr>
      </w:pPr>
      <w:r>
        <w:rPr>
          <w:noProof/>
        </w:rPr>
        <mc:AlternateContent>
          <mc:Choice Requires="wps">
            <w:drawing>
              <wp:anchor distT="0" distB="0" distL="0" distR="0" simplePos="0" relativeHeight="251634176" behindDoc="0" locked="0" layoutInCell="1" allowOverlap="1" wp14:anchorId="56E42C8B" wp14:editId="0A8DB55A">
                <wp:simplePos x="0" y="0"/>
                <wp:positionH relativeFrom="page">
                  <wp:posOffset>1143000</wp:posOffset>
                </wp:positionH>
                <wp:positionV relativeFrom="paragraph">
                  <wp:posOffset>191135</wp:posOffset>
                </wp:positionV>
                <wp:extent cx="2743200" cy="0"/>
                <wp:effectExtent l="9525" t="8255" r="9525" b="10795"/>
                <wp:wrapTopAndBottom/>
                <wp:docPr id="144" name="Lin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432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54AF27" id="Line 83" o:spid="_x0000_s1026" style="position:absolute;z-index:25163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90pt,15.05pt" to="30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" strokeweight=".14042mm">
                <w10:wrap type="topAndBottom" anchorx="page"/>
              </v:line>
            </w:pict>
          </mc:Fallback>
        </mc:AlternateContent>
      </w:r>
      <w:r>
        <w:rPr>
          <w:noProof/>
        </w:rPr>
        <mc:AlternateContent>
          <mc:Choice Requires="wps">
            <w:drawing>
              <wp:anchor distT="0" distB="0" distL="0" distR="0" simplePos="0" relativeHeight="251635200" behindDoc="0" locked="0" layoutInCell="1" allowOverlap="1" wp14:anchorId="797303E6" wp14:editId="4C699653">
                <wp:simplePos x="0" y="0"/>
                <wp:positionH relativeFrom="page">
                  <wp:posOffset>4979670</wp:posOffset>
                </wp:positionH>
                <wp:positionV relativeFrom="paragraph">
                  <wp:posOffset>191135</wp:posOffset>
                </wp:positionV>
                <wp:extent cx="1600200" cy="0"/>
                <wp:effectExtent l="7620" t="8255" r="11430" b="10795"/>
                <wp:wrapTopAndBottom/>
                <wp:docPr id="143" name="Lin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F18063" id="Line 82" o:spid="_x0000_s1026" style="position:absolute;z-index:2516352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392.1pt,15.05pt" to="518.1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" strokeweight=".14042mm">
                <w10:wrap type="topAndBottom" anchorx="page"/>
              </v:line>
            </w:pict>
          </mc:Fallback>
        </mc:AlternateContent>
      </w:r>
    </w:p>
    <w:p w14:paraId="66A8DA96" w14:textId="77777777" w:rsidR="00430DE3" w:rsidRDefault="008F0850">
      <w:pPr>
        <w:pStyle w:val="BodyText"/>
        <w:tabs>
          <w:tab w:val="left" w:pos="6172"/>
        </w:tabs>
        <w:spacing w:before="36"/>
        <w:ind w:left="120"/>
      </w:pPr>
      <w:r>
        <w:rPr>
          <w:w w:val="105"/>
        </w:rPr>
        <w:t>Lt Col Michael B.</w:t>
      </w:r>
      <w:r w:rsidR="00DB52C2">
        <w:rPr>
          <w:w w:val="105"/>
        </w:rPr>
        <w:t xml:space="preserve"> </w:t>
      </w:r>
      <w:proofErr w:type="spellStart"/>
      <w:r>
        <w:rPr>
          <w:w w:val="105"/>
        </w:rPr>
        <w:t>Shattan</w:t>
      </w:r>
      <w:proofErr w:type="spellEnd"/>
      <w:r>
        <w:rPr>
          <w:spacing w:val="15"/>
          <w:w w:val="105"/>
        </w:rPr>
        <w:t xml:space="preserve"> </w:t>
      </w:r>
      <w:r>
        <w:rPr>
          <w:w w:val="105"/>
        </w:rPr>
        <w:t>(Member)</w:t>
      </w:r>
      <w:r>
        <w:rPr>
          <w:w w:val="105"/>
        </w:rPr>
        <w:tab/>
        <w:t>Date</w:t>
      </w:r>
    </w:p>
    <w:p w14:paraId="76D69EE8" w14:textId="77777777" w:rsidR="00430DE3" w:rsidRDefault="00430DE3">
      <w:pPr>
        <w:sectPr w:rsidR="00430DE3">
          <w:pgSz w:w="12240" w:h="15840"/>
          <w:pgMar w:top="1420" w:right="1720" w:bottom="280" w:left="1680" w:header="720" w:footer="720" w:gutter="0"/>
          <w:cols w:space="720"/>
        </w:sectPr>
      </w:pPr>
    </w:p>
    <w:p w14:paraId="229B1222" w14:textId="77777777" w:rsidR="00430DE3" w:rsidRDefault="008F0850">
      <w:pPr>
        <w:pStyle w:val="BodyText"/>
        <w:spacing w:before="35"/>
        <w:ind w:left="100"/>
      </w:pPr>
      <w:r>
        <w:rPr>
          <w:w w:val="105"/>
        </w:rPr>
        <w:lastRenderedPageBreak/>
        <w:t>AFIT-ENP-MS-19-M</w:t>
      </w:r>
    </w:p>
    <w:p w14:paraId="321372E7" w14:textId="77777777" w:rsidR="00430DE3" w:rsidRDefault="00430DE3">
      <w:pPr>
        <w:pStyle w:val="BodyText"/>
        <w:rPr>
          <w:sz w:val="20"/>
        </w:rPr>
      </w:pPr>
    </w:p>
    <w:p w14:paraId="2F2BC583" w14:textId="77777777" w:rsidR="00430DE3" w:rsidRDefault="008F0850">
      <w:pPr>
        <w:pStyle w:val="Heading1"/>
        <w:spacing w:before="201"/>
        <w:ind w:right="3085"/>
        <w:jc w:val="center"/>
      </w:pPr>
      <w:commentRangeStart w:id="3"/>
      <w:r>
        <w:rPr>
          <w:w w:val="120"/>
        </w:rPr>
        <w:t>Abstract</w:t>
      </w:r>
      <w:commentRangeEnd w:id="3"/>
      <w:r w:rsidR="008562E6">
        <w:rPr>
          <w:rStyle w:val="CommentReference"/>
          <w:b w:val="0"/>
          <w:bCs w:val="0"/>
        </w:rPr>
        <w:commentReference w:id="3"/>
      </w:r>
    </w:p>
    <w:p w14:paraId="3D44F1E8" w14:textId="77777777" w:rsidR="00430DE3" w:rsidRDefault="00430DE3">
      <w:pPr>
        <w:pStyle w:val="BodyText"/>
        <w:rPr>
          <w:b/>
          <w:sz w:val="28"/>
        </w:rPr>
      </w:pPr>
    </w:p>
    <w:p w14:paraId="1901176B" w14:textId="77777777" w:rsidR="00430DE3" w:rsidRDefault="00430DE3">
      <w:pPr>
        <w:pStyle w:val="BodyText"/>
        <w:rPr>
          <w:b/>
          <w:sz w:val="28"/>
        </w:rPr>
      </w:pPr>
    </w:p>
    <w:p w14:paraId="59EC17F2" w14:textId="72DF25F6" w:rsidR="00430DE3" w:rsidRDefault="008F0850">
      <w:pPr>
        <w:pStyle w:val="BodyText"/>
        <w:spacing w:before="168" w:line="415" w:lineRule="auto"/>
        <w:ind w:left="100" w:right="117"/>
        <w:jc w:val="both"/>
      </w:pPr>
      <w:r>
        <w:rPr>
          <w:w w:val="110"/>
        </w:rPr>
        <w:t>A</w:t>
      </w:r>
      <w:r>
        <w:rPr>
          <w:spacing w:val="-29"/>
          <w:w w:val="110"/>
        </w:rPr>
        <w:t xml:space="preserve"> </w:t>
      </w:r>
      <w:r>
        <w:rPr>
          <w:w w:val="110"/>
        </w:rPr>
        <w:t>previously</w:t>
      </w:r>
      <w:r>
        <w:rPr>
          <w:spacing w:val="-29"/>
          <w:w w:val="110"/>
        </w:rPr>
        <w:t xml:space="preserve"> </w:t>
      </w:r>
      <w:r>
        <w:rPr>
          <w:w w:val="110"/>
        </w:rPr>
        <w:t>designed</w:t>
      </w:r>
      <w:r>
        <w:rPr>
          <w:spacing w:val="-29"/>
          <w:w w:val="110"/>
        </w:rPr>
        <w:t xml:space="preserve"> </w:t>
      </w:r>
      <w:r>
        <w:rPr>
          <w:w w:val="110"/>
        </w:rPr>
        <w:t>energy</w:t>
      </w:r>
      <w:r>
        <w:rPr>
          <w:spacing w:val="-29"/>
          <w:w w:val="110"/>
        </w:rPr>
        <w:t xml:space="preserve"> </w:t>
      </w:r>
      <w:r>
        <w:rPr>
          <w:w w:val="110"/>
        </w:rPr>
        <w:t>tuning</w:t>
      </w:r>
      <w:r>
        <w:rPr>
          <w:spacing w:val="-29"/>
          <w:w w:val="110"/>
        </w:rPr>
        <w:t xml:space="preserve"> </w:t>
      </w:r>
      <w:r>
        <w:rPr>
          <w:w w:val="110"/>
        </w:rPr>
        <w:t>assembly</w:t>
      </w:r>
      <w:r>
        <w:rPr>
          <w:spacing w:val="-29"/>
          <w:w w:val="110"/>
        </w:rPr>
        <w:t xml:space="preserve"> </w:t>
      </w:r>
      <w:r>
        <w:rPr>
          <w:spacing w:val="-3"/>
          <w:w w:val="110"/>
        </w:rPr>
        <w:t>was</w:t>
      </w:r>
      <w:r>
        <w:rPr>
          <w:spacing w:val="-29"/>
          <w:w w:val="110"/>
        </w:rPr>
        <w:t xml:space="preserve"> </w:t>
      </w:r>
      <w:r>
        <w:rPr>
          <w:w w:val="110"/>
        </w:rPr>
        <w:t>characterized</w:t>
      </w:r>
      <w:r>
        <w:rPr>
          <w:spacing w:val="-29"/>
          <w:w w:val="110"/>
        </w:rPr>
        <w:t xml:space="preserve"> </w:t>
      </w:r>
      <w:r>
        <w:rPr>
          <w:w w:val="110"/>
        </w:rPr>
        <w:t>to</w:t>
      </w:r>
      <w:r>
        <w:rPr>
          <w:spacing w:val="-29"/>
          <w:w w:val="110"/>
        </w:rPr>
        <w:t xml:space="preserve"> </w:t>
      </w:r>
      <w:r>
        <w:rPr>
          <w:w w:val="110"/>
        </w:rPr>
        <w:t>spectrally</w:t>
      </w:r>
      <w:r>
        <w:rPr>
          <w:spacing w:val="-29"/>
          <w:w w:val="110"/>
        </w:rPr>
        <w:t xml:space="preserve"> </w:t>
      </w:r>
      <w:r>
        <w:rPr>
          <w:w w:val="110"/>
        </w:rPr>
        <w:t>shape the</w:t>
      </w:r>
      <w:r>
        <w:rPr>
          <w:spacing w:val="-10"/>
          <w:w w:val="110"/>
        </w:rPr>
        <w:t xml:space="preserve"> </w:t>
      </w:r>
      <w:r>
        <w:rPr>
          <w:w w:val="110"/>
        </w:rPr>
        <w:t>National</w:t>
      </w:r>
      <w:r>
        <w:rPr>
          <w:spacing w:val="-9"/>
          <w:w w:val="110"/>
        </w:rPr>
        <w:t xml:space="preserve"> </w:t>
      </w:r>
      <w:r>
        <w:rPr>
          <w:w w:val="110"/>
        </w:rPr>
        <w:t>Ignition</w:t>
      </w:r>
      <w:r>
        <w:rPr>
          <w:spacing w:val="-9"/>
          <w:w w:val="110"/>
        </w:rPr>
        <w:t xml:space="preserve"> </w:t>
      </w:r>
      <w:r>
        <w:rPr>
          <w:spacing w:val="-4"/>
          <w:w w:val="110"/>
        </w:rPr>
        <w:t>Facility</w:t>
      </w:r>
      <w:r>
        <w:rPr>
          <w:spacing w:val="-10"/>
          <w:w w:val="110"/>
        </w:rPr>
        <w:t xml:space="preserve"> </w:t>
      </w:r>
      <w:r>
        <w:rPr>
          <w:w w:val="110"/>
        </w:rPr>
        <w:t>deuterium-tritium</w:t>
      </w:r>
      <w:r>
        <w:rPr>
          <w:spacing w:val="-10"/>
          <w:w w:val="110"/>
        </w:rPr>
        <w:t xml:space="preserve"> </w:t>
      </w:r>
      <w:r>
        <w:rPr>
          <w:w w:val="110"/>
        </w:rPr>
        <w:t>fusion</w:t>
      </w:r>
      <w:r>
        <w:rPr>
          <w:spacing w:val="-9"/>
          <w:w w:val="110"/>
        </w:rPr>
        <w:t xml:space="preserve"> </w:t>
      </w:r>
      <w:r>
        <w:rPr>
          <w:w w:val="110"/>
        </w:rPr>
        <w:t>neutron</w:t>
      </w:r>
      <w:r>
        <w:rPr>
          <w:spacing w:val="-10"/>
          <w:w w:val="110"/>
        </w:rPr>
        <w:t xml:space="preserve"> </w:t>
      </w:r>
      <w:r>
        <w:rPr>
          <w:w w:val="110"/>
        </w:rPr>
        <w:t>source</w:t>
      </w:r>
      <w:r>
        <w:rPr>
          <w:spacing w:val="-9"/>
          <w:w w:val="110"/>
        </w:rPr>
        <w:t xml:space="preserve"> </w:t>
      </w:r>
      <w:r>
        <w:rPr>
          <w:w w:val="110"/>
        </w:rPr>
        <w:t>to</w:t>
      </w:r>
      <w:r>
        <w:rPr>
          <w:spacing w:val="-10"/>
          <w:w w:val="110"/>
        </w:rPr>
        <w:t xml:space="preserve"> </w:t>
      </w:r>
      <w:r>
        <w:rPr>
          <w:w w:val="110"/>
        </w:rPr>
        <w:t>a</w:t>
      </w:r>
      <w:r>
        <w:rPr>
          <w:spacing w:val="-10"/>
          <w:w w:val="110"/>
        </w:rPr>
        <w:t xml:space="preserve"> </w:t>
      </w:r>
      <w:r>
        <w:rPr>
          <w:w w:val="110"/>
        </w:rPr>
        <w:t>notional thermonuclear</w:t>
      </w:r>
      <w:r>
        <w:rPr>
          <w:spacing w:val="-42"/>
          <w:w w:val="110"/>
        </w:rPr>
        <w:t xml:space="preserve"> </w:t>
      </w:r>
      <w:r>
        <w:rPr>
          <w:w w:val="110"/>
        </w:rPr>
        <w:t>and</w:t>
      </w:r>
      <w:r>
        <w:rPr>
          <w:spacing w:val="-42"/>
          <w:w w:val="110"/>
        </w:rPr>
        <w:t xml:space="preserve"> </w:t>
      </w:r>
      <w:r>
        <w:rPr>
          <w:w w:val="110"/>
        </w:rPr>
        <w:t>prompt</w:t>
      </w:r>
      <w:r>
        <w:rPr>
          <w:spacing w:val="-42"/>
          <w:w w:val="110"/>
        </w:rPr>
        <w:t xml:space="preserve"> </w:t>
      </w:r>
      <w:r>
        <w:rPr>
          <w:w w:val="110"/>
        </w:rPr>
        <w:t>fission</w:t>
      </w:r>
      <w:r>
        <w:rPr>
          <w:spacing w:val="-42"/>
          <w:w w:val="110"/>
        </w:rPr>
        <w:t xml:space="preserve"> </w:t>
      </w:r>
      <w:r>
        <w:rPr>
          <w:w w:val="110"/>
        </w:rPr>
        <w:t>neutron</w:t>
      </w:r>
      <w:r>
        <w:rPr>
          <w:spacing w:val="-42"/>
          <w:w w:val="110"/>
        </w:rPr>
        <w:t xml:space="preserve"> </w:t>
      </w:r>
      <w:r>
        <w:rPr>
          <w:w w:val="110"/>
        </w:rPr>
        <w:t>spectrum</w:t>
      </w:r>
      <w:r>
        <w:rPr>
          <w:spacing w:val="-42"/>
          <w:w w:val="110"/>
        </w:rPr>
        <w:t xml:space="preserve"> </w:t>
      </w:r>
      <w:r>
        <w:rPr>
          <w:w w:val="110"/>
        </w:rPr>
        <w:t>to</w:t>
      </w:r>
      <w:r>
        <w:rPr>
          <w:spacing w:val="-42"/>
          <w:w w:val="110"/>
        </w:rPr>
        <w:t xml:space="preserve"> </w:t>
      </w:r>
      <w:r>
        <w:rPr>
          <w:w w:val="110"/>
        </w:rPr>
        <w:t>approximate</w:t>
      </w:r>
      <w:r>
        <w:rPr>
          <w:spacing w:val="-42"/>
          <w:w w:val="110"/>
        </w:rPr>
        <w:t xml:space="preserve"> </w:t>
      </w:r>
      <w:r>
        <w:rPr>
          <w:w w:val="110"/>
        </w:rPr>
        <w:t>a</w:t>
      </w:r>
      <w:r>
        <w:rPr>
          <w:spacing w:val="-42"/>
          <w:w w:val="110"/>
        </w:rPr>
        <w:t xml:space="preserve"> </w:t>
      </w:r>
      <w:r>
        <w:rPr>
          <w:w w:val="110"/>
        </w:rPr>
        <w:t>boosted</w:t>
      </w:r>
      <w:r>
        <w:rPr>
          <w:spacing w:val="-42"/>
          <w:w w:val="110"/>
        </w:rPr>
        <w:t xml:space="preserve"> </w:t>
      </w:r>
      <w:r>
        <w:rPr>
          <w:w w:val="110"/>
        </w:rPr>
        <w:t>nuclear device.</w:t>
      </w:r>
      <w:r>
        <w:rPr>
          <w:spacing w:val="-13"/>
          <w:w w:val="110"/>
        </w:rPr>
        <w:t xml:space="preserve"> </w:t>
      </w:r>
      <w:r>
        <w:rPr>
          <w:w w:val="110"/>
        </w:rPr>
        <w:t>This</w:t>
      </w:r>
      <w:r>
        <w:rPr>
          <w:spacing w:val="-28"/>
          <w:w w:val="110"/>
        </w:rPr>
        <w:t xml:space="preserve"> </w:t>
      </w:r>
      <w:r>
        <w:rPr>
          <w:w w:val="110"/>
        </w:rPr>
        <w:t>research</w:t>
      </w:r>
      <w:r>
        <w:rPr>
          <w:spacing w:val="-28"/>
          <w:w w:val="110"/>
        </w:rPr>
        <w:t xml:space="preserve"> </w:t>
      </w:r>
      <w:r>
        <w:rPr>
          <w:w w:val="110"/>
        </w:rPr>
        <w:t>performed</w:t>
      </w:r>
      <w:r>
        <w:rPr>
          <w:spacing w:val="-28"/>
          <w:w w:val="110"/>
        </w:rPr>
        <w:t xml:space="preserve"> </w:t>
      </w:r>
      <w:r>
        <w:rPr>
          <w:w w:val="110"/>
        </w:rPr>
        <w:t>nuclear</w:t>
      </w:r>
      <w:r>
        <w:rPr>
          <w:spacing w:val="-29"/>
          <w:w w:val="110"/>
        </w:rPr>
        <w:t xml:space="preserve"> </w:t>
      </w:r>
      <w:r>
        <w:rPr>
          <w:w w:val="110"/>
        </w:rPr>
        <w:t>data</w:t>
      </w:r>
      <w:r>
        <w:rPr>
          <w:spacing w:val="-28"/>
          <w:w w:val="110"/>
        </w:rPr>
        <w:t xml:space="preserve"> </w:t>
      </w:r>
      <w:r>
        <w:rPr>
          <w:w w:val="110"/>
        </w:rPr>
        <w:t>covariance</w:t>
      </w:r>
      <w:r>
        <w:rPr>
          <w:spacing w:val="-28"/>
          <w:w w:val="110"/>
        </w:rPr>
        <w:t xml:space="preserve"> </w:t>
      </w:r>
      <w:r>
        <w:rPr>
          <w:w w:val="110"/>
        </w:rPr>
        <w:t>analysis</w:t>
      </w:r>
      <w:r>
        <w:rPr>
          <w:spacing w:val="-28"/>
          <w:w w:val="110"/>
        </w:rPr>
        <w:t xml:space="preserve"> </w:t>
      </w:r>
      <w:r>
        <w:rPr>
          <w:w w:val="110"/>
        </w:rPr>
        <w:t>through</w:t>
      </w:r>
      <w:r>
        <w:rPr>
          <w:spacing w:val="-28"/>
          <w:w w:val="110"/>
        </w:rPr>
        <w:t xml:space="preserve"> </w:t>
      </w:r>
      <w:r>
        <w:rPr>
          <w:w w:val="110"/>
        </w:rPr>
        <w:t>stochastic sampling techniques to predict the performance of the energy tuning assembly to create</w:t>
      </w:r>
      <w:r>
        <w:rPr>
          <w:spacing w:val="-16"/>
          <w:w w:val="110"/>
        </w:rPr>
        <w:t xml:space="preserve"> </w:t>
      </w:r>
      <w:r>
        <w:rPr>
          <w:w w:val="110"/>
        </w:rPr>
        <w:t>the</w:t>
      </w:r>
      <w:r>
        <w:rPr>
          <w:spacing w:val="-16"/>
          <w:w w:val="110"/>
        </w:rPr>
        <w:t xml:space="preserve"> </w:t>
      </w:r>
      <w:r>
        <w:rPr>
          <w:w w:val="110"/>
        </w:rPr>
        <w:t>objective</w:t>
      </w:r>
      <w:r>
        <w:rPr>
          <w:spacing w:val="-16"/>
          <w:w w:val="110"/>
        </w:rPr>
        <w:t xml:space="preserve"> </w:t>
      </w:r>
      <w:r>
        <w:rPr>
          <w:w w:val="110"/>
        </w:rPr>
        <w:t>spectrum,</w:t>
      </w:r>
      <w:r>
        <w:rPr>
          <w:spacing w:val="-15"/>
          <w:w w:val="110"/>
        </w:rPr>
        <w:t xml:space="preserve"> </w:t>
      </w:r>
      <w:r>
        <w:rPr>
          <w:w w:val="110"/>
        </w:rPr>
        <w:t>assessed</w:t>
      </w:r>
      <w:r>
        <w:rPr>
          <w:spacing w:val="-17"/>
          <w:w w:val="110"/>
        </w:rPr>
        <w:t xml:space="preserve"> </w:t>
      </w:r>
      <w:r>
        <w:rPr>
          <w:w w:val="110"/>
        </w:rPr>
        <w:t>anticipated</w:t>
      </w:r>
      <w:r>
        <w:rPr>
          <w:spacing w:val="-16"/>
          <w:w w:val="110"/>
        </w:rPr>
        <w:t xml:space="preserve"> </w:t>
      </w:r>
      <w:r>
        <w:rPr>
          <w:w w:val="110"/>
        </w:rPr>
        <w:t>experimental</w:t>
      </w:r>
      <w:r>
        <w:rPr>
          <w:spacing w:val="-16"/>
          <w:w w:val="110"/>
        </w:rPr>
        <w:t xml:space="preserve"> </w:t>
      </w:r>
      <w:r>
        <w:rPr>
          <w:w w:val="110"/>
        </w:rPr>
        <w:t>outcomes,</w:t>
      </w:r>
      <w:r>
        <w:rPr>
          <w:spacing w:val="-15"/>
          <w:w w:val="110"/>
        </w:rPr>
        <w:t xml:space="preserve"> </w:t>
      </w:r>
      <w:r>
        <w:rPr>
          <w:w w:val="110"/>
        </w:rPr>
        <w:t>and</w:t>
      </w:r>
      <w:r>
        <w:rPr>
          <w:spacing w:val="-16"/>
          <w:w w:val="110"/>
        </w:rPr>
        <w:t xml:space="preserve"> </w:t>
      </w:r>
      <w:r>
        <w:rPr>
          <w:w w:val="110"/>
        </w:rPr>
        <w:t xml:space="preserve">de- </w:t>
      </w:r>
      <w:proofErr w:type="spellStart"/>
      <w:r>
        <w:rPr>
          <w:w w:val="110"/>
        </w:rPr>
        <w:t>termine</w:t>
      </w:r>
      <w:proofErr w:type="spellEnd"/>
      <w:r>
        <w:rPr>
          <w:spacing w:val="-30"/>
          <w:w w:val="110"/>
        </w:rPr>
        <w:t xml:space="preserve"> </w:t>
      </w:r>
      <w:r>
        <w:rPr>
          <w:w w:val="110"/>
        </w:rPr>
        <w:t>the</w:t>
      </w:r>
      <w:r>
        <w:rPr>
          <w:spacing w:val="-30"/>
          <w:w w:val="110"/>
        </w:rPr>
        <w:t xml:space="preserve"> </w:t>
      </w:r>
      <w:r>
        <w:rPr>
          <w:w w:val="110"/>
        </w:rPr>
        <w:t>fission</w:t>
      </w:r>
      <w:r>
        <w:rPr>
          <w:spacing w:val="-30"/>
          <w:w w:val="110"/>
        </w:rPr>
        <w:t xml:space="preserve"> </w:t>
      </w:r>
      <w:r>
        <w:rPr>
          <w:w w:val="110"/>
        </w:rPr>
        <w:t>products</w:t>
      </w:r>
      <w:r>
        <w:rPr>
          <w:spacing w:val="-30"/>
          <w:w w:val="110"/>
        </w:rPr>
        <w:t xml:space="preserve"> </w:t>
      </w:r>
      <w:r>
        <w:rPr>
          <w:w w:val="110"/>
        </w:rPr>
        <w:t>produced</w:t>
      </w:r>
      <w:r>
        <w:rPr>
          <w:spacing w:val="-30"/>
          <w:w w:val="110"/>
        </w:rPr>
        <w:t xml:space="preserve"> </w:t>
      </w:r>
      <w:r>
        <w:rPr>
          <w:w w:val="110"/>
        </w:rPr>
        <w:t>in</w:t>
      </w:r>
      <w:r>
        <w:rPr>
          <w:spacing w:val="-30"/>
          <w:w w:val="110"/>
        </w:rPr>
        <w:t xml:space="preserve"> </w:t>
      </w:r>
      <w:r>
        <w:rPr>
          <w:w w:val="110"/>
        </w:rPr>
        <w:t>a</w:t>
      </w:r>
      <w:r>
        <w:rPr>
          <w:spacing w:val="-30"/>
          <w:w w:val="110"/>
        </w:rPr>
        <w:t xml:space="preserve"> </w:t>
      </w:r>
      <w:r>
        <w:rPr>
          <w:w w:val="110"/>
        </w:rPr>
        <w:t>highly</w:t>
      </w:r>
      <w:r>
        <w:rPr>
          <w:spacing w:val="-30"/>
          <w:w w:val="110"/>
        </w:rPr>
        <w:t xml:space="preserve"> </w:t>
      </w:r>
      <w:r>
        <w:rPr>
          <w:w w:val="110"/>
        </w:rPr>
        <w:t>enriched</w:t>
      </w:r>
      <w:r>
        <w:rPr>
          <w:spacing w:val="-30"/>
          <w:w w:val="110"/>
        </w:rPr>
        <w:t xml:space="preserve"> </w:t>
      </w:r>
      <w:r>
        <w:rPr>
          <w:w w:val="110"/>
        </w:rPr>
        <w:t>uranium</w:t>
      </w:r>
      <w:r>
        <w:rPr>
          <w:spacing w:val="-30"/>
          <w:w w:val="110"/>
        </w:rPr>
        <w:t xml:space="preserve"> </w:t>
      </w:r>
      <w:r>
        <w:rPr>
          <w:w w:val="110"/>
        </w:rPr>
        <w:t>foil</w:t>
      </w:r>
      <w:r>
        <w:rPr>
          <w:spacing w:val="-30"/>
          <w:w w:val="110"/>
        </w:rPr>
        <w:t xml:space="preserve"> </w:t>
      </w:r>
      <w:r>
        <w:rPr>
          <w:w w:val="110"/>
        </w:rPr>
        <w:t>in</w:t>
      </w:r>
      <w:r>
        <w:rPr>
          <w:spacing w:val="-30"/>
          <w:w w:val="110"/>
        </w:rPr>
        <w:t xml:space="preserve"> </w:t>
      </w:r>
      <w:r>
        <w:rPr>
          <w:w w:val="110"/>
        </w:rPr>
        <w:t>the</w:t>
      </w:r>
      <w:r>
        <w:rPr>
          <w:spacing w:val="-30"/>
          <w:w w:val="110"/>
        </w:rPr>
        <w:t xml:space="preserve"> </w:t>
      </w:r>
      <w:r>
        <w:rPr>
          <w:w w:val="110"/>
        </w:rPr>
        <w:t xml:space="preserve">sample </w:t>
      </w:r>
      <w:r>
        <w:rPr>
          <w:spacing w:val="-5"/>
          <w:w w:val="110"/>
        </w:rPr>
        <w:t>cavity.</w:t>
      </w:r>
      <w:r>
        <w:rPr>
          <w:spacing w:val="-4"/>
          <w:w w:val="110"/>
        </w:rPr>
        <w:t xml:space="preserve"> </w:t>
      </w:r>
      <w:r>
        <w:rPr>
          <w:w w:val="110"/>
        </w:rPr>
        <w:t>A</w:t>
      </w:r>
      <w:r>
        <w:rPr>
          <w:spacing w:val="-24"/>
          <w:w w:val="110"/>
        </w:rPr>
        <w:t xml:space="preserve"> </w:t>
      </w:r>
      <w:r>
        <w:rPr>
          <w:spacing w:val="2"/>
          <w:w w:val="110"/>
        </w:rPr>
        <w:t>major</w:t>
      </w:r>
      <w:r>
        <w:rPr>
          <w:spacing w:val="-24"/>
          <w:w w:val="110"/>
        </w:rPr>
        <w:t xml:space="preserve"> </w:t>
      </w:r>
      <w:r>
        <w:rPr>
          <w:w w:val="110"/>
        </w:rPr>
        <w:t>objective</w:t>
      </w:r>
      <w:r>
        <w:rPr>
          <w:spacing w:val="-24"/>
          <w:w w:val="110"/>
        </w:rPr>
        <w:t xml:space="preserve"> </w:t>
      </w:r>
      <w:r>
        <w:rPr>
          <w:spacing w:val="-3"/>
          <w:w w:val="110"/>
        </w:rPr>
        <w:t>was</w:t>
      </w:r>
      <w:r>
        <w:rPr>
          <w:spacing w:val="-24"/>
          <w:w w:val="110"/>
        </w:rPr>
        <w:t xml:space="preserve"> </w:t>
      </w:r>
      <w:r>
        <w:rPr>
          <w:w w:val="110"/>
        </w:rPr>
        <w:t>to</w:t>
      </w:r>
      <w:r>
        <w:rPr>
          <w:spacing w:val="-24"/>
          <w:w w:val="110"/>
        </w:rPr>
        <w:t xml:space="preserve"> </w:t>
      </w:r>
      <w:r>
        <w:rPr>
          <w:w w:val="110"/>
        </w:rPr>
        <w:t>create</w:t>
      </w:r>
      <w:r>
        <w:rPr>
          <w:spacing w:val="-24"/>
          <w:w w:val="110"/>
        </w:rPr>
        <w:t xml:space="preserve"> </w:t>
      </w:r>
      <w:r>
        <w:rPr>
          <w:w w:val="110"/>
        </w:rPr>
        <w:t>synthetic</w:t>
      </w:r>
      <w:r>
        <w:rPr>
          <w:spacing w:val="-24"/>
          <w:w w:val="110"/>
        </w:rPr>
        <w:t xml:space="preserve"> </w:t>
      </w:r>
      <w:r>
        <w:rPr>
          <w:w w:val="110"/>
        </w:rPr>
        <w:t>weapon</w:t>
      </w:r>
      <w:r>
        <w:rPr>
          <w:spacing w:val="-24"/>
          <w:w w:val="110"/>
        </w:rPr>
        <w:t xml:space="preserve"> </w:t>
      </w:r>
      <w:r>
        <w:rPr>
          <w:w w:val="110"/>
        </w:rPr>
        <w:t>debris</w:t>
      </w:r>
      <w:r>
        <w:rPr>
          <w:spacing w:val="-24"/>
          <w:w w:val="110"/>
        </w:rPr>
        <w:t xml:space="preserve"> </w:t>
      </w:r>
      <w:r>
        <w:rPr>
          <w:w w:val="110"/>
        </w:rPr>
        <w:t>that</w:t>
      </w:r>
      <w:r>
        <w:rPr>
          <w:spacing w:val="-24"/>
          <w:w w:val="110"/>
        </w:rPr>
        <w:t xml:space="preserve"> </w:t>
      </w:r>
      <w:r>
        <w:rPr>
          <w:w w:val="110"/>
        </w:rPr>
        <w:t>contained</w:t>
      </w:r>
      <w:r>
        <w:rPr>
          <w:spacing w:val="-24"/>
          <w:w w:val="110"/>
        </w:rPr>
        <w:t xml:space="preserve"> </w:t>
      </w:r>
      <w:r>
        <w:rPr>
          <w:w w:val="110"/>
        </w:rPr>
        <w:t xml:space="preserve">spec- </w:t>
      </w:r>
      <w:proofErr w:type="spellStart"/>
      <w:r>
        <w:rPr>
          <w:w w:val="110"/>
        </w:rPr>
        <w:t>trally</w:t>
      </w:r>
      <w:proofErr w:type="spellEnd"/>
      <w:r>
        <w:rPr>
          <w:w w:val="110"/>
        </w:rPr>
        <w:t xml:space="preserve"> accurate fission products across all mass chains to enhance nuclear weapon attribution techniques</w:t>
      </w:r>
      <w:ins w:id="4" w:author="Bucy, Anna M Ctr USAF AETC AFIT/ENP" w:date="2019-01-03T15:40:00Z">
        <w:r w:rsidR="008562E6">
          <w:rPr>
            <w:w w:val="110"/>
          </w:rPr>
          <w:t>,</w:t>
        </w:r>
      </w:ins>
      <w:r>
        <w:rPr>
          <w:w w:val="110"/>
        </w:rPr>
        <w:t xml:space="preserve"> if a nuclear device </w:t>
      </w:r>
      <w:del w:id="5" w:author="Bucy, Anna M Ctr USAF AETC AFIT/ENP" w:date="2019-01-03T15:40:00Z">
        <w:r w:rsidDel="008562E6">
          <w:rPr>
            <w:spacing w:val="-3"/>
            <w:w w:val="110"/>
          </w:rPr>
          <w:delText xml:space="preserve">was </w:delText>
        </w:r>
      </w:del>
      <w:ins w:id="6" w:author="Bucy, Anna M Ctr USAF AETC AFIT/ENP" w:date="2019-01-03T15:40:00Z">
        <w:r w:rsidR="008562E6">
          <w:rPr>
            <w:spacing w:val="-3"/>
            <w:w w:val="110"/>
          </w:rPr>
          <w:t xml:space="preserve">were </w:t>
        </w:r>
      </w:ins>
      <w:r>
        <w:rPr>
          <w:w w:val="110"/>
        </w:rPr>
        <w:t xml:space="preserve">used on the United States or allied nations. Nuclear data covariance </w:t>
      </w:r>
      <w:commentRangeStart w:id="7"/>
      <w:del w:id="8" w:author="Bucy, Anna M Ctr USAF AETC AFIT/ENP" w:date="2019-01-03T15:41:00Z">
        <w:r w:rsidDel="008562E6">
          <w:rPr>
            <w:w w:val="110"/>
          </w:rPr>
          <w:delText xml:space="preserve">impacted </w:delText>
        </w:r>
      </w:del>
      <w:commentRangeEnd w:id="7"/>
      <w:r w:rsidR="008562E6">
        <w:rPr>
          <w:rStyle w:val="CommentReference"/>
        </w:rPr>
        <w:commentReference w:id="7"/>
      </w:r>
      <w:ins w:id="9" w:author="Bucy, Anna M Ctr USAF AETC AFIT/ENP" w:date="2019-01-03T15:41:00Z">
        <w:r w:rsidR="008562E6">
          <w:rPr>
            <w:w w:val="110"/>
          </w:rPr>
          <w:t xml:space="preserve">affected </w:t>
        </w:r>
      </w:ins>
      <w:r>
        <w:rPr>
          <w:w w:val="110"/>
        </w:rPr>
        <w:t>the neutron fluence energy</w:t>
      </w:r>
      <w:r>
        <w:rPr>
          <w:spacing w:val="-20"/>
          <w:w w:val="110"/>
        </w:rPr>
        <w:t xml:space="preserve"> </w:t>
      </w:r>
      <w:r>
        <w:rPr>
          <w:w w:val="110"/>
        </w:rPr>
        <w:t xml:space="preserve">distribution </w:t>
      </w:r>
      <w:r>
        <w:rPr>
          <w:spacing w:val="-4"/>
          <w:w w:val="110"/>
        </w:rPr>
        <w:t>by</w:t>
      </w:r>
      <w:r>
        <w:rPr>
          <w:spacing w:val="-30"/>
          <w:w w:val="110"/>
        </w:rPr>
        <w:t xml:space="preserve"> </w:t>
      </w:r>
      <w:r>
        <w:rPr>
          <w:w w:val="110"/>
        </w:rPr>
        <w:t>a</w:t>
      </w:r>
      <w:r>
        <w:rPr>
          <w:spacing w:val="-30"/>
          <w:w w:val="110"/>
        </w:rPr>
        <w:t xml:space="preserve"> </w:t>
      </w:r>
      <w:r>
        <w:rPr>
          <w:w w:val="110"/>
        </w:rPr>
        <w:t>few</w:t>
      </w:r>
      <w:r>
        <w:rPr>
          <w:spacing w:val="-30"/>
          <w:w w:val="110"/>
        </w:rPr>
        <w:t xml:space="preserve"> </w:t>
      </w:r>
      <w:r>
        <w:rPr>
          <w:w w:val="110"/>
        </w:rPr>
        <w:t>percent</w:t>
      </w:r>
      <w:r>
        <w:rPr>
          <w:spacing w:val="-30"/>
          <w:w w:val="110"/>
        </w:rPr>
        <w:t xml:space="preserve"> </w:t>
      </w:r>
      <w:r>
        <w:rPr>
          <w:w w:val="110"/>
        </w:rPr>
        <w:t>for</w:t>
      </w:r>
      <w:r>
        <w:rPr>
          <w:spacing w:val="-30"/>
          <w:w w:val="110"/>
        </w:rPr>
        <w:t xml:space="preserve"> </w:t>
      </w:r>
      <w:r>
        <w:rPr>
          <w:w w:val="110"/>
        </w:rPr>
        <w:t>a</w:t>
      </w:r>
      <w:r>
        <w:rPr>
          <w:spacing w:val="-30"/>
          <w:w w:val="110"/>
        </w:rPr>
        <w:t xml:space="preserve"> </w:t>
      </w:r>
      <w:r>
        <w:rPr>
          <w:w w:val="110"/>
        </w:rPr>
        <w:t>large</w:t>
      </w:r>
      <w:r>
        <w:rPr>
          <w:spacing w:val="-30"/>
          <w:w w:val="110"/>
        </w:rPr>
        <w:t xml:space="preserve"> </w:t>
      </w:r>
      <w:r>
        <w:rPr>
          <w:w w:val="110"/>
        </w:rPr>
        <w:t>energy</w:t>
      </w:r>
      <w:r>
        <w:rPr>
          <w:spacing w:val="-30"/>
          <w:w w:val="110"/>
        </w:rPr>
        <w:t xml:space="preserve"> </w:t>
      </w:r>
      <w:r>
        <w:rPr>
          <w:w w:val="110"/>
        </w:rPr>
        <w:t>range</w:t>
      </w:r>
      <w:r>
        <w:rPr>
          <w:spacing w:val="-30"/>
          <w:w w:val="110"/>
        </w:rPr>
        <w:t xml:space="preserve"> </w:t>
      </w:r>
      <w:r>
        <w:rPr>
          <w:w w:val="110"/>
        </w:rPr>
        <w:t>of</w:t>
      </w:r>
      <w:r>
        <w:rPr>
          <w:spacing w:val="-30"/>
          <w:w w:val="110"/>
        </w:rPr>
        <w:t xml:space="preserve"> </w:t>
      </w:r>
      <w:r>
        <w:rPr>
          <w:w w:val="110"/>
        </w:rPr>
        <w:t>the</w:t>
      </w:r>
      <w:r>
        <w:rPr>
          <w:spacing w:val="-30"/>
          <w:w w:val="110"/>
        </w:rPr>
        <w:t xml:space="preserve"> </w:t>
      </w:r>
      <w:r>
        <w:rPr>
          <w:w w:val="110"/>
        </w:rPr>
        <w:t>neutron</w:t>
      </w:r>
      <w:r>
        <w:rPr>
          <w:spacing w:val="-30"/>
          <w:w w:val="110"/>
        </w:rPr>
        <w:t xml:space="preserve"> </w:t>
      </w:r>
      <w:r>
        <w:rPr>
          <w:w w:val="110"/>
        </w:rPr>
        <w:t>fluence;</w:t>
      </w:r>
      <w:r>
        <w:rPr>
          <w:spacing w:val="-28"/>
          <w:w w:val="110"/>
        </w:rPr>
        <w:t xml:space="preserve"> </w:t>
      </w:r>
      <w:r>
        <w:rPr>
          <w:spacing w:val="-3"/>
          <w:w w:val="110"/>
        </w:rPr>
        <w:t>however,</w:t>
      </w:r>
      <w:r>
        <w:rPr>
          <w:spacing w:val="-28"/>
          <w:w w:val="110"/>
        </w:rPr>
        <w:t xml:space="preserve"> </w:t>
      </w:r>
      <w:r>
        <w:rPr>
          <w:w w:val="110"/>
        </w:rPr>
        <w:t>the</w:t>
      </w:r>
      <w:r>
        <w:rPr>
          <w:spacing w:val="-30"/>
          <w:w w:val="110"/>
        </w:rPr>
        <w:t xml:space="preserve"> </w:t>
      </w:r>
      <w:r>
        <w:rPr>
          <w:w w:val="110"/>
        </w:rPr>
        <w:t>integral results</w:t>
      </w:r>
      <w:ins w:id="10" w:author="Bucy, Anna M Ctr USAF AETC AFIT/ENP" w:date="2019-01-03T15:42:00Z">
        <w:r w:rsidR="008562E6">
          <w:rPr>
            <w:w w:val="110"/>
          </w:rPr>
          <w:t>,</w:t>
        </w:r>
      </w:ins>
      <w:r>
        <w:rPr>
          <w:spacing w:val="-21"/>
          <w:w w:val="110"/>
        </w:rPr>
        <w:t xml:space="preserve"> </w:t>
      </w:r>
      <w:r>
        <w:rPr>
          <w:w w:val="110"/>
        </w:rPr>
        <w:t>such</w:t>
      </w:r>
      <w:r>
        <w:rPr>
          <w:spacing w:val="-20"/>
          <w:w w:val="110"/>
        </w:rPr>
        <w:t xml:space="preserve"> </w:t>
      </w:r>
      <w:r>
        <w:rPr>
          <w:w w:val="110"/>
        </w:rPr>
        <w:t>as</w:t>
      </w:r>
      <w:r>
        <w:rPr>
          <w:spacing w:val="-21"/>
          <w:w w:val="110"/>
        </w:rPr>
        <w:t xml:space="preserve"> </w:t>
      </w:r>
      <w:r>
        <w:rPr>
          <w:w w:val="110"/>
        </w:rPr>
        <w:t>activation</w:t>
      </w:r>
      <w:r>
        <w:rPr>
          <w:spacing w:val="-20"/>
          <w:w w:val="110"/>
        </w:rPr>
        <w:t xml:space="preserve"> </w:t>
      </w:r>
      <w:r>
        <w:rPr>
          <w:w w:val="110"/>
        </w:rPr>
        <w:t>foil</w:t>
      </w:r>
      <w:r>
        <w:rPr>
          <w:spacing w:val="-20"/>
          <w:w w:val="110"/>
        </w:rPr>
        <w:t xml:space="preserve"> </w:t>
      </w:r>
      <w:r>
        <w:rPr>
          <w:w w:val="110"/>
        </w:rPr>
        <w:t>activities</w:t>
      </w:r>
      <w:r>
        <w:rPr>
          <w:spacing w:val="-21"/>
          <w:w w:val="110"/>
        </w:rPr>
        <w:t xml:space="preserve"> </w:t>
      </w:r>
      <w:r>
        <w:rPr>
          <w:w w:val="110"/>
        </w:rPr>
        <w:t>to</w:t>
      </w:r>
      <w:r>
        <w:rPr>
          <w:spacing w:val="-20"/>
          <w:w w:val="110"/>
        </w:rPr>
        <w:t xml:space="preserve"> </w:t>
      </w:r>
      <w:r>
        <w:rPr>
          <w:w w:val="110"/>
        </w:rPr>
        <w:t>infer</w:t>
      </w:r>
      <w:r>
        <w:rPr>
          <w:spacing w:val="-21"/>
          <w:w w:val="110"/>
        </w:rPr>
        <w:t xml:space="preserve"> </w:t>
      </w:r>
      <w:r>
        <w:rPr>
          <w:w w:val="110"/>
        </w:rPr>
        <w:t>the</w:t>
      </w:r>
      <w:r>
        <w:rPr>
          <w:spacing w:val="-21"/>
          <w:w w:val="110"/>
        </w:rPr>
        <w:t xml:space="preserve"> </w:t>
      </w:r>
      <w:r>
        <w:rPr>
          <w:w w:val="110"/>
        </w:rPr>
        <w:t>neutron</w:t>
      </w:r>
      <w:r>
        <w:rPr>
          <w:spacing w:val="-21"/>
          <w:w w:val="110"/>
        </w:rPr>
        <w:t xml:space="preserve"> </w:t>
      </w:r>
      <w:r>
        <w:rPr>
          <w:w w:val="110"/>
        </w:rPr>
        <w:t>flux</w:t>
      </w:r>
      <w:r>
        <w:rPr>
          <w:spacing w:val="-21"/>
          <w:w w:val="110"/>
        </w:rPr>
        <w:t xml:space="preserve"> </w:t>
      </w:r>
      <w:r>
        <w:rPr>
          <w:w w:val="110"/>
        </w:rPr>
        <w:t>from</w:t>
      </w:r>
      <w:r>
        <w:rPr>
          <w:spacing w:val="-20"/>
          <w:w w:val="110"/>
        </w:rPr>
        <w:t xml:space="preserve"> </w:t>
      </w:r>
      <w:r>
        <w:rPr>
          <w:w w:val="110"/>
        </w:rPr>
        <w:t>the</w:t>
      </w:r>
      <w:r>
        <w:rPr>
          <w:spacing w:val="-21"/>
          <w:w w:val="110"/>
        </w:rPr>
        <w:t xml:space="preserve"> </w:t>
      </w:r>
      <w:r>
        <w:rPr>
          <w:w w:val="110"/>
        </w:rPr>
        <w:t>experiment</w:t>
      </w:r>
      <w:ins w:id="11" w:author="Bucy, Anna M Ctr USAF AETC AFIT/ENP" w:date="2019-01-03T15:42:00Z">
        <w:r w:rsidR="008562E6">
          <w:rPr>
            <w:w w:val="110"/>
          </w:rPr>
          <w:t>,</w:t>
        </w:r>
      </w:ins>
      <w:r>
        <w:rPr>
          <w:w w:val="110"/>
        </w:rPr>
        <w:t xml:space="preserve"> ranged</w:t>
      </w:r>
      <w:r>
        <w:rPr>
          <w:spacing w:val="-36"/>
          <w:w w:val="110"/>
        </w:rPr>
        <w:t xml:space="preserve"> </w:t>
      </w:r>
      <w:r>
        <w:rPr>
          <w:w w:val="110"/>
        </w:rPr>
        <w:t>from</w:t>
      </w:r>
      <w:r>
        <w:rPr>
          <w:spacing w:val="-36"/>
          <w:w w:val="110"/>
        </w:rPr>
        <w:t xml:space="preserve"> </w:t>
      </w:r>
      <w:r>
        <w:rPr>
          <w:w w:val="110"/>
        </w:rPr>
        <w:t>a</w:t>
      </w:r>
      <w:r>
        <w:rPr>
          <w:spacing w:val="-36"/>
          <w:w w:val="110"/>
        </w:rPr>
        <w:t xml:space="preserve"> </w:t>
      </w:r>
      <w:r>
        <w:rPr>
          <w:w w:val="110"/>
        </w:rPr>
        <w:t>few</w:t>
      </w:r>
      <w:r>
        <w:rPr>
          <w:spacing w:val="-36"/>
          <w:w w:val="110"/>
        </w:rPr>
        <w:t xml:space="preserve"> </w:t>
      </w:r>
      <w:r>
        <w:rPr>
          <w:w w:val="110"/>
        </w:rPr>
        <w:t>percent</w:t>
      </w:r>
      <w:r>
        <w:rPr>
          <w:spacing w:val="-36"/>
          <w:w w:val="110"/>
        </w:rPr>
        <w:t xml:space="preserve"> </w:t>
      </w:r>
      <w:r>
        <w:rPr>
          <w:w w:val="110"/>
        </w:rPr>
        <w:t>to</w:t>
      </w:r>
      <w:r>
        <w:rPr>
          <w:spacing w:val="-36"/>
          <w:w w:val="110"/>
        </w:rPr>
        <w:t xml:space="preserve"> </w:t>
      </w:r>
      <w:r>
        <w:rPr>
          <w:w w:val="110"/>
        </w:rPr>
        <w:t>tens</w:t>
      </w:r>
      <w:r>
        <w:rPr>
          <w:spacing w:val="-37"/>
          <w:w w:val="110"/>
        </w:rPr>
        <w:t xml:space="preserve"> </w:t>
      </w:r>
      <w:r>
        <w:rPr>
          <w:w w:val="110"/>
        </w:rPr>
        <w:t>of</w:t>
      </w:r>
      <w:r>
        <w:rPr>
          <w:spacing w:val="-36"/>
          <w:w w:val="110"/>
        </w:rPr>
        <w:t xml:space="preserve"> </w:t>
      </w:r>
      <w:r>
        <w:rPr>
          <w:w w:val="110"/>
        </w:rPr>
        <w:t>percent</w:t>
      </w:r>
      <w:r>
        <w:rPr>
          <w:spacing w:val="-36"/>
          <w:w w:val="110"/>
        </w:rPr>
        <w:t xml:space="preserve"> </w:t>
      </w:r>
      <w:r>
        <w:rPr>
          <w:w w:val="110"/>
        </w:rPr>
        <w:t>with</w:t>
      </w:r>
      <w:r>
        <w:rPr>
          <w:spacing w:val="-36"/>
          <w:w w:val="110"/>
        </w:rPr>
        <w:t xml:space="preserve"> </w:t>
      </w:r>
      <w:r>
        <w:rPr>
          <w:w w:val="110"/>
        </w:rPr>
        <w:t>a</w:t>
      </w:r>
      <w:r>
        <w:rPr>
          <w:spacing w:val="-36"/>
          <w:w w:val="110"/>
        </w:rPr>
        <w:t xml:space="preserve"> </w:t>
      </w:r>
      <w:r>
        <w:rPr>
          <w:w w:val="110"/>
        </w:rPr>
        <w:t>large</w:t>
      </w:r>
      <w:r>
        <w:rPr>
          <w:spacing w:val="-36"/>
          <w:w w:val="110"/>
        </w:rPr>
        <w:t xml:space="preserve"> </w:t>
      </w:r>
      <w:r>
        <w:rPr>
          <w:w w:val="110"/>
        </w:rPr>
        <w:t>range</w:t>
      </w:r>
      <w:r>
        <w:rPr>
          <w:spacing w:val="-36"/>
          <w:w w:val="110"/>
        </w:rPr>
        <w:t xml:space="preserve"> </w:t>
      </w:r>
      <w:r>
        <w:rPr>
          <w:w w:val="110"/>
        </w:rPr>
        <w:t>of</w:t>
      </w:r>
      <w:r>
        <w:rPr>
          <w:spacing w:val="-36"/>
          <w:w w:val="110"/>
        </w:rPr>
        <w:t xml:space="preserve"> </w:t>
      </w:r>
      <w:r>
        <w:rPr>
          <w:w w:val="110"/>
        </w:rPr>
        <w:t>neutron</w:t>
      </w:r>
      <w:r>
        <w:rPr>
          <w:spacing w:val="-37"/>
          <w:w w:val="110"/>
        </w:rPr>
        <w:t xml:space="preserve"> </w:t>
      </w:r>
      <w:r>
        <w:rPr>
          <w:w w:val="110"/>
        </w:rPr>
        <w:t>energy</w:t>
      </w:r>
      <w:r>
        <w:rPr>
          <w:spacing w:val="-36"/>
          <w:w w:val="110"/>
        </w:rPr>
        <w:t xml:space="preserve"> </w:t>
      </w:r>
      <w:r>
        <w:rPr>
          <w:w w:val="110"/>
        </w:rPr>
        <w:t xml:space="preserve">spec- </w:t>
      </w:r>
      <w:proofErr w:type="spellStart"/>
      <w:r>
        <w:rPr>
          <w:w w:val="110"/>
        </w:rPr>
        <w:t>trum</w:t>
      </w:r>
      <w:proofErr w:type="spellEnd"/>
      <w:r>
        <w:rPr>
          <w:spacing w:val="-44"/>
          <w:w w:val="110"/>
        </w:rPr>
        <w:t xml:space="preserve"> </w:t>
      </w:r>
      <w:r>
        <w:rPr>
          <w:w w:val="110"/>
        </w:rPr>
        <w:t>coverage.</w:t>
      </w:r>
      <w:r>
        <w:rPr>
          <w:spacing w:val="-33"/>
          <w:w w:val="110"/>
        </w:rPr>
        <w:t xml:space="preserve"> </w:t>
      </w:r>
      <w:r>
        <w:rPr>
          <w:w w:val="110"/>
        </w:rPr>
        <w:t>Neutron</w:t>
      </w:r>
      <w:r>
        <w:rPr>
          <w:spacing w:val="-44"/>
          <w:w w:val="110"/>
        </w:rPr>
        <w:t xml:space="preserve"> </w:t>
      </w:r>
      <w:r>
        <w:rPr>
          <w:w w:val="110"/>
        </w:rPr>
        <w:t>flux</w:t>
      </w:r>
      <w:r>
        <w:rPr>
          <w:spacing w:val="-44"/>
          <w:w w:val="110"/>
        </w:rPr>
        <w:t xml:space="preserve"> </w:t>
      </w:r>
      <w:r>
        <w:rPr>
          <w:w w:val="110"/>
        </w:rPr>
        <w:t>unfolding</w:t>
      </w:r>
      <w:r>
        <w:rPr>
          <w:spacing w:val="-44"/>
          <w:w w:val="110"/>
        </w:rPr>
        <w:t xml:space="preserve"> </w:t>
      </w:r>
      <w:r>
        <w:rPr>
          <w:w w:val="110"/>
        </w:rPr>
        <w:t>techniques</w:t>
      </w:r>
      <w:r>
        <w:rPr>
          <w:spacing w:val="-44"/>
          <w:w w:val="110"/>
        </w:rPr>
        <w:t xml:space="preserve"> </w:t>
      </w:r>
      <w:r>
        <w:rPr>
          <w:w w:val="110"/>
        </w:rPr>
        <w:t>provided</w:t>
      </w:r>
      <w:r>
        <w:rPr>
          <w:spacing w:val="-44"/>
          <w:w w:val="110"/>
        </w:rPr>
        <w:t xml:space="preserve"> </w:t>
      </w:r>
      <w:r>
        <w:rPr>
          <w:w w:val="110"/>
        </w:rPr>
        <w:t>broad</w:t>
      </w:r>
      <w:r>
        <w:rPr>
          <w:spacing w:val="-44"/>
          <w:w w:val="110"/>
        </w:rPr>
        <w:t xml:space="preserve"> </w:t>
      </w:r>
      <w:r>
        <w:rPr>
          <w:w w:val="110"/>
        </w:rPr>
        <w:t>spectral</w:t>
      </w:r>
      <w:r>
        <w:rPr>
          <w:spacing w:val="-44"/>
          <w:w w:val="110"/>
        </w:rPr>
        <w:t xml:space="preserve"> </w:t>
      </w:r>
      <w:r>
        <w:rPr>
          <w:w w:val="110"/>
        </w:rPr>
        <w:t>agreement between the energy tuning assembly and objective spectrum with an 80+%</w:t>
      </w:r>
      <w:r>
        <w:rPr>
          <w:spacing w:val="-31"/>
          <w:w w:val="110"/>
        </w:rPr>
        <w:t xml:space="preserve"> </w:t>
      </w:r>
      <w:proofErr w:type="spellStart"/>
      <w:r>
        <w:rPr>
          <w:w w:val="110"/>
        </w:rPr>
        <w:t>proba</w:t>
      </w:r>
      <w:proofErr w:type="spellEnd"/>
      <w:r>
        <w:rPr>
          <w:w w:val="110"/>
        </w:rPr>
        <w:t xml:space="preserve">- </w:t>
      </w:r>
      <w:proofErr w:type="spellStart"/>
      <w:r>
        <w:rPr>
          <w:w w:val="110"/>
        </w:rPr>
        <w:t>bility</w:t>
      </w:r>
      <w:proofErr w:type="spellEnd"/>
      <w:r>
        <w:rPr>
          <w:w w:val="110"/>
        </w:rPr>
        <w:t xml:space="preserve"> successful unfolding. The results </w:t>
      </w:r>
      <w:r>
        <w:rPr>
          <w:spacing w:val="-3"/>
          <w:w w:val="110"/>
        </w:rPr>
        <w:t xml:space="preserve">showed </w:t>
      </w:r>
      <w:r>
        <w:rPr>
          <w:w w:val="110"/>
        </w:rPr>
        <w:t xml:space="preserve">that this capability </w:t>
      </w:r>
      <w:r>
        <w:rPr>
          <w:spacing w:val="-3"/>
          <w:w w:val="110"/>
        </w:rPr>
        <w:t xml:space="preserve">proves </w:t>
      </w:r>
      <w:r>
        <w:rPr>
          <w:w w:val="110"/>
        </w:rPr>
        <w:t xml:space="preserve">a </w:t>
      </w:r>
      <w:commentRangeStart w:id="12"/>
      <w:r>
        <w:rPr>
          <w:w w:val="110"/>
        </w:rPr>
        <w:t>short pulse</w:t>
      </w:r>
      <w:r>
        <w:rPr>
          <w:spacing w:val="-10"/>
          <w:w w:val="110"/>
        </w:rPr>
        <w:t xml:space="preserve"> </w:t>
      </w:r>
      <w:r>
        <w:rPr>
          <w:w w:val="110"/>
        </w:rPr>
        <w:t>neutron</w:t>
      </w:r>
      <w:r>
        <w:rPr>
          <w:spacing w:val="-10"/>
          <w:w w:val="110"/>
        </w:rPr>
        <w:t xml:space="preserve"> </w:t>
      </w:r>
      <w:r>
        <w:rPr>
          <w:w w:val="110"/>
        </w:rPr>
        <w:t>source</w:t>
      </w:r>
      <w:r>
        <w:rPr>
          <w:spacing w:val="-10"/>
          <w:w w:val="110"/>
        </w:rPr>
        <w:t xml:space="preserve"> </w:t>
      </w:r>
      <w:commentRangeEnd w:id="12"/>
      <w:r w:rsidR="008562E6">
        <w:rPr>
          <w:rStyle w:val="CommentReference"/>
        </w:rPr>
        <w:commentReference w:id="12"/>
      </w:r>
      <w:r>
        <w:rPr>
          <w:w w:val="110"/>
        </w:rPr>
        <w:t>with</w:t>
      </w:r>
      <w:r>
        <w:rPr>
          <w:spacing w:val="-10"/>
          <w:w w:val="110"/>
        </w:rPr>
        <w:t xml:space="preserve"> </w:t>
      </w:r>
      <w:r>
        <w:rPr>
          <w:w w:val="110"/>
        </w:rPr>
        <w:t>a</w:t>
      </w:r>
      <w:r>
        <w:rPr>
          <w:spacing w:val="-10"/>
          <w:w w:val="110"/>
        </w:rPr>
        <w:t xml:space="preserve"> </w:t>
      </w:r>
      <w:r>
        <w:rPr>
          <w:w w:val="110"/>
        </w:rPr>
        <w:t>10</w:t>
      </w:r>
      <w:r w:rsidR="008562E6">
        <w:rPr>
          <w:spacing w:val="-10"/>
          <w:w w:val="110"/>
        </w:rPr>
        <w:t>-</w:t>
      </w:r>
      <w:r>
        <w:rPr>
          <w:w w:val="110"/>
        </w:rPr>
        <w:t>nanosecond</w:t>
      </w:r>
      <w:r>
        <w:rPr>
          <w:spacing w:val="-11"/>
          <w:w w:val="110"/>
        </w:rPr>
        <w:t xml:space="preserve"> </w:t>
      </w:r>
      <w:r>
        <w:rPr>
          <w:w w:val="110"/>
        </w:rPr>
        <w:t>neutron</w:t>
      </w:r>
      <w:r>
        <w:rPr>
          <w:spacing w:val="-10"/>
          <w:w w:val="110"/>
        </w:rPr>
        <w:t xml:space="preserve"> </w:t>
      </w:r>
      <w:r>
        <w:rPr>
          <w:w w:val="110"/>
        </w:rPr>
        <w:t>pulse</w:t>
      </w:r>
      <w:r>
        <w:rPr>
          <w:spacing w:val="-10"/>
          <w:w w:val="110"/>
        </w:rPr>
        <w:t xml:space="preserve"> </w:t>
      </w:r>
      <w:r>
        <w:rPr>
          <w:w w:val="110"/>
        </w:rPr>
        <w:t>length.</w:t>
      </w:r>
      <w:r>
        <w:rPr>
          <w:spacing w:val="20"/>
          <w:w w:val="110"/>
        </w:rPr>
        <w:t xml:space="preserve"> </w:t>
      </w:r>
      <w:r>
        <w:rPr>
          <w:w w:val="110"/>
        </w:rPr>
        <w:t>The</w:t>
      </w:r>
      <w:r>
        <w:rPr>
          <w:spacing w:val="-10"/>
          <w:w w:val="110"/>
        </w:rPr>
        <w:t xml:space="preserve"> </w:t>
      </w:r>
      <w:r>
        <w:rPr>
          <w:w w:val="110"/>
        </w:rPr>
        <w:t>fission</w:t>
      </w:r>
      <w:r>
        <w:rPr>
          <w:spacing w:val="-10"/>
          <w:w w:val="110"/>
        </w:rPr>
        <w:t xml:space="preserve"> </w:t>
      </w:r>
      <w:r>
        <w:rPr>
          <w:w w:val="110"/>
        </w:rPr>
        <w:t xml:space="preserve">prod- </w:t>
      </w:r>
      <w:proofErr w:type="spellStart"/>
      <w:r>
        <w:rPr>
          <w:w w:val="110"/>
        </w:rPr>
        <w:t>uct</w:t>
      </w:r>
      <w:proofErr w:type="spellEnd"/>
      <w:r>
        <w:rPr>
          <w:spacing w:val="-15"/>
          <w:w w:val="110"/>
        </w:rPr>
        <w:t xml:space="preserve"> </w:t>
      </w:r>
      <w:r>
        <w:rPr>
          <w:w w:val="110"/>
        </w:rPr>
        <w:t>generation</w:t>
      </w:r>
      <w:r>
        <w:rPr>
          <w:spacing w:val="-15"/>
          <w:w w:val="110"/>
        </w:rPr>
        <w:t xml:space="preserve"> </w:t>
      </w:r>
      <w:r>
        <w:rPr>
          <w:w w:val="110"/>
        </w:rPr>
        <w:t>produced</w:t>
      </w:r>
      <w:r>
        <w:rPr>
          <w:spacing w:val="-15"/>
          <w:w w:val="110"/>
        </w:rPr>
        <w:t xml:space="preserve"> </w:t>
      </w:r>
      <w:r>
        <w:rPr>
          <w:w w:val="110"/>
        </w:rPr>
        <w:t>more</w:t>
      </w:r>
      <w:r>
        <w:rPr>
          <w:spacing w:val="-15"/>
          <w:w w:val="110"/>
        </w:rPr>
        <w:t xml:space="preserve"> </w:t>
      </w:r>
      <w:r>
        <w:rPr>
          <w:w w:val="110"/>
        </w:rPr>
        <w:t>than</w:t>
      </w:r>
      <w:r>
        <w:rPr>
          <w:spacing w:val="-15"/>
          <w:w w:val="110"/>
        </w:rPr>
        <w:t xml:space="preserve"> </w:t>
      </w:r>
      <w:r>
        <w:rPr>
          <w:w w:val="110"/>
        </w:rPr>
        <w:t>1</w:t>
      </w:r>
      <w:r>
        <w:rPr>
          <w:spacing w:val="-15"/>
          <w:w w:val="110"/>
        </w:rPr>
        <w:t xml:space="preserve"> </w:t>
      </w:r>
      <w:r>
        <w:rPr>
          <w:w w:val="110"/>
        </w:rPr>
        <w:t>billion</w:t>
      </w:r>
      <w:r>
        <w:rPr>
          <w:spacing w:val="-15"/>
          <w:w w:val="110"/>
        </w:rPr>
        <w:t xml:space="preserve"> </w:t>
      </w:r>
      <w:r>
        <w:rPr>
          <w:w w:val="110"/>
        </w:rPr>
        <w:t>fissions</w:t>
      </w:r>
      <w:ins w:id="13" w:author="Bucy, Anna M Ctr USAF AETC AFIT/ENP" w:date="2019-01-03T15:49:00Z">
        <w:r w:rsidR="00A417C8">
          <w:rPr>
            <w:w w:val="110"/>
          </w:rPr>
          <w:t>,</w:t>
        </w:r>
      </w:ins>
      <w:r>
        <w:rPr>
          <w:spacing w:val="-15"/>
          <w:w w:val="110"/>
        </w:rPr>
        <w:t xml:space="preserve"> </w:t>
      </w:r>
      <w:r>
        <w:rPr>
          <w:w w:val="110"/>
        </w:rPr>
        <w:t>which</w:t>
      </w:r>
      <w:r>
        <w:rPr>
          <w:spacing w:val="-15"/>
          <w:w w:val="110"/>
        </w:rPr>
        <w:t xml:space="preserve"> </w:t>
      </w:r>
      <w:r>
        <w:rPr>
          <w:w w:val="110"/>
        </w:rPr>
        <w:t>is</w:t>
      </w:r>
      <w:r>
        <w:rPr>
          <w:spacing w:val="-15"/>
          <w:w w:val="110"/>
        </w:rPr>
        <w:t xml:space="preserve"> </w:t>
      </w:r>
      <w:r>
        <w:rPr>
          <w:w w:val="110"/>
        </w:rPr>
        <w:t>on</w:t>
      </w:r>
      <w:r>
        <w:rPr>
          <w:spacing w:val="-15"/>
          <w:w w:val="110"/>
        </w:rPr>
        <w:t xml:space="preserve"> </w:t>
      </w:r>
      <w:r>
        <w:rPr>
          <w:w w:val="110"/>
        </w:rPr>
        <w:t>the</w:t>
      </w:r>
      <w:r>
        <w:rPr>
          <w:spacing w:val="-15"/>
          <w:w w:val="110"/>
        </w:rPr>
        <w:t xml:space="preserve"> </w:t>
      </w:r>
      <w:r>
        <w:rPr>
          <w:w w:val="110"/>
        </w:rPr>
        <w:t>order</w:t>
      </w:r>
      <w:r>
        <w:rPr>
          <w:spacing w:val="-15"/>
          <w:w w:val="110"/>
        </w:rPr>
        <w:t xml:space="preserve"> </w:t>
      </w:r>
      <w:r>
        <w:rPr>
          <w:w w:val="110"/>
        </w:rPr>
        <w:t>collected in</w:t>
      </w:r>
      <w:r>
        <w:rPr>
          <w:spacing w:val="-17"/>
          <w:w w:val="110"/>
        </w:rPr>
        <w:t xml:space="preserve"> </w:t>
      </w:r>
      <w:r>
        <w:rPr>
          <w:w w:val="110"/>
        </w:rPr>
        <w:t>nuclear</w:t>
      </w:r>
      <w:r>
        <w:rPr>
          <w:spacing w:val="-17"/>
          <w:w w:val="110"/>
        </w:rPr>
        <w:t xml:space="preserve"> </w:t>
      </w:r>
      <w:r>
        <w:rPr>
          <w:w w:val="110"/>
        </w:rPr>
        <w:t>forensics</w:t>
      </w:r>
      <w:r>
        <w:rPr>
          <w:spacing w:val="-17"/>
          <w:w w:val="110"/>
        </w:rPr>
        <w:t xml:space="preserve"> </w:t>
      </w:r>
      <w:r>
        <w:rPr>
          <w:w w:val="110"/>
        </w:rPr>
        <w:t>ground</w:t>
      </w:r>
      <w:r>
        <w:rPr>
          <w:spacing w:val="-17"/>
          <w:w w:val="110"/>
        </w:rPr>
        <w:t xml:space="preserve"> </w:t>
      </w:r>
      <w:r>
        <w:rPr>
          <w:w w:val="110"/>
        </w:rPr>
        <w:t>samples,</w:t>
      </w:r>
      <w:r>
        <w:rPr>
          <w:spacing w:val="-16"/>
          <w:w w:val="110"/>
        </w:rPr>
        <w:t xml:space="preserve"> </w:t>
      </w:r>
      <w:r>
        <w:rPr>
          <w:w w:val="110"/>
        </w:rPr>
        <w:t>and</w:t>
      </w:r>
      <w:r>
        <w:rPr>
          <w:spacing w:val="-17"/>
          <w:w w:val="110"/>
        </w:rPr>
        <w:t xml:space="preserve"> </w:t>
      </w:r>
      <w:r>
        <w:rPr>
          <w:w w:val="110"/>
        </w:rPr>
        <w:t>with</w:t>
      </w:r>
      <w:r>
        <w:rPr>
          <w:spacing w:val="-17"/>
          <w:w w:val="110"/>
        </w:rPr>
        <w:t xml:space="preserve"> </w:t>
      </w:r>
      <w:r>
        <w:rPr>
          <w:w w:val="110"/>
        </w:rPr>
        <w:t>current</w:t>
      </w:r>
      <w:r>
        <w:rPr>
          <w:spacing w:val="-17"/>
          <w:w w:val="110"/>
        </w:rPr>
        <w:t xml:space="preserve"> </w:t>
      </w:r>
      <w:r>
        <w:rPr>
          <w:w w:val="110"/>
        </w:rPr>
        <w:t>predictive</w:t>
      </w:r>
      <w:r>
        <w:rPr>
          <w:spacing w:val="-17"/>
          <w:w w:val="110"/>
        </w:rPr>
        <w:t xml:space="preserve"> </w:t>
      </w:r>
      <w:r>
        <w:rPr>
          <w:w w:val="110"/>
        </w:rPr>
        <w:t>capabilities</w:t>
      </w:r>
      <w:ins w:id="14" w:author="Bucy, Anna M Ctr USAF AETC AFIT/ENP" w:date="2019-01-03T15:49:00Z">
        <w:r w:rsidR="00A417C8">
          <w:rPr>
            <w:w w:val="110"/>
          </w:rPr>
          <w:t>,</w:t>
        </w:r>
      </w:ins>
      <w:r>
        <w:rPr>
          <w:spacing w:val="-16"/>
          <w:w w:val="110"/>
        </w:rPr>
        <w:t xml:space="preserve"> </w:t>
      </w:r>
      <w:r>
        <w:rPr>
          <w:w w:val="110"/>
        </w:rPr>
        <w:t>had</w:t>
      </w:r>
      <w:r>
        <w:rPr>
          <w:spacing w:val="-17"/>
          <w:w w:val="110"/>
        </w:rPr>
        <w:t xml:space="preserve"> </w:t>
      </w:r>
      <w:r>
        <w:rPr>
          <w:w w:val="110"/>
        </w:rPr>
        <w:t>an equivalent cumulative fission product distribution to the objective spectrum. The analysis</w:t>
      </w:r>
      <w:r>
        <w:rPr>
          <w:spacing w:val="-12"/>
          <w:w w:val="110"/>
        </w:rPr>
        <w:t xml:space="preserve"> </w:t>
      </w:r>
      <w:r>
        <w:rPr>
          <w:w w:val="110"/>
        </w:rPr>
        <w:t>performed</w:t>
      </w:r>
      <w:r>
        <w:rPr>
          <w:spacing w:val="-12"/>
          <w:w w:val="110"/>
        </w:rPr>
        <w:t xml:space="preserve"> </w:t>
      </w:r>
      <w:r>
        <w:rPr>
          <w:w w:val="110"/>
        </w:rPr>
        <w:t>in</w:t>
      </w:r>
      <w:r>
        <w:rPr>
          <w:spacing w:val="-12"/>
          <w:w w:val="110"/>
        </w:rPr>
        <w:t xml:space="preserve"> </w:t>
      </w:r>
      <w:r>
        <w:rPr>
          <w:w w:val="110"/>
        </w:rPr>
        <w:t>this</w:t>
      </w:r>
      <w:r>
        <w:rPr>
          <w:spacing w:val="-12"/>
          <w:w w:val="110"/>
        </w:rPr>
        <w:t xml:space="preserve"> </w:t>
      </w:r>
      <w:r>
        <w:rPr>
          <w:w w:val="110"/>
        </w:rPr>
        <w:t>research</w:t>
      </w:r>
      <w:r>
        <w:rPr>
          <w:spacing w:val="-12"/>
          <w:w w:val="110"/>
        </w:rPr>
        <w:t xml:space="preserve"> </w:t>
      </w:r>
      <w:r>
        <w:rPr>
          <w:w w:val="110"/>
        </w:rPr>
        <w:t>will</w:t>
      </w:r>
      <w:r>
        <w:rPr>
          <w:spacing w:val="-12"/>
          <w:w w:val="110"/>
        </w:rPr>
        <w:t xml:space="preserve"> </w:t>
      </w:r>
      <w:r>
        <w:rPr>
          <w:spacing w:val="3"/>
          <w:w w:val="110"/>
        </w:rPr>
        <w:t>be</w:t>
      </w:r>
      <w:r>
        <w:rPr>
          <w:spacing w:val="-13"/>
          <w:w w:val="110"/>
        </w:rPr>
        <w:t xml:space="preserve"> </w:t>
      </w:r>
      <w:r>
        <w:rPr>
          <w:w w:val="110"/>
        </w:rPr>
        <w:t>compared</w:t>
      </w:r>
      <w:r>
        <w:rPr>
          <w:spacing w:val="-12"/>
          <w:w w:val="110"/>
        </w:rPr>
        <w:t xml:space="preserve"> </w:t>
      </w:r>
      <w:r>
        <w:rPr>
          <w:w w:val="110"/>
        </w:rPr>
        <w:t>to</w:t>
      </w:r>
      <w:r>
        <w:rPr>
          <w:spacing w:val="-13"/>
          <w:w w:val="110"/>
        </w:rPr>
        <w:t xml:space="preserve"> </w:t>
      </w:r>
      <w:r>
        <w:rPr>
          <w:w w:val="110"/>
        </w:rPr>
        <w:t>the</w:t>
      </w:r>
      <w:r>
        <w:rPr>
          <w:spacing w:val="-13"/>
          <w:w w:val="110"/>
        </w:rPr>
        <w:t xml:space="preserve"> </w:t>
      </w:r>
      <w:r>
        <w:rPr>
          <w:w w:val="110"/>
        </w:rPr>
        <w:t>experimental</w:t>
      </w:r>
      <w:r>
        <w:rPr>
          <w:spacing w:val="-13"/>
          <w:w w:val="110"/>
        </w:rPr>
        <w:t xml:space="preserve"> </w:t>
      </w:r>
      <w:r>
        <w:rPr>
          <w:w w:val="110"/>
        </w:rPr>
        <w:t>outcomes with</w:t>
      </w:r>
      <w:r>
        <w:rPr>
          <w:spacing w:val="-20"/>
          <w:w w:val="110"/>
        </w:rPr>
        <w:t xml:space="preserve"> </w:t>
      </w:r>
      <w:r>
        <w:rPr>
          <w:w w:val="110"/>
        </w:rPr>
        <w:t>the</w:t>
      </w:r>
      <w:r>
        <w:rPr>
          <w:spacing w:val="-20"/>
          <w:w w:val="110"/>
        </w:rPr>
        <w:t xml:space="preserve"> </w:t>
      </w:r>
      <w:r>
        <w:rPr>
          <w:w w:val="110"/>
        </w:rPr>
        <w:t>experiment</w:t>
      </w:r>
      <w:r>
        <w:rPr>
          <w:spacing w:val="-20"/>
          <w:w w:val="110"/>
        </w:rPr>
        <w:t xml:space="preserve"> </w:t>
      </w:r>
      <w:r>
        <w:rPr>
          <w:w w:val="110"/>
        </w:rPr>
        <w:t>planned</w:t>
      </w:r>
      <w:r>
        <w:rPr>
          <w:spacing w:val="-21"/>
          <w:w w:val="110"/>
        </w:rPr>
        <w:t xml:space="preserve"> </w:t>
      </w:r>
      <w:r>
        <w:rPr>
          <w:w w:val="110"/>
        </w:rPr>
        <w:t>for</w:t>
      </w:r>
      <w:r>
        <w:rPr>
          <w:spacing w:val="-20"/>
          <w:w w:val="110"/>
        </w:rPr>
        <w:t xml:space="preserve"> </w:t>
      </w:r>
      <w:r>
        <w:rPr>
          <w:w w:val="110"/>
        </w:rPr>
        <w:t>late</w:t>
      </w:r>
      <w:r>
        <w:rPr>
          <w:spacing w:val="-20"/>
          <w:w w:val="110"/>
        </w:rPr>
        <w:t xml:space="preserve"> </w:t>
      </w:r>
      <w:r>
        <w:rPr>
          <w:w w:val="110"/>
        </w:rPr>
        <w:t>2019.</w:t>
      </w:r>
    </w:p>
    <w:p w14:paraId="515F81F8" w14:textId="77777777" w:rsidR="00430DE3" w:rsidRDefault="00430DE3">
      <w:pPr>
        <w:spacing w:line="415" w:lineRule="auto"/>
        <w:jc w:val="both"/>
        <w:sectPr w:rsidR="00430DE3">
          <w:footerReference w:type="default" r:id="rId11"/>
          <w:pgSz w:w="12240" w:h="15840"/>
          <w:pgMar w:top="1420" w:right="1680" w:bottom="1380" w:left="1700" w:header="0" w:footer="1182" w:gutter="0"/>
          <w:pgNumType w:start="4"/>
          <w:cols w:space="720"/>
        </w:sectPr>
      </w:pPr>
    </w:p>
    <w:p w14:paraId="5809E5E0" w14:textId="77777777" w:rsidR="00430DE3" w:rsidRDefault="008F0850">
      <w:pPr>
        <w:pStyle w:val="Heading1"/>
        <w:ind w:right="3086"/>
        <w:jc w:val="center"/>
      </w:pPr>
      <w:bookmarkStart w:id="15" w:name="Acknowledgements"/>
      <w:bookmarkStart w:id="16" w:name="_bookmark2"/>
      <w:bookmarkEnd w:id="15"/>
      <w:bookmarkEnd w:id="16"/>
      <w:r>
        <w:rPr>
          <w:w w:val="115"/>
        </w:rPr>
        <w:lastRenderedPageBreak/>
        <w:t>Acknowledgements</w:t>
      </w:r>
    </w:p>
    <w:p w14:paraId="0EC4B9F7" w14:textId="77777777" w:rsidR="00430DE3" w:rsidRDefault="00430DE3">
      <w:pPr>
        <w:pStyle w:val="BodyText"/>
        <w:rPr>
          <w:b/>
          <w:sz w:val="28"/>
        </w:rPr>
      </w:pPr>
    </w:p>
    <w:p w14:paraId="2C1EE850" w14:textId="77777777" w:rsidR="00430DE3" w:rsidRDefault="00430DE3">
      <w:pPr>
        <w:pStyle w:val="BodyText"/>
        <w:spacing w:before="1"/>
        <w:rPr>
          <w:b/>
          <w:sz w:val="32"/>
        </w:rPr>
      </w:pPr>
    </w:p>
    <w:p w14:paraId="38C305A7" w14:textId="77777777" w:rsidR="00430DE3" w:rsidRDefault="008F0850">
      <w:pPr>
        <w:pStyle w:val="BodyText"/>
        <w:spacing w:line="415" w:lineRule="auto"/>
        <w:ind w:left="100" w:right="117" w:firstLine="351"/>
        <w:jc w:val="both"/>
      </w:pPr>
      <w:r>
        <w:rPr>
          <w:w w:val="105"/>
        </w:rPr>
        <w:t xml:space="preserve">First, I would like to offer </w:t>
      </w:r>
      <w:r>
        <w:rPr>
          <w:spacing w:val="-4"/>
          <w:w w:val="105"/>
        </w:rPr>
        <w:t xml:space="preserve">my </w:t>
      </w:r>
      <w:r>
        <w:rPr>
          <w:w w:val="105"/>
        </w:rPr>
        <w:t xml:space="preserve">sincerest thanks to </w:t>
      </w:r>
      <w:r>
        <w:rPr>
          <w:spacing w:val="-4"/>
          <w:w w:val="105"/>
        </w:rPr>
        <w:t xml:space="preserve">my </w:t>
      </w:r>
      <w:r>
        <w:rPr>
          <w:w w:val="105"/>
        </w:rPr>
        <w:t xml:space="preserve">wife for her support on this research </w:t>
      </w:r>
      <w:r>
        <w:rPr>
          <w:spacing w:val="-3"/>
          <w:w w:val="105"/>
        </w:rPr>
        <w:t xml:space="preserve">journey. </w:t>
      </w:r>
      <w:r>
        <w:rPr>
          <w:spacing w:val="-7"/>
          <w:w w:val="105"/>
        </w:rPr>
        <w:t xml:space="preserve">You </w:t>
      </w:r>
      <w:r>
        <w:rPr>
          <w:spacing w:val="-3"/>
          <w:w w:val="105"/>
        </w:rPr>
        <w:t xml:space="preserve">always </w:t>
      </w:r>
      <w:r>
        <w:rPr>
          <w:w w:val="105"/>
        </w:rPr>
        <w:t xml:space="preserve">keep me motivated to do </w:t>
      </w:r>
      <w:r>
        <w:rPr>
          <w:spacing w:val="-4"/>
          <w:w w:val="105"/>
        </w:rPr>
        <w:t xml:space="preserve">my </w:t>
      </w:r>
      <w:r>
        <w:rPr>
          <w:w w:val="105"/>
        </w:rPr>
        <w:t xml:space="preserve">best. Next, I would like to thank </w:t>
      </w:r>
      <w:r>
        <w:rPr>
          <w:spacing w:val="-4"/>
          <w:w w:val="105"/>
        </w:rPr>
        <w:t xml:space="preserve">my </w:t>
      </w:r>
      <w:r>
        <w:rPr>
          <w:w w:val="105"/>
        </w:rPr>
        <w:t xml:space="preserve">advisor, </w:t>
      </w:r>
      <w:proofErr w:type="spellStart"/>
      <w:r>
        <w:rPr>
          <w:w w:val="105"/>
        </w:rPr>
        <w:t>Capt</w:t>
      </w:r>
      <w:proofErr w:type="spellEnd"/>
      <w:r>
        <w:rPr>
          <w:w w:val="105"/>
        </w:rPr>
        <w:t xml:space="preserve"> James Bevins. </w:t>
      </w:r>
      <w:r>
        <w:rPr>
          <w:spacing w:val="-5"/>
          <w:w w:val="105"/>
        </w:rPr>
        <w:t xml:space="preserve">Your </w:t>
      </w:r>
      <w:r>
        <w:rPr>
          <w:w w:val="105"/>
        </w:rPr>
        <w:t xml:space="preserve">guidance and insights were invaluable to this work. </w:t>
      </w:r>
      <w:proofErr w:type="gramStart"/>
      <w:r>
        <w:rPr>
          <w:w w:val="105"/>
        </w:rPr>
        <w:t>Likewise</w:t>
      </w:r>
      <w:proofErr w:type="gramEnd"/>
      <w:r>
        <w:rPr>
          <w:w w:val="105"/>
        </w:rPr>
        <w:t xml:space="preserve"> I extend </w:t>
      </w:r>
      <w:r>
        <w:rPr>
          <w:spacing w:val="-4"/>
          <w:w w:val="105"/>
        </w:rPr>
        <w:t xml:space="preserve">my </w:t>
      </w:r>
      <w:r>
        <w:rPr>
          <w:w w:val="105"/>
        </w:rPr>
        <w:t xml:space="preserve">thanks to </w:t>
      </w:r>
      <w:r>
        <w:rPr>
          <w:spacing w:val="-4"/>
          <w:w w:val="105"/>
        </w:rPr>
        <w:t xml:space="preserve">my </w:t>
      </w:r>
      <w:r>
        <w:rPr>
          <w:w w:val="105"/>
        </w:rPr>
        <w:t xml:space="preserve">thesis committee members, Dr. James </w:t>
      </w:r>
      <w:proofErr w:type="spellStart"/>
      <w:r>
        <w:rPr>
          <w:spacing w:val="-3"/>
          <w:w w:val="105"/>
        </w:rPr>
        <w:t>Petrosky</w:t>
      </w:r>
      <w:proofErr w:type="spellEnd"/>
      <w:r>
        <w:rPr>
          <w:spacing w:val="-3"/>
          <w:w w:val="105"/>
        </w:rPr>
        <w:t xml:space="preserve">, </w:t>
      </w:r>
      <w:r w:rsidR="00A417C8">
        <w:rPr>
          <w:w w:val="105"/>
        </w:rPr>
        <w:t xml:space="preserve">Dr. </w:t>
      </w:r>
      <w:r>
        <w:rPr>
          <w:w w:val="105"/>
        </w:rPr>
        <w:t xml:space="preserve">Abigail </w:t>
      </w:r>
      <w:r w:rsidR="00A417C8">
        <w:rPr>
          <w:spacing w:val="-4"/>
          <w:w w:val="105"/>
        </w:rPr>
        <w:t xml:space="preserve">Bickley, </w:t>
      </w:r>
      <w:r>
        <w:rPr>
          <w:w w:val="105"/>
        </w:rPr>
        <w:t xml:space="preserve">and </w:t>
      </w:r>
      <w:del w:id="17" w:author="Bucy, Anna M Ctr USAF AETC AFIT/ENP" w:date="2019-01-03T15:51:00Z">
        <w:r w:rsidDel="00A417C8">
          <w:rPr>
            <w:w w:val="105"/>
          </w:rPr>
          <w:delText>Lt Col</w:delText>
        </w:r>
      </w:del>
      <w:ins w:id="18" w:author="Bucy, Anna M Ctr USAF AETC AFIT/ENP" w:date="2019-01-03T15:51:00Z">
        <w:r w:rsidR="00A417C8">
          <w:rPr>
            <w:w w:val="105"/>
          </w:rPr>
          <w:t>LTC</w:t>
        </w:r>
      </w:ins>
      <w:r>
        <w:rPr>
          <w:w w:val="105"/>
        </w:rPr>
        <w:t xml:space="preserve"> Michael </w:t>
      </w:r>
      <w:proofErr w:type="spellStart"/>
      <w:r w:rsidR="00A417C8">
        <w:rPr>
          <w:w w:val="105"/>
        </w:rPr>
        <w:t>Shattan</w:t>
      </w:r>
      <w:proofErr w:type="spellEnd"/>
      <w:r w:rsidR="00A417C8">
        <w:rPr>
          <w:w w:val="105"/>
        </w:rPr>
        <w:t xml:space="preserve"> for your contributions </w:t>
      </w:r>
      <w:r>
        <w:rPr>
          <w:w w:val="105"/>
        </w:rPr>
        <w:t xml:space="preserve">and support. I </w:t>
      </w:r>
      <w:r>
        <w:rPr>
          <w:spacing w:val="-5"/>
          <w:w w:val="105"/>
        </w:rPr>
        <w:t xml:space="preserve">owe </w:t>
      </w:r>
      <w:r>
        <w:rPr>
          <w:w w:val="105"/>
        </w:rPr>
        <w:t xml:space="preserve">many thanks to the SCALE group at Oak Ridge National Lab- oratory who were extremely helpful and contributed </w:t>
      </w:r>
      <w:r>
        <w:rPr>
          <w:spacing w:val="-4"/>
          <w:w w:val="105"/>
        </w:rPr>
        <w:t xml:space="preserve">much </w:t>
      </w:r>
      <w:r>
        <w:rPr>
          <w:w w:val="105"/>
        </w:rPr>
        <w:t xml:space="preserve">feedback. </w:t>
      </w:r>
      <w:r>
        <w:rPr>
          <w:spacing w:val="-3"/>
          <w:w w:val="105"/>
        </w:rPr>
        <w:t xml:space="preserve">Finally, </w:t>
      </w:r>
      <w:r>
        <w:rPr>
          <w:w w:val="105"/>
        </w:rPr>
        <w:t xml:space="preserve">I </w:t>
      </w:r>
      <w:r w:rsidR="00A417C8">
        <w:rPr>
          <w:spacing w:val="-4"/>
          <w:w w:val="105"/>
        </w:rPr>
        <w:t xml:space="preserve">want </w:t>
      </w:r>
      <w:r>
        <w:rPr>
          <w:w w:val="105"/>
        </w:rPr>
        <w:t xml:space="preserve">to thank the great group of engineers and scientists at </w:t>
      </w:r>
      <w:del w:id="19" w:author="Bucy, Anna M Ctr USAF AETC AFIT/ENP" w:date="2019-01-03T15:50:00Z">
        <w:r w:rsidDel="00A417C8">
          <w:rPr>
            <w:w w:val="105"/>
          </w:rPr>
          <w:delText>Lawrance</w:delText>
        </w:r>
      </w:del>
      <w:ins w:id="20" w:author="Bucy, Anna M Ctr USAF AETC AFIT/ENP" w:date="2019-01-03T15:50:00Z">
        <w:r w:rsidR="00A417C8">
          <w:rPr>
            <w:w w:val="105"/>
          </w:rPr>
          <w:t>Lawrence</w:t>
        </w:r>
      </w:ins>
      <w:r>
        <w:rPr>
          <w:w w:val="105"/>
        </w:rPr>
        <w:t xml:space="preserve"> Livermore National Labora</w:t>
      </w:r>
      <w:r w:rsidR="00A417C8">
        <w:rPr>
          <w:w w:val="105"/>
        </w:rPr>
        <w:t xml:space="preserve">tory and the National Ignition </w:t>
      </w:r>
      <w:r>
        <w:rPr>
          <w:spacing w:val="-6"/>
          <w:w w:val="105"/>
        </w:rPr>
        <w:t>Facility.</w:t>
      </w:r>
    </w:p>
    <w:p w14:paraId="2CBCA12D" w14:textId="77777777" w:rsidR="00430DE3" w:rsidRDefault="00430DE3">
      <w:pPr>
        <w:pStyle w:val="BodyText"/>
      </w:pPr>
    </w:p>
    <w:p w14:paraId="5B7FF617" w14:textId="77777777" w:rsidR="00430DE3" w:rsidRDefault="00430DE3">
      <w:pPr>
        <w:pStyle w:val="BodyText"/>
      </w:pPr>
    </w:p>
    <w:p w14:paraId="5710B9C7" w14:textId="77777777" w:rsidR="00430DE3" w:rsidRDefault="00430DE3">
      <w:pPr>
        <w:pStyle w:val="BodyText"/>
        <w:spacing w:before="6"/>
        <w:rPr>
          <w:sz w:val="25"/>
        </w:rPr>
      </w:pPr>
    </w:p>
    <w:p w14:paraId="37B3F6F0" w14:textId="77777777" w:rsidR="00430DE3" w:rsidRDefault="008F0850">
      <w:pPr>
        <w:pStyle w:val="BodyText"/>
        <w:spacing w:before="1"/>
        <w:ind w:left="4849"/>
      </w:pPr>
      <w:r>
        <w:rPr>
          <w:w w:val="110"/>
        </w:rPr>
        <w:t>Nicholas J. Quartemont</w:t>
      </w:r>
    </w:p>
    <w:p w14:paraId="0E152165" w14:textId="77777777" w:rsidR="00430DE3" w:rsidRDefault="00430DE3">
      <w:pPr>
        <w:sectPr w:rsidR="00430DE3">
          <w:pgSz w:w="12240" w:h="15840"/>
          <w:pgMar w:top="1380" w:right="1680" w:bottom="1380" w:left="1700" w:header="0" w:footer="1182" w:gutter="0"/>
          <w:cols w:space="720"/>
        </w:sectPr>
      </w:pPr>
    </w:p>
    <w:p w14:paraId="5BAEC8C0" w14:textId="77777777" w:rsidR="00430DE3" w:rsidRDefault="00D25F79">
      <w:pPr>
        <w:pStyle w:val="Heading1"/>
        <w:ind w:left="3067" w:right="3086"/>
        <w:jc w:val="center"/>
      </w:pPr>
      <w:r>
        <w:rPr>
          <w:w w:val="115"/>
        </w:rPr>
        <w:lastRenderedPageBreak/>
        <w:t xml:space="preserve">Table </w:t>
      </w:r>
      <w:r w:rsidR="008F0850">
        <w:rPr>
          <w:w w:val="115"/>
        </w:rPr>
        <w:t>of Contents</w:t>
      </w:r>
    </w:p>
    <w:p w14:paraId="5B585C45" w14:textId="77777777" w:rsidR="00430DE3" w:rsidRDefault="00430DE3">
      <w:pPr>
        <w:pStyle w:val="BodyText"/>
        <w:rPr>
          <w:b/>
          <w:sz w:val="20"/>
        </w:rPr>
      </w:pPr>
    </w:p>
    <w:p w14:paraId="67D899D5" w14:textId="77777777" w:rsidR="00430DE3" w:rsidRDefault="00430DE3">
      <w:pPr>
        <w:pStyle w:val="BodyText"/>
        <w:spacing w:before="11"/>
        <w:rPr>
          <w:b/>
          <w:sz w:val="17"/>
        </w:rPr>
      </w:pPr>
    </w:p>
    <w:p w14:paraId="7B926741" w14:textId="77777777" w:rsidR="00430DE3" w:rsidRDefault="008F0850">
      <w:pPr>
        <w:pStyle w:val="BodyText"/>
        <w:tabs>
          <w:tab w:val="right" w:leader="dot" w:pos="8740"/>
        </w:tabs>
        <w:spacing w:before="55" w:line="446" w:lineRule="auto"/>
        <w:ind w:left="100" w:right="117" w:firstLine="8149"/>
      </w:pPr>
      <w:r>
        <w:rPr>
          <w:spacing w:val="-1"/>
          <w:w w:val="105"/>
        </w:rPr>
        <w:t xml:space="preserve">Page </w:t>
      </w:r>
      <w:hyperlink w:anchor="_bookmark0" w:history="1">
        <w:r>
          <w:rPr>
            <w:w w:val="105"/>
          </w:rPr>
          <w:t>Abstract</w:t>
        </w:r>
      </w:hyperlink>
      <w:r>
        <w:rPr>
          <w:w w:val="105"/>
        </w:rPr>
        <w:tab/>
        <w:t>iv</w:t>
      </w:r>
    </w:p>
    <w:p w14:paraId="3A901183" w14:textId="77777777" w:rsidR="00430DE3" w:rsidRDefault="002363D0">
      <w:pPr>
        <w:pStyle w:val="BodyText"/>
        <w:tabs>
          <w:tab w:val="right" w:leader="dot" w:pos="8739"/>
        </w:tabs>
        <w:spacing w:line="250" w:lineRule="exact"/>
        <w:ind w:left="100"/>
      </w:pPr>
      <w:hyperlink w:anchor="_bookmark2" w:history="1">
        <w:r w:rsidR="008F0850">
          <w:rPr>
            <w:w w:val="105"/>
          </w:rPr>
          <w:t>Acknowledgements</w:t>
        </w:r>
      </w:hyperlink>
      <w:r w:rsidR="008F0850">
        <w:rPr>
          <w:w w:val="105"/>
        </w:rPr>
        <w:tab/>
        <w:t>v</w:t>
      </w:r>
    </w:p>
    <w:p w14:paraId="43FCB3D1" w14:textId="77777777" w:rsidR="00430DE3" w:rsidRDefault="002363D0">
      <w:pPr>
        <w:pStyle w:val="BodyText"/>
        <w:tabs>
          <w:tab w:val="right" w:leader="dot" w:pos="8740"/>
        </w:tabs>
        <w:spacing w:before="202"/>
        <w:ind w:left="100"/>
      </w:pPr>
      <w:hyperlink w:anchor="_bookmark3" w:history="1">
        <w:r w:rsidR="008F0850">
          <w:rPr>
            <w:w w:val="105"/>
          </w:rPr>
          <w:t>List</w:t>
        </w:r>
        <w:r w:rsidR="008F0850">
          <w:rPr>
            <w:spacing w:val="14"/>
            <w:w w:val="105"/>
          </w:rPr>
          <w:t xml:space="preserve"> </w:t>
        </w:r>
        <w:r w:rsidR="008F0850">
          <w:rPr>
            <w:w w:val="105"/>
          </w:rPr>
          <w:t>of</w:t>
        </w:r>
        <w:r w:rsidR="008F0850">
          <w:rPr>
            <w:spacing w:val="14"/>
            <w:w w:val="105"/>
          </w:rPr>
          <w:t xml:space="preserve"> </w:t>
        </w:r>
        <w:r w:rsidR="008F0850">
          <w:rPr>
            <w:w w:val="105"/>
          </w:rPr>
          <w:t>Figures</w:t>
        </w:r>
      </w:hyperlink>
      <w:r w:rsidR="008F0850">
        <w:rPr>
          <w:w w:val="105"/>
        </w:rPr>
        <w:tab/>
        <w:t>ix</w:t>
      </w:r>
    </w:p>
    <w:p w14:paraId="508B41F9" w14:textId="77777777" w:rsidR="00430DE3" w:rsidRDefault="002363D0">
      <w:pPr>
        <w:pStyle w:val="BodyText"/>
        <w:tabs>
          <w:tab w:val="right" w:leader="dot" w:pos="8739"/>
        </w:tabs>
        <w:spacing w:before="201"/>
        <w:ind w:left="100"/>
      </w:pPr>
      <w:hyperlink w:anchor="_bookmark4" w:history="1">
        <w:r w:rsidR="008F0850">
          <w:rPr>
            <w:w w:val="105"/>
          </w:rPr>
          <w:t>List</w:t>
        </w:r>
        <w:r w:rsidR="008F0850">
          <w:rPr>
            <w:spacing w:val="14"/>
            <w:w w:val="105"/>
          </w:rPr>
          <w:t xml:space="preserve"> </w:t>
        </w:r>
        <w:r w:rsidR="008F0850">
          <w:rPr>
            <w:w w:val="105"/>
          </w:rPr>
          <w:t>of</w:t>
        </w:r>
        <w:r w:rsidR="008F0850">
          <w:rPr>
            <w:spacing w:val="14"/>
            <w:w w:val="105"/>
          </w:rPr>
          <w:t xml:space="preserve"> </w:t>
        </w:r>
        <w:r w:rsidR="008F0850">
          <w:rPr>
            <w:spacing w:val="-4"/>
            <w:w w:val="105"/>
          </w:rPr>
          <w:t>Tables</w:t>
        </w:r>
      </w:hyperlink>
      <w:r w:rsidR="008F0850">
        <w:rPr>
          <w:spacing w:val="-4"/>
          <w:w w:val="105"/>
        </w:rPr>
        <w:tab/>
      </w:r>
      <w:r w:rsidR="008F0850">
        <w:rPr>
          <w:w w:val="105"/>
        </w:rPr>
        <w:t>xiii</w:t>
      </w:r>
    </w:p>
    <w:p w14:paraId="096EE0A0" w14:textId="77777777" w:rsidR="00430DE3" w:rsidRDefault="002363D0">
      <w:pPr>
        <w:pStyle w:val="ListParagraph"/>
        <w:numPr>
          <w:ilvl w:val="0"/>
          <w:numId w:val="22"/>
        </w:numPr>
        <w:tabs>
          <w:tab w:val="left" w:pos="661"/>
          <w:tab w:val="left" w:pos="662"/>
          <w:tab w:val="right" w:leader="dot" w:pos="8739"/>
        </w:tabs>
        <w:spacing w:before="201"/>
        <w:ind w:hanging="561"/>
        <w:rPr>
          <w:sz w:val="24"/>
        </w:rPr>
      </w:pPr>
      <w:hyperlink w:anchor="_bookmark5" w:history="1">
        <w:r w:rsidR="008F0850">
          <w:rPr>
            <w:w w:val="105"/>
            <w:sz w:val="24"/>
          </w:rPr>
          <w:t>Introduction</w:t>
        </w:r>
      </w:hyperlink>
      <w:r w:rsidR="008F0850">
        <w:rPr>
          <w:w w:val="105"/>
          <w:sz w:val="24"/>
        </w:rPr>
        <w:tab/>
        <w:t>1</w:t>
      </w:r>
    </w:p>
    <w:p w14:paraId="7DAC1491" w14:textId="77777777" w:rsidR="00430DE3" w:rsidRDefault="002363D0">
      <w:pPr>
        <w:pStyle w:val="ListParagraph"/>
        <w:numPr>
          <w:ilvl w:val="1"/>
          <w:numId w:val="22"/>
        </w:numPr>
        <w:tabs>
          <w:tab w:val="left" w:pos="1131"/>
          <w:tab w:val="right" w:leader="dot" w:pos="8739"/>
        </w:tabs>
        <w:spacing w:before="201"/>
        <w:rPr>
          <w:sz w:val="24"/>
        </w:rPr>
      </w:pPr>
      <w:hyperlink w:anchor="_bookmark6" w:history="1">
        <w:r w:rsidR="008F0850">
          <w:rPr>
            <w:w w:val="105"/>
            <w:sz w:val="24"/>
          </w:rPr>
          <w:t>Motivation</w:t>
        </w:r>
      </w:hyperlink>
      <w:r w:rsidR="008F0850">
        <w:rPr>
          <w:w w:val="105"/>
          <w:sz w:val="24"/>
        </w:rPr>
        <w:tab/>
        <w:t>1</w:t>
      </w:r>
    </w:p>
    <w:p w14:paraId="4D9DF297" w14:textId="77777777" w:rsidR="00430DE3" w:rsidRDefault="002363D0">
      <w:pPr>
        <w:pStyle w:val="ListParagraph"/>
        <w:numPr>
          <w:ilvl w:val="2"/>
          <w:numId w:val="22"/>
        </w:numPr>
        <w:tabs>
          <w:tab w:val="left" w:pos="1832"/>
          <w:tab w:val="left" w:pos="1833"/>
          <w:tab w:val="right" w:leader="dot" w:pos="8739"/>
        </w:tabs>
        <w:spacing w:before="2"/>
        <w:ind w:hanging="702"/>
        <w:rPr>
          <w:sz w:val="24"/>
        </w:rPr>
      </w:pPr>
      <w:hyperlink w:anchor="_bookmark7" w:history="1">
        <w:r w:rsidR="008F0850">
          <w:rPr>
            <w:w w:val="105"/>
            <w:sz w:val="24"/>
          </w:rPr>
          <w:t xml:space="preserve">Nuclear </w:t>
        </w:r>
        <w:r w:rsidR="008F0850">
          <w:rPr>
            <w:spacing w:val="-3"/>
            <w:w w:val="105"/>
            <w:sz w:val="24"/>
          </w:rPr>
          <w:t xml:space="preserve">Weapon </w:t>
        </w:r>
        <w:r w:rsidR="008F0850">
          <w:rPr>
            <w:w w:val="105"/>
            <w:sz w:val="24"/>
          </w:rPr>
          <w:t>Certification</w:t>
        </w:r>
        <w:r w:rsidR="008F0850">
          <w:rPr>
            <w:spacing w:val="49"/>
            <w:w w:val="105"/>
            <w:sz w:val="24"/>
          </w:rPr>
          <w:t xml:space="preserve"> </w:t>
        </w:r>
        <w:r w:rsidR="008F0850">
          <w:rPr>
            <w:w w:val="105"/>
            <w:sz w:val="24"/>
          </w:rPr>
          <w:t>Capability</w:t>
        </w:r>
        <w:r w:rsidR="008F0850">
          <w:rPr>
            <w:spacing w:val="15"/>
            <w:w w:val="105"/>
            <w:sz w:val="24"/>
          </w:rPr>
          <w:t xml:space="preserve"> </w:t>
        </w:r>
        <w:r w:rsidR="008F0850">
          <w:rPr>
            <w:w w:val="105"/>
            <w:sz w:val="24"/>
          </w:rPr>
          <w:t>Gap</w:t>
        </w:r>
      </w:hyperlink>
      <w:r w:rsidR="008F0850">
        <w:rPr>
          <w:w w:val="105"/>
          <w:sz w:val="24"/>
        </w:rPr>
        <w:tab/>
        <w:t>2</w:t>
      </w:r>
    </w:p>
    <w:p w14:paraId="3F7064B2" w14:textId="77777777" w:rsidR="00430DE3" w:rsidRDefault="002363D0">
      <w:pPr>
        <w:pStyle w:val="ListParagraph"/>
        <w:numPr>
          <w:ilvl w:val="2"/>
          <w:numId w:val="22"/>
        </w:numPr>
        <w:tabs>
          <w:tab w:val="left" w:pos="1832"/>
          <w:tab w:val="left" w:pos="1833"/>
          <w:tab w:val="right" w:leader="dot" w:pos="8739"/>
        </w:tabs>
        <w:spacing w:before="2"/>
        <w:ind w:hanging="702"/>
        <w:rPr>
          <w:sz w:val="24"/>
        </w:rPr>
      </w:pPr>
      <w:hyperlink w:anchor="_bookmark8" w:history="1">
        <w:r w:rsidR="008F0850">
          <w:rPr>
            <w:spacing w:val="-3"/>
            <w:w w:val="105"/>
            <w:sz w:val="24"/>
          </w:rPr>
          <w:t xml:space="preserve">Technical </w:t>
        </w:r>
        <w:r w:rsidR="008F0850">
          <w:rPr>
            <w:w w:val="105"/>
            <w:sz w:val="24"/>
          </w:rPr>
          <w:t xml:space="preserve">Nuclear </w:t>
        </w:r>
        <w:r w:rsidR="008F0850">
          <w:rPr>
            <w:spacing w:val="-3"/>
            <w:w w:val="105"/>
            <w:sz w:val="24"/>
          </w:rPr>
          <w:t>Forensics</w:t>
        </w:r>
        <w:r w:rsidR="008F0850">
          <w:rPr>
            <w:spacing w:val="44"/>
            <w:w w:val="105"/>
            <w:sz w:val="24"/>
          </w:rPr>
          <w:t xml:space="preserve"> </w:t>
        </w:r>
        <w:r w:rsidR="008F0850">
          <w:rPr>
            <w:w w:val="105"/>
            <w:sz w:val="24"/>
          </w:rPr>
          <w:t>Capability</w:t>
        </w:r>
        <w:r w:rsidR="008F0850">
          <w:rPr>
            <w:spacing w:val="14"/>
            <w:w w:val="105"/>
            <w:sz w:val="24"/>
          </w:rPr>
          <w:t xml:space="preserve"> </w:t>
        </w:r>
        <w:r w:rsidR="008F0850">
          <w:rPr>
            <w:w w:val="105"/>
            <w:sz w:val="24"/>
          </w:rPr>
          <w:t>Gap</w:t>
        </w:r>
      </w:hyperlink>
      <w:r w:rsidR="008F0850">
        <w:rPr>
          <w:w w:val="105"/>
          <w:sz w:val="24"/>
        </w:rPr>
        <w:tab/>
        <w:t>3</w:t>
      </w:r>
    </w:p>
    <w:p w14:paraId="55D3D256" w14:textId="77777777" w:rsidR="00430DE3" w:rsidRDefault="002363D0">
      <w:pPr>
        <w:pStyle w:val="ListParagraph"/>
        <w:numPr>
          <w:ilvl w:val="2"/>
          <w:numId w:val="22"/>
        </w:numPr>
        <w:tabs>
          <w:tab w:val="left" w:pos="1832"/>
          <w:tab w:val="left" w:pos="1833"/>
          <w:tab w:val="right" w:leader="dot" w:pos="8739"/>
        </w:tabs>
        <w:spacing w:before="2"/>
        <w:ind w:hanging="702"/>
        <w:rPr>
          <w:sz w:val="24"/>
        </w:rPr>
      </w:pPr>
      <w:hyperlink w:anchor="_bookmark9" w:history="1">
        <w:r w:rsidR="008F0850">
          <w:rPr>
            <w:w w:val="105"/>
            <w:sz w:val="24"/>
          </w:rPr>
          <w:t>Neutron Environment</w:t>
        </w:r>
        <w:r w:rsidR="008F0850">
          <w:rPr>
            <w:spacing w:val="32"/>
            <w:w w:val="105"/>
            <w:sz w:val="24"/>
          </w:rPr>
          <w:t xml:space="preserve"> </w:t>
        </w:r>
        <w:r w:rsidR="008F0850">
          <w:rPr>
            <w:w w:val="105"/>
            <w:sz w:val="24"/>
          </w:rPr>
          <w:t>Capability</w:t>
        </w:r>
        <w:r w:rsidR="008F0850">
          <w:rPr>
            <w:spacing w:val="15"/>
            <w:w w:val="105"/>
            <w:sz w:val="24"/>
          </w:rPr>
          <w:t xml:space="preserve"> </w:t>
        </w:r>
        <w:r w:rsidR="008F0850">
          <w:rPr>
            <w:w w:val="105"/>
            <w:sz w:val="24"/>
          </w:rPr>
          <w:t>Gaps</w:t>
        </w:r>
      </w:hyperlink>
      <w:r w:rsidR="008F0850">
        <w:rPr>
          <w:w w:val="105"/>
          <w:sz w:val="24"/>
        </w:rPr>
        <w:tab/>
        <w:t>4</w:t>
      </w:r>
    </w:p>
    <w:p w14:paraId="3A3906A2" w14:textId="77777777" w:rsidR="00430DE3" w:rsidRDefault="002363D0">
      <w:pPr>
        <w:pStyle w:val="ListParagraph"/>
        <w:numPr>
          <w:ilvl w:val="1"/>
          <w:numId w:val="22"/>
        </w:numPr>
        <w:tabs>
          <w:tab w:val="left" w:pos="1131"/>
          <w:tab w:val="right" w:leader="dot" w:pos="8739"/>
        </w:tabs>
        <w:spacing w:before="2"/>
        <w:rPr>
          <w:sz w:val="24"/>
        </w:rPr>
      </w:pPr>
      <w:hyperlink w:anchor="_bookmark11" w:history="1">
        <w:r w:rsidR="008F0850">
          <w:rPr>
            <w:sz w:val="24"/>
          </w:rPr>
          <w:t>Background</w:t>
        </w:r>
      </w:hyperlink>
      <w:r w:rsidR="008F0850">
        <w:rPr>
          <w:sz w:val="24"/>
        </w:rPr>
        <w:tab/>
        <w:t>6</w:t>
      </w:r>
    </w:p>
    <w:p w14:paraId="38C04314" w14:textId="77777777" w:rsidR="00430DE3" w:rsidRDefault="002363D0">
      <w:pPr>
        <w:pStyle w:val="ListParagraph"/>
        <w:numPr>
          <w:ilvl w:val="1"/>
          <w:numId w:val="22"/>
        </w:numPr>
        <w:tabs>
          <w:tab w:val="left" w:pos="1131"/>
          <w:tab w:val="right" w:leader="dot" w:pos="8739"/>
        </w:tabs>
        <w:spacing w:before="2"/>
        <w:rPr>
          <w:sz w:val="24"/>
        </w:rPr>
      </w:pPr>
      <w:hyperlink w:anchor="_bookmark12" w:history="1">
        <w:r w:rsidR="008F0850">
          <w:rPr>
            <w:sz w:val="24"/>
          </w:rPr>
          <w:t>Problem</w:t>
        </w:r>
      </w:hyperlink>
      <w:r w:rsidR="008F0850">
        <w:rPr>
          <w:sz w:val="24"/>
        </w:rPr>
        <w:tab/>
        <w:t>10</w:t>
      </w:r>
    </w:p>
    <w:p w14:paraId="42DA2205" w14:textId="77777777" w:rsidR="00430DE3" w:rsidRDefault="002363D0">
      <w:pPr>
        <w:pStyle w:val="ListParagraph"/>
        <w:numPr>
          <w:ilvl w:val="1"/>
          <w:numId w:val="22"/>
        </w:numPr>
        <w:tabs>
          <w:tab w:val="left" w:pos="1131"/>
          <w:tab w:val="right" w:leader="dot" w:pos="8740"/>
        </w:tabs>
        <w:spacing w:before="2"/>
        <w:rPr>
          <w:sz w:val="24"/>
        </w:rPr>
      </w:pPr>
      <w:hyperlink w:anchor="_bookmark13" w:history="1">
        <w:r w:rsidR="008F0850">
          <w:rPr>
            <w:w w:val="105"/>
            <w:sz w:val="24"/>
          </w:rPr>
          <w:t>Questions</w:t>
        </w:r>
        <w:r w:rsidR="008F0850">
          <w:rPr>
            <w:spacing w:val="14"/>
            <w:w w:val="105"/>
            <w:sz w:val="24"/>
          </w:rPr>
          <w:t xml:space="preserve"> </w:t>
        </w:r>
        <w:r w:rsidR="008F0850">
          <w:rPr>
            <w:w w:val="105"/>
            <w:sz w:val="24"/>
          </w:rPr>
          <w:t>and</w:t>
        </w:r>
        <w:r w:rsidR="008F0850">
          <w:rPr>
            <w:spacing w:val="14"/>
            <w:w w:val="105"/>
            <w:sz w:val="24"/>
          </w:rPr>
          <w:t xml:space="preserve"> </w:t>
        </w:r>
        <w:r w:rsidR="008F0850">
          <w:rPr>
            <w:w w:val="105"/>
            <w:sz w:val="24"/>
          </w:rPr>
          <w:t>Hypothesis</w:t>
        </w:r>
      </w:hyperlink>
      <w:r w:rsidR="008F0850">
        <w:rPr>
          <w:w w:val="105"/>
          <w:sz w:val="24"/>
        </w:rPr>
        <w:tab/>
        <w:t>11</w:t>
      </w:r>
    </w:p>
    <w:p w14:paraId="4557E5CB" w14:textId="77777777" w:rsidR="00430DE3" w:rsidRDefault="002363D0">
      <w:pPr>
        <w:pStyle w:val="ListParagraph"/>
        <w:numPr>
          <w:ilvl w:val="1"/>
          <w:numId w:val="22"/>
        </w:numPr>
        <w:tabs>
          <w:tab w:val="left" w:pos="1131"/>
          <w:tab w:val="right" w:leader="dot" w:pos="8739"/>
        </w:tabs>
        <w:spacing w:before="2"/>
        <w:rPr>
          <w:sz w:val="24"/>
        </w:rPr>
      </w:pPr>
      <w:hyperlink w:anchor="_bookmark14" w:history="1">
        <w:r w:rsidR="008F0850">
          <w:rPr>
            <w:w w:val="105"/>
            <w:sz w:val="24"/>
          </w:rPr>
          <w:t>Assumptions</w:t>
        </w:r>
        <w:r w:rsidR="008F0850">
          <w:rPr>
            <w:spacing w:val="15"/>
            <w:w w:val="105"/>
            <w:sz w:val="24"/>
          </w:rPr>
          <w:t xml:space="preserve"> </w:t>
        </w:r>
        <w:r w:rsidR="008F0850">
          <w:rPr>
            <w:w w:val="105"/>
            <w:sz w:val="24"/>
          </w:rPr>
          <w:t>and</w:t>
        </w:r>
        <w:r w:rsidR="008F0850">
          <w:rPr>
            <w:spacing w:val="14"/>
            <w:w w:val="105"/>
            <w:sz w:val="24"/>
          </w:rPr>
          <w:t xml:space="preserve"> </w:t>
        </w:r>
        <w:r w:rsidR="008F0850">
          <w:rPr>
            <w:w w:val="105"/>
            <w:sz w:val="24"/>
          </w:rPr>
          <w:t>Limitations</w:t>
        </w:r>
      </w:hyperlink>
      <w:r w:rsidR="008F0850">
        <w:rPr>
          <w:w w:val="105"/>
          <w:sz w:val="24"/>
        </w:rPr>
        <w:tab/>
        <w:t>12</w:t>
      </w:r>
    </w:p>
    <w:p w14:paraId="58177DA1" w14:textId="77777777" w:rsidR="00430DE3" w:rsidRDefault="002363D0">
      <w:pPr>
        <w:pStyle w:val="ListParagraph"/>
        <w:numPr>
          <w:ilvl w:val="1"/>
          <w:numId w:val="22"/>
        </w:numPr>
        <w:tabs>
          <w:tab w:val="left" w:pos="1131"/>
          <w:tab w:val="right" w:leader="dot" w:pos="8739"/>
        </w:tabs>
        <w:spacing w:before="2"/>
        <w:rPr>
          <w:sz w:val="24"/>
        </w:rPr>
      </w:pPr>
      <w:hyperlink w:anchor="_bookmark15" w:history="1">
        <w:r w:rsidR="008F0850">
          <w:rPr>
            <w:sz w:val="24"/>
          </w:rPr>
          <w:t>Approach</w:t>
        </w:r>
      </w:hyperlink>
      <w:r w:rsidR="008F0850">
        <w:rPr>
          <w:sz w:val="24"/>
        </w:rPr>
        <w:tab/>
        <w:t>14</w:t>
      </w:r>
    </w:p>
    <w:p w14:paraId="183B5E03" w14:textId="77777777" w:rsidR="00430DE3" w:rsidRDefault="002363D0">
      <w:pPr>
        <w:pStyle w:val="ListParagraph"/>
        <w:numPr>
          <w:ilvl w:val="1"/>
          <w:numId w:val="22"/>
        </w:numPr>
        <w:tabs>
          <w:tab w:val="left" w:pos="1131"/>
          <w:tab w:val="right" w:leader="dot" w:pos="8739"/>
        </w:tabs>
        <w:spacing w:before="2"/>
        <w:rPr>
          <w:sz w:val="24"/>
        </w:rPr>
      </w:pPr>
      <w:hyperlink w:anchor="_bookmark16" w:history="1">
        <w:r w:rsidR="008F0850">
          <w:rPr>
            <w:sz w:val="24"/>
          </w:rPr>
          <w:t>Innovations</w:t>
        </w:r>
      </w:hyperlink>
      <w:r w:rsidR="008F0850">
        <w:rPr>
          <w:sz w:val="24"/>
        </w:rPr>
        <w:tab/>
        <w:t>16</w:t>
      </w:r>
    </w:p>
    <w:p w14:paraId="3892485F" w14:textId="77777777" w:rsidR="00430DE3" w:rsidRDefault="002363D0">
      <w:pPr>
        <w:pStyle w:val="ListParagraph"/>
        <w:numPr>
          <w:ilvl w:val="0"/>
          <w:numId w:val="22"/>
        </w:numPr>
        <w:tabs>
          <w:tab w:val="left" w:pos="661"/>
          <w:tab w:val="left" w:pos="662"/>
          <w:tab w:val="right" w:leader="dot" w:pos="8740"/>
        </w:tabs>
        <w:spacing w:before="202"/>
        <w:ind w:hanging="561"/>
        <w:rPr>
          <w:sz w:val="24"/>
        </w:rPr>
      </w:pPr>
      <w:hyperlink w:anchor="_bookmark17" w:history="1">
        <w:r w:rsidR="008F0850">
          <w:rPr>
            <w:w w:val="105"/>
            <w:sz w:val="24"/>
          </w:rPr>
          <w:t>Theory</w:t>
        </w:r>
      </w:hyperlink>
      <w:r w:rsidR="008F0850">
        <w:rPr>
          <w:w w:val="105"/>
          <w:sz w:val="24"/>
        </w:rPr>
        <w:tab/>
        <w:t>18</w:t>
      </w:r>
    </w:p>
    <w:p w14:paraId="5EEF2F97" w14:textId="77777777" w:rsidR="00430DE3" w:rsidRDefault="002363D0">
      <w:pPr>
        <w:pStyle w:val="ListParagraph"/>
        <w:numPr>
          <w:ilvl w:val="1"/>
          <w:numId w:val="22"/>
        </w:numPr>
        <w:tabs>
          <w:tab w:val="left" w:pos="1131"/>
          <w:tab w:val="right" w:leader="dot" w:pos="8739"/>
        </w:tabs>
        <w:spacing w:before="202"/>
        <w:rPr>
          <w:sz w:val="24"/>
        </w:rPr>
      </w:pPr>
      <w:hyperlink w:anchor="_bookmark18" w:history="1">
        <w:r w:rsidR="008F0850">
          <w:rPr>
            <w:w w:val="105"/>
            <w:sz w:val="24"/>
          </w:rPr>
          <w:t>Neutron Interactions</w:t>
        </w:r>
        <w:r w:rsidR="008F0850">
          <w:rPr>
            <w:spacing w:val="32"/>
            <w:w w:val="105"/>
            <w:sz w:val="24"/>
          </w:rPr>
          <w:t xml:space="preserve"> </w:t>
        </w:r>
        <w:r w:rsidR="008F0850">
          <w:rPr>
            <w:w w:val="105"/>
            <w:sz w:val="24"/>
          </w:rPr>
          <w:t>with</w:t>
        </w:r>
        <w:r w:rsidR="008F0850">
          <w:rPr>
            <w:spacing w:val="16"/>
            <w:w w:val="105"/>
            <w:sz w:val="24"/>
          </w:rPr>
          <w:t xml:space="preserve"> </w:t>
        </w:r>
        <w:r w:rsidR="008F0850">
          <w:rPr>
            <w:w w:val="105"/>
            <w:sz w:val="24"/>
          </w:rPr>
          <w:t>Matter</w:t>
        </w:r>
      </w:hyperlink>
      <w:r w:rsidR="008F0850">
        <w:rPr>
          <w:w w:val="105"/>
          <w:sz w:val="24"/>
        </w:rPr>
        <w:tab/>
        <w:t>18</w:t>
      </w:r>
    </w:p>
    <w:p w14:paraId="19018DD9" w14:textId="77777777" w:rsidR="00430DE3" w:rsidRDefault="002363D0">
      <w:pPr>
        <w:pStyle w:val="BodyText"/>
        <w:tabs>
          <w:tab w:val="left" w:pos="1832"/>
          <w:tab w:val="right" w:leader="dot" w:pos="8740"/>
        </w:tabs>
        <w:spacing w:before="2"/>
        <w:ind w:left="1130"/>
      </w:pPr>
      <w:hyperlink w:anchor="_bookmark20" w:history="1">
        <w:r w:rsidR="008F0850">
          <w:t>2.1.1</w:t>
        </w:r>
        <w:r w:rsidR="008F0850">
          <w:tab/>
        </w:r>
        <w:proofErr w:type="spellStart"/>
        <w:proofErr w:type="gramStart"/>
        <w:r w:rsidR="008F0850">
          <w:t>n,n</w:t>
        </w:r>
        <w:proofErr w:type="spellEnd"/>
        <w:proofErr w:type="gramEnd"/>
      </w:hyperlink>
      <w:r w:rsidR="008F0850">
        <w:tab/>
        <w:t>19</w:t>
      </w:r>
    </w:p>
    <w:p w14:paraId="6BAB7713" w14:textId="77777777" w:rsidR="00430DE3" w:rsidRDefault="002363D0">
      <w:pPr>
        <w:pStyle w:val="BodyText"/>
        <w:tabs>
          <w:tab w:val="left" w:pos="1832"/>
          <w:tab w:val="right" w:leader="dot" w:pos="8740"/>
        </w:tabs>
        <w:spacing w:before="2"/>
        <w:ind w:left="1130"/>
      </w:pPr>
      <w:hyperlink w:anchor="_bookmark22" w:history="1">
        <w:r w:rsidR="008F0850">
          <w:t>2.1.2</w:t>
        </w:r>
        <w:r w:rsidR="008F0850">
          <w:tab/>
        </w:r>
        <w:proofErr w:type="spellStart"/>
        <w:proofErr w:type="gramStart"/>
        <w:r w:rsidR="008F0850">
          <w:t>n,n</w:t>
        </w:r>
        <w:proofErr w:type="spellEnd"/>
        <w:proofErr w:type="gramEnd"/>
        <w:r w:rsidR="008F0850">
          <w:t>’</w:t>
        </w:r>
      </w:hyperlink>
      <w:r w:rsidR="008F0850">
        <w:tab/>
        <w:t>20</w:t>
      </w:r>
    </w:p>
    <w:p w14:paraId="2C040B6A" w14:textId="77777777" w:rsidR="00430DE3" w:rsidRDefault="002363D0">
      <w:pPr>
        <w:pStyle w:val="BodyText"/>
        <w:tabs>
          <w:tab w:val="left" w:pos="1832"/>
          <w:tab w:val="right" w:leader="dot" w:pos="8739"/>
        </w:tabs>
        <w:spacing w:before="2"/>
        <w:ind w:left="1130"/>
      </w:pPr>
      <w:hyperlink w:anchor="_bookmark25" w:history="1">
        <w:r w:rsidR="008F0850">
          <w:t>2.1.3</w:t>
        </w:r>
        <w:r w:rsidR="008F0850">
          <w:tab/>
        </w:r>
        <w:proofErr w:type="spellStart"/>
        <w:proofErr w:type="gramStart"/>
        <w:r w:rsidR="008F0850">
          <w:t>n,xn</w:t>
        </w:r>
        <w:proofErr w:type="spellEnd"/>
        <w:proofErr w:type="gramEnd"/>
      </w:hyperlink>
      <w:r w:rsidR="008F0850">
        <w:tab/>
        <w:t>23</w:t>
      </w:r>
    </w:p>
    <w:p w14:paraId="3236B08F" w14:textId="77777777" w:rsidR="00430DE3" w:rsidRDefault="002363D0">
      <w:pPr>
        <w:pStyle w:val="BodyText"/>
        <w:tabs>
          <w:tab w:val="left" w:pos="1832"/>
          <w:tab w:val="right" w:leader="dot" w:pos="8739"/>
        </w:tabs>
        <w:spacing w:line="281" w:lineRule="exact"/>
        <w:ind w:left="1130"/>
      </w:pPr>
      <w:hyperlink w:anchor="_bookmark26" w:history="1">
        <w:r w:rsidR="008F0850">
          <w:t>2.1.4</w:t>
        </w:r>
        <w:r w:rsidR="008F0850">
          <w:tab/>
        </w:r>
        <w:proofErr w:type="spellStart"/>
        <w:proofErr w:type="gramStart"/>
        <w:r w:rsidR="008F0850">
          <w:t>n,</w:t>
        </w:r>
        <w:r w:rsidR="008F0850">
          <w:rPr>
            <w:rFonts w:ascii="Bookman Old Style" w:hAnsi="Bookman Old Style"/>
            <w:i/>
          </w:rPr>
          <w:t>γ</w:t>
        </w:r>
        <w:proofErr w:type="spellEnd"/>
        <w:proofErr w:type="gramEnd"/>
      </w:hyperlink>
      <w:r w:rsidR="008F0850">
        <w:tab/>
        <w:t>23</w:t>
      </w:r>
    </w:p>
    <w:p w14:paraId="772029A0" w14:textId="77777777" w:rsidR="00430DE3" w:rsidRDefault="002363D0">
      <w:pPr>
        <w:pStyle w:val="ListParagraph"/>
        <w:numPr>
          <w:ilvl w:val="1"/>
          <w:numId w:val="22"/>
        </w:numPr>
        <w:tabs>
          <w:tab w:val="left" w:pos="1131"/>
          <w:tab w:val="right" w:leader="dot" w:pos="8739"/>
        </w:tabs>
        <w:spacing w:line="276" w:lineRule="exact"/>
        <w:rPr>
          <w:sz w:val="24"/>
        </w:rPr>
      </w:pPr>
      <w:hyperlink w:anchor="_bookmark29" w:history="1">
        <w:r w:rsidR="008F0850">
          <w:rPr>
            <w:sz w:val="24"/>
          </w:rPr>
          <w:t>Nuclear</w:t>
        </w:r>
        <w:r w:rsidR="008F0850">
          <w:rPr>
            <w:spacing w:val="18"/>
            <w:sz w:val="24"/>
          </w:rPr>
          <w:t xml:space="preserve"> </w:t>
        </w:r>
        <w:r w:rsidR="008F0850">
          <w:rPr>
            <w:sz w:val="24"/>
          </w:rPr>
          <w:t>Fission</w:t>
        </w:r>
      </w:hyperlink>
      <w:r w:rsidR="008F0850">
        <w:rPr>
          <w:sz w:val="24"/>
        </w:rPr>
        <w:tab/>
        <w:t>25</w:t>
      </w:r>
    </w:p>
    <w:p w14:paraId="27E9CA80" w14:textId="77777777" w:rsidR="00430DE3" w:rsidRDefault="002363D0">
      <w:pPr>
        <w:pStyle w:val="ListParagraph"/>
        <w:numPr>
          <w:ilvl w:val="2"/>
          <w:numId w:val="22"/>
        </w:numPr>
        <w:tabs>
          <w:tab w:val="left" w:pos="1832"/>
          <w:tab w:val="left" w:pos="1833"/>
          <w:tab w:val="right" w:leader="dot" w:pos="8739"/>
        </w:tabs>
        <w:spacing w:before="3"/>
        <w:ind w:hanging="702"/>
        <w:rPr>
          <w:sz w:val="24"/>
        </w:rPr>
      </w:pPr>
      <w:hyperlink w:anchor="_bookmark30" w:history="1">
        <w:r w:rsidR="008F0850">
          <w:rPr>
            <w:w w:val="105"/>
            <w:sz w:val="24"/>
          </w:rPr>
          <w:t>Fission</w:t>
        </w:r>
        <w:r w:rsidR="008F0850">
          <w:rPr>
            <w:spacing w:val="14"/>
            <w:w w:val="105"/>
            <w:sz w:val="24"/>
          </w:rPr>
          <w:t xml:space="preserve"> </w:t>
        </w:r>
        <w:r w:rsidR="008F0850">
          <w:rPr>
            <w:w w:val="105"/>
            <w:sz w:val="24"/>
          </w:rPr>
          <w:t>Theory</w:t>
        </w:r>
      </w:hyperlink>
      <w:r w:rsidR="008F0850">
        <w:rPr>
          <w:w w:val="105"/>
          <w:sz w:val="24"/>
        </w:rPr>
        <w:tab/>
        <w:t>25</w:t>
      </w:r>
    </w:p>
    <w:p w14:paraId="4F0A4F37" w14:textId="77777777" w:rsidR="00430DE3" w:rsidRDefault="002363D0">
      <w:pPr>
        <w:pStyle w:val="ListParagraph"/>
        <w:numPr>
          <w:ilvl w:val="2"/>
          <w:numId w:val="22"/>
        </w:numPr>
        <w:tabs>
          <w:tab w:val="left" w:pos="1832"/>
          <w:tab w:val="left" w:pos="1833"/>
          <w:tab w:val="right" w:leader="dot" w:pos="8739"/>
        </w:tabs>
        <w:spacing w:before="2"/>
        <w:ind w:hanging="702"/>
        <w:rPr>
          <w:sz w:val="24"/>
        </w:rPr>
      </w:pPr>
      <w:hyperlink w:anchor="_bookmark32" w:history="1">
        <w:r w:rsidR="008F0850">
          <w:rPr>
            <w:w w:val="105"/>
            <w:sz w:val="24"/>
          </w:rPr>
          <w:t>Fission</w:t>
        </w:r>
        <w:r w:rsidR="008F0850">
          <w:rPr>
            <w:spacing w:val="15"/>
            <w:w w:val="105"/>
            <w:sz w:val="24"/>
          </w:rPr>
          <w:t xml:space="preserve"> </w:t>
        </w:r>
        <w:r w:rsidR="008F0850">
          <w:rPr>
            <w:w w:val="105"/>
            <w:sz w:val="24"/>
          </w:rPr>
          <w:t>Products</w:t>
        </w:r>
      </w:hyperlink>
      <w:r w:rsidR="008F0850">
        <w:rPr>
          <w:w w:val="105"/>
          <w:sz w:val="24"/>
        </w:rPr>
        <w:tab/>
        <w:t>27</w:t>
      </w:r>
    </w:p>
    <w:p w14:paraId="598DCC18" w14:textId="77777777" w:rsidR="00430DE3" w:rsidRDefault="002363D0">
      <w:pPr>
        <w:pStyle w:val="ListParagraph"/>
        <w:numPr>
          <w:ilvl w:val="2"/>
          <w:numId w:val="22"/>
        </w:numPr>
        <w:tabs>
          <w:tab w:val="left" w:pos="1832"/>
          <w:tab w:val="left" w:pos="1833"/>
          <w:tab w:val="right" w:leader="dot" w:pos="8740"/>
        </w:tabs>
        <w:spacing w:before="2"/>
        <w:ind w:hanging="702"/>
        <w:rPr>
          <w:sz w:val="24"/>
        </w:rPr>
      </w:pPr>
      <w:hyperlink w:anchor="_bookmark37" w:history="1">
        <w:r w:rsidR="008F0850">
          <w:rPr>
            <w:w w:val="105"/>
            <w:sz w:val="24"/>
          </w:rPr>
          <w:t>Nagy Fits for Fission</w:t>
        </w:r>
        <w:r w:rsidR="008F0850">
          <w:rPr>
            <w:spacing w:val="60"/>
            <w:w w:val="105"/>
            <w:sz w:val="24"/>
          </w:rPr>
          <w:t xml:space="preserve"> </w:t>
        </w:r>
        <w:r w:rsidR="008F0850">
          <w:rPr>
            <w:w w:val="105"/>
            <w:sz w:val="24"/>
          </w:rPr>
          <w:t>Product</w:t>
        </w:r>
        <w:r w:rsidR="008F0850">
          <w:rPr>
            <w:spacing w:val="15"/>
            <w:w w:val="105"/>
            <w:sz w:val="24"/>
          </w:rPr>
          <w:t xml:space="preserve"> </w:t>
        </w:r>
        <w:r w:rsidR="008F0850">
          <w:rPr>
            <w:w w:val="105"/>
            <w:sz w:val="24"/>
          </w:rPr>
          <w:t>Isotopes</w:t>
        </w:r>
      </w:hyperlink>
      <w:r w:rsidR="008F0850">
        <w:rPr>
          <w:w w:val="105"/>
          <w:sz w:val="24"/>
        </w:rPr>
        <w:tab/>
        <w:t>31</w:t>
      </w:r>
    </w:p>
    <w:p w14:paraId="2FDB89C4" w14:textId="77777777" w:rsidR="00430DE3" w:rsidRDefault="002363D0">
      <w:pPr>
        <w:pStyle w:val="ListParagraph"/>
        <w:numPr>
          <w:ilvl w:val="1"/>
          <w:numId w:val="22"/>
        </w:numPr>
        <w:tabs>
          <w:tab w:val="left" w:pos="1131"/>
          <w:tab w:val="right" w:leader="dot" w:pos="8739"/>
        </w:tabs>
        <w:spacing w:before="2"/>
        <w:rPr>
          <w:sz w:val="24"/>
        </w:rPr>
      </w:pPr>
      <w:hyperlink w:anchor="_bookmark40" w:history="1">
        <w:r w:rsidR="008F0850">
          <w:rPr>
            <w:w w:val="105"/>
            <w:sz w:val="24"/>
          </w:rPr>
          <w:t>Nuclear</w:t>
        </w:r>
        <w:r w:rsidR="008F0850">
          <w:rPr>
            <w:spacing w:val="14"/>
            <w:w w:val="105"/>
            <w:sz w:val="24"/>
          </w:rPr>
          <w:t xml:space="preserve"> </w:t>
        </w:r>
        <w:r w:rsidR="008F0850">
          <w:rPr>
            <w:w w:val="105"/>
            <w:sz w:val="24"/>
          </w:rPr>
          <w:t>Data</w:t>
        </w:r>
      </w:hyperlink>
      <w:r w:rsidR="008F0850">
        <w:rPr>
          <w:w w:val="105"/>
          <w:sz w:val="24"/>
        </w:rPr>
        <w:tab/>
        <w:t>33</w:t>
      </w:r>
    </w:p>
    <w:p w14:paraId="1440DDE7" w14:textId="77777777" w:rsidR="00430DE3" w:rsidRDefault="002363D0">
      <w:pPr>
        <w:pStyle w:val="ListParagraph"/>
        <w:numPr>
          <w:ilvl w:val="2"/>
          <w:numId w:val="22"/>
        </w:numPr>
        <w:tabs>
          <w:tab w:val="left" w:pos="1832"/>
          <w:tab w:val="left" w:pos="1833"/>
          <w:tab w:val="right" w:leader="dot" w:pos="8740"/>
        </w:tabs>
        <w:spacing w:before="2"/>
        <w:ind w:hanging="702"/>
        <w:rPr>
          <w:sz w:val="24"/>
        </w:rPr>
      </w:pPr>
      <w:hyperlink w:anchor="_bookmark41" w:history="1">
        <w:r w:rsidR="008F0850">
          <w:rPr>
            <w:w w:val="105"/>
            <w:sz w:val="24"/>
          </w:rPr>
          <w:t>Nuclear</w:t>
        </w:r>
        <w:r w:rsidR="008F0850">
          <w:rPr>
            <w:spacing w:val="14"/>
            <w:w w:val="105"/>
            <w:sz w:val="24"/>
          </w:rPr>
          <w:t xml:space="preserve"> </w:t>
        </w:r>
        <w:r w:rsidR="008F0850">
          <w:rPr>
            <w:w w:val="105"/>
            <w:sz w:val="24"/>
          </w:rPr>
          <w:t>Data</w:t>
        </w:r>
        <w:r w:rsidR="008F0850">
          <w:rPr>
            <w:spacing w:val="14"/>
            <w:w w:val="105"/>
            <w:sz w:val="24"/>
          </w:rPr>
          <w:t xml:space="preserve"> </w:t>
        </w:r>
        <w:r w:rsidR="008F0850">
          <w:rPr>
            <w:w w:val="105"/>
            <w:sz w:val="24"/>
          </w:rPr>
          <w:t>Libraries</w:t>
        </w:r>
      </w:hyperlink>
      <w:r w:rsidR="008F0850">
        <w:rPr>
          <w:w w:val="105"/>
          <w:sz w:val="24"/>
        </w:rPr>
        <w:tab/>
        <w:t>33</w:t>
      </w:r>
    </w:p>
    <w:p w14:paraId="178D9527" w14:textId="77777777" w:rsidR="00430DE3" w:rsidRDefault="002363D0">
      <w:pPr>
        <w:pStyle w:val="ListParagraph"/>
        <w:numPr>
          <w:ilvl w:val="2"/>
          <w:numId w:val="22"/>
        </w:numPr>
        <w:tabs>
          <w:tab w:val="left" w:pos="1832"/>
          <w:tab w:val="left" w:pos="1833"/>
          <w:tab w:val="right" w:leader="dot" w:pos="8739"/>
        </w:tabs>
        <w:spacing w:before="2"/>
        <w:ind w:hanging="702"/>
        <w:rPr>
          <w:sz w:val="24"/>
        </w:rPr>
      </w:pPr>
      <w:hyperlink w:anchor="_bookmark43" w:history="1">
        <w:r w:rsidR="008F0850">
          <w:rPr>
            <w:w w:val="105"/>
            <w:sz w:val="24"/>
          </w:rPr>
          <w:t>Nuclear</w:t>
        </w:r>
        <w:r w:rsidR="008F0850">
          <w:rPr>
            <w:spacing w:val="14"/>
            <w:w w:val="105"/>
            <w:sz w:val="24"/>
          </w:rPr>
          <w:t xml:space="preserve"> </w:t>
        </w:r>
        <w:r w:rsidR="008F0850">
          <w:rPr>
            <w:w w:val="105"/>
            <w:sz w:val="24"/>
          </w:rPr>
          <w:t>Data</w:t>
        </w:r>
        <w:r w:rsidR="008F0850">
          <w:rPr>
            <w:spacing w:val="14"/>
            <w:w w:val="105"/>
            <w:sz w:val="24"/>
          </w:rPr>
          <w:t xml:space="preserve"> </w:t>
        </w:r>
        <w:r w:rsidR="008F0850">
          <w:rPr>
            <w:w w:val="105"/>
            <w:sz w:val="24"/>
          </w:rPr>
          <w:t>Covariance</w:t>
        </w:r>
      </w:hyperlink>
      <w:r w:rsidR="008F0850">
        <w:rPr>
          <w:w w:val="105"/>
          <w:sz w:val="24"/>
        </w:rPr>
        <w:tab/>
        <w:t>36</w:t>
      </w:r>
    </w:p>
    <w:p w14:paraId="2D9FAF6B" w14:textId="77777777" w:rsidR="00430DE3" w:rsidRDefault="002363D0">
      <w:pPr>
        <w:pStyle w:val="ListParagraph"/>
        <w:numPr>
          <w:ilvl w:val="2"/>
          <w:numId w:val="22"/>
        </w:numPr>
        <w:tabs>
          <w:tab w:val="left" w:pos="1832"/>
          <w:tab w:val="left" w:pos="1833"/>
          <w:tab w:val="right" w:leader="dot" w:pos="8739"/>
        </w:tabs>
        <w:spacing w:before="2"/>
        <w:ind w:hanging="702"/>
        <w:rPr>
          <w:sz w:val="24"/>
        </w:rPr>
      </w:pPr>
      <w:hyperlink w:anchor="_bookmark47" w:history="1">
        <w:r w:rsidR="008F0850">
          <w:rPr>
            <w:w w:val="105"/>
            <w:sz w:val="24"/>
          </w:rPr>
          <w:t>Nuclear Data</w:t>
        </w:r>
        <w:r w:rsidR="008F0850">
          <w:rPr>
            <w:spacing w:val="29"/>
            <w:w w:val="105"/>
            <w:sz w:val="24"/>
          </w:rPr>
          <w:t xml:space="preserve"> </w:t>
        </w:r>
        <w:r w:rsidR="008F0850">
          <w:rPr>
            <w:w w:val="105"/>
            <w:sz w:val="24"/>
          </w:rPr>
          <w:t>Stochastic</w:t>
        </w:r>
        <w:r w:rsidR="008F0850">
          <w:rPr>
            <w:spacing w:val="13"/>
            <w:w w:val="105"/>
            <w:sz w:val="24"/>
          </w:rPr>
          <w:t xml:space="preserve"> </w:t>
        </w:r>
        <w:r w:rsidR="008F0850">
          <w:rPr>
            <w:w w:val="105"/>
            <w:sz w:val="24"/>
          </w:rPr>
          <w:t>Sampling</w:t>
        </w:r>
      </w:hyperlink>
      <w:r w:rsidR="008F0850">
        <w:rPr>
          <w:w w:val="105"/>
          <w:sz w:val="24"/>
        </w:rPr>
        <w:tab/>
        <w:t>39</w:t>
      </w:r>
    </w:p>
    <w:p w14:paraId="621962D4" w14:textId="77777777" w:rsidR="00430DE3" w:rsidRDefault="002363D0">
      <w:pPr>
        <w:pStyle w:val="ListParagraph"/>
        <w:numPr>
          <w:ilvl w:val="1"/>
          <w:numId w:val="22"/>
        </w:numPr>
        <w:tabs>
          <w:tab w:val="left" w:pos="1131"/>
          <w:tab w:val="right" w:leader="dot" w:pos="8739"/>
        </w:tabs>
        <w:spacing w:before="2"/>
        <w:rPr>
          <w:sz w:val="24"/>
        </w:rPr>
      </w:pPr>
      <w:hyperlink w:anchor="_bookmark48" w:history="1">
        <w:r w:rsidR="008F0850">
          <w:rPr>
            <w:w w:val="110"/>
            <w:sz w:val="24"/>
          </w:rPr>
          <w:t>Monte Carlo</w:t>
        </w:r>
        <w:r w:rsidR="008F0850">
          <w:rPr>
            <w:spacing w:val="18"/>
            <w:w w:val="110"/>
            <w:sz w:val="24"/>
          </w:rPr>
          <w:t xml:space="preserve"> </w:t>
        </w:r>
        <w:r w:rsidR="008F0850">
          <w:rPr>
            <w:w w:val="110"/>
            <w:sz w:val="24"/>
          </w:rPr>
          <w:t>Neutron</w:t>
        </w:r>
        <w:r w:rsidR="008F0850">
          <w:rPr>
            <w:spacing w:val="9"/>
            <w:w w:val="110"/>
            <w:sz w:val="24"/>
          </w:rPr>
          <w:t xml:space="preserve"> </w:t>
        </w:r>
        <w:r w:rsidR="008F0850">
          <w:rPr>
            <w:w w:val="110"/>
            <w:sz w:val="24"/>
          </w:rPr>
          <w:t>Transport</w:t>
        </w:r>
      </w:hyperlink>
      <w:r w:rsidR="008F0850">
        <w:rPr>
          <w:w w:val="110"/>
          <w:sz w:val="24"/>
        </w:rPr>
        <w:tab/>
        <w:t>41</w:t>
      </w:r>
    </w:p>
    <w:p w14:paraId="02F13962" w14:textId="77777777" w:rsidR="00430DE3" w:rsidRDefault="002363D0">
      <w:pPr>
        <w:pStyle w:val="ListParagraph"/>
        <w:numPr>
          <w:ilvl w:val="2"/>
          <w:numId w:val="22"/>
        </w:numPr>
        <w:tabs>
          <w:tab w:val="left" w:pos="1832"/>
          <w:tab w:val="left" w:pos="1833"/>
          <w:tab w:val="right" w:leader="dot" w:pos="8740"/>
        </w:tabs>
        <w:spacing w:before="2"/>
        <w:ind w:hanging="702"/>
        <w:rPr>
          <w:sz w:val="24"/>
        </w:rPr>
      </w:pPr>
      <w:hyperlink w:anchor="_bookmark49" w:history="1">
        <w:r w:rsidR="008F0850">
          <w:rPr>
            <w:w w:val="110"/>
            <w:sz w:val="24"/>
          </w:rPr>
          <w:t>Monte Carlo Neutron</w:t>
        </w:r>
        <w:r w:rsidR="008F0850">
          <w:rPr>
            <w:spacing w:val="23"/>
            <w:w w:val="110"/>
            <w:sz w:val="24"/>
          </w:rPr>
          <w:t xml:space="preserve"> </w:t>
        </w:r>
        <w:r w:rsidR="008F0850">
          <w:rPr>
            <w:w w:val="110"/>
            <w:sz w:val="24"/>
          </w:rPr>
          <w:t>Transport</w:t>
        </w:r>
        <w:r w:rsidR="008F0850">
          <w:rPr>
            <w:spacing w:val="7"/>
            <w:w w:val="110"/>
            <w:sz w:val="24"/>
          </w:rPr>
          <w:t xml:space="preserve"> </w:t>
        </w:r>
        <w:r w:rsidR="008F0850">
          <w:rPr>
            <w:w w:val="110"/>
            <w:sz w:val="24"/>
          </w:rPr>
          <w:t>Theory</w:t>
        </w:r>
      </w:hyperlink>
      <w:r w:rsidR="008F0850">
        <w:rPr>
          <w:w w:val="110"/>
          <w:sz w:val="24"/>
        </w:rPr>
        <w:tab/>
        <w:t>41</w:t>
      </w:r>
    </w:p>
    <w:p w14:paraId="7B331A52" w14:textId="77777777" w:rsidR="00430DE3" w:rsidRDefault="002363D0">
      <w:pPr>
        <w:pStyle w:val="ListParagraph"/>
        <w:numPr>
          <w:ilvl w:val="2"/>
          <w:numId w:val="22"/>
        </w:numPr>
        <w:tabs>
          <w:tab w:val="left" w:pos="1832"/>
          <w:tab w:val="left" w:pos="1833"/>
        </w:tabs>
        <w:spacing w:before="2"/>
        <w:ind w:hanging="702"/>
        <w:rPr>
          <w:sz w:val="24"/>
        </w:rPr>
      </w:pPr>
      <w:hyperlink w:anchor="_bookmark50" w:history="1">
        <w:r w:rsidR="008F0850">
          <w:rPr>
            <w:w w:val="105"/>
            <w:sz w:val="24"/>
          </w:rPr>
          <w:t>Comparison of Monte Carlo Neutron</w:t>
        </w:r>
        <w:r w:rsidR="00DB52C2">
          <w:rPr>
            <w:w w:val="105"/>
            <w:sz w:val="24"/>
          </w:rPr>
          <w:t xml:space="preserve"> </w:t>
        </w:r>
        <w:r w:rsidR="008F0850">
          <w:rPr>
            <w:w w:val="105"/>
            <w:sz w:val="24"/>
          </w:rPr>
          <w:t>Transport</w:t>
        </w:r>
      </w:hyperlink>
    </w:p>
    <w:p w14:paraId="7285C50F" w14:textId="77777777" w:rsidR="00430DE3" w:rsidRDefault="002363D0">
      <w:pPr>
        <w:pStyle w:val="BodyText"/>
        <w:tabs>
          <w:tab w:val="right" w:leader="dot" w:pos="8739"/>
        </w:tabs>
        <w:spacing w:before="2"/>
        <w:ind w:left="1832"/>
      </w:pPr>
      <w:hyperlink w:anchor="_bookmark50" w:history="1">
        <w:r w:rsidR="008F0850">
          <w:t>Results</w:t>
        </w:r>
      </w:hyperlink>
      <w:r w:rsidR="008F0850">
        <w:tab/>
        <w:t>42</w:t>
      </w:r>
    </w:p>
    <w:p w14:paraId="10E5B861" w14:textId="77777777" w:rsidR="00430DE3" w:rsidRDefault="002363D0">
      <w:pPr>
        <w:pStyle w:val="ListParagraph"/>
        <w:numPr>
          <w:ilvl w:val="1"/>
          <w:numId w:val="22"/>
        </w:numPr>
        <w:tabs>
          <w:tab w:val="left" w:pos="1131"/>
          <w:tab w:val="right" w:leader="dot" w:pos="8739"/>
        </w:tabs>
        <w:spacing w:before="2"/>
        <w:rPr>
          <w:sz w:val="24"/>
        </w:rPr>
      </w:pPr>
      <w:hyperlink w:anchor="_bookmark51" w:history="1">
        <w:r w:rsidR="008F0850">
          <w:rPr>
            <w:spacing w:val="-5"/>
            <w:w w:val="105"/>
            <w:sz w:val="24"/>
          </w:rPr>
          <w:t>Foil</w:t>
        </w:r>
        <w:r w:rsidR="008F0850">
          <w:rPr>
            <w:spacing w:val="14"/>
            <w:w w:val="105"/>
            <w:sz w:val="24"/>
          </w:rPr>
          <w:t xml:space="preserve"> </w:t>
        </w:r>
        <w:r w:rsidR="008F0850">
          <w:rPr>
            <w:w w:val="105"/>
            <w:sz w:val="24"/>
          </w:rPr>
          <w:t>Activation</w:t>
        </w:r>
      </w:hyperlink>
      <w:r w:rsidR="008F0850">
        <w:rPr>
          <w:w w:val="105"/>
          <w:sz w:val="24"/>
        </w:rPr>
        <w:tab/>
        <w:t>43</w:t>
      </w:r>
    </w:p>
    <w:p w14:paraId="57DF1251" w14:textId="77777777" w:rsidR="00430DE3" w:rsidRDefault="002363D0">
      <w:pPr>
        <w:pStyle w:val="ListParagraph"/>
        <w:numPr>
          <w:ilvl w:val="2"/>
          <w:numId w:val="22"/>
        </w:numPr>
        <w:tabs>
          <w:tab w:val="left" w:pos="1832"/>
          <w:tab w:val="left" w:pos="1833"/>
          <w:tab w:val="right" w:leader="dot" w:pos="8740"/>
        </w:tabs>
        <w:spacing w:before="2"/>
        <w:ind w:hanging="702"/>
        <w:rPr>
          <w:sz w:val="24"/>
        </w:rPr>
      </w:pPr>
      <w:hyperlink w:anchor="_bookmark52" w:history="1">
        <w:r w:rsidR="008F0850">
          <w:rPr>
            <w:spacing w:val="-5"/>
            <w:w w:val="105"/>
            <w:sz w:val="24"/>
          </w:rPr>
          <w:t>Foil</w:t>
        </w:r>
        <w:r w:rsidR="008F0850">
          <w:rPr>
            <w:spacing w:val="14"/>
            <w:w w:val="105"/>
            <w:sz w:val="24"/>
          </w:rPr>
          <w:t xml:space="preserve"> </w:t>
        </w:r>
        <w:r w:rsidR="008F0850">
          <w:rPr>
            <w:w w:val="105"/>
            <w:sz w:val="24"/>
          </w:rPr>
          <w:t>Activation</w:t>
        </w:r>
        <w:r w:rsidR="008F0850">
          <w:rPr>
            <w:spacing w:val="14"/>
            <w:w w:val="105"/>
            <w:sz w:val="24"/>
          </w:rPr>
          <w:t xml:space="preserve"> </w:t>
        </w:r>
        <w:r w:rsidR="008F0850">
          <w:rPr>
            <w:w w:val="105"/>
            <w:sz w:val="24"/>
          </w:rPr>
          <w:t>Theory</w:t>
        </w:r>
      </w:hyperlink>
      <w:r w:rsidR="008F0850">
        <w:rPr>
          <w:w w:val="105"/>
          <w:sz w:val="24"/>
        </w:rPr>
        <w:tab/>
        <w:t>43</w:t>
      </w:r>
    </w:p>
    <w:p w14:paraId="23CE864B" w14:textId="77777777" w:rsidR="00430DE3" w:rsidRDefault="00430DE3">
      <w:pPr>
        <w:rPr>
          <w:sz w:val="24"/>
        </w:rPr>
        <w:sectPr w:rsidR="00430DE3">
          <w:pgSz w:w="12240" w:h="15840"/>
          <w:pgMar w:top="1380" w:right="1680" w:bottom="1380" w:left="1700" w:header="0" w:footer="1182" w:gutter="0"/>
          <w:cols w:space="720"/>
        </w:sectPr>
      </w:pPr>
    </w:p>
    <w:sdt>
      <w:sdtPr>
        <w:id w:val="2002227104"/>
        <w:docPartObj>
          <w:docPartGallery w:val="Table of Contents"/>
          <w:docPartUnique/>
        </w:docPartObj>
      </w:sdtPr>
      <w:sdtContent>
        <w:p w14:paraId="4502AF0E" w14:textId="77777777" w:rsidR="00430DE3" w:rsidRDefault="008F0850">
          <w:pPr>
            <w:pStyle w:val="TOC1"/>
          </w:pPr>
          <w:r>
            <w:rPr>
              <w:w w:val="105"/>
            </w:rPr>
            <w:t>Page</w:t>
          </w:r>
        </w:p>
        <w:p w14:paraId="130294B0" w14:textId="77777777" w:rsidR="00430DE3" w:rsidRDefault="002363D0">
          <w:pPr>
            <w:pStyle w:val="TOC4"/>
            <w:numPr>
              <w:ilvl w:val="2"/>
              <w:numId w:val="22"/>
            </w:numPr>
            <w:tabs>
              <w:tab w:val="left" w:pos="1852"/>
              <w:tab w:val="left" w:pos="1853"/>
              <w:tab w:val="left" w:leader="dot" w:pos="8525"/>
            </w:tabs>
            <w:spacing w:before="249"/>
            <w:ind w:left="1852" w:hanging="702"/>
          </w:pPr>
          <w:hyperlink w:anchor="_bookmark54" w:history="1">
            <w:r w:rsidR="008F0850">
              <w:rPr>
                <w:w w:val="105"/>
              </w:rPr>
              <w:t>Selection of</w:t>
            </w:r>
            <w:r w:rsidR="008F0850">
              <w:rPr>
                <w:spacing w:val="9"/>
                <w:w w:val="105"/>
              </w:rPr>
              <w:t xml:space="preserve"> </w:t>
            </w:r>
            <w:r w:rsidR="008F0850">
              <w:rPr>
                <w:w w:val="105"/>
              </w:rPr>
              <w:t>Experimental</w:t>
            </w:r>
            <w:r w:rsidR="008F0850">
              <w:rPr>
                <w:spacing w:val="5"/>
                <w:w w:val="105"/>
              </w:rPr>
              <w:t xml:space="preserve"> </w:t>
            </w:r>
            <w:r w:rsidR="008F0850">
              <w:rPr>
                <w:spacing w:val="-4"/>
                <w:w w:val="105"/>
              </w:rPr>
              <w:t>Foils</w:t>
            </w:r>
          </w:hyperlink>
          <w:r w:rsidR="008F0850">
            <w:rPr>
              <w:spacing w:val="-4"/>
              <w:w w:val="105"/>
            </w:rPr>
            <w:tab/>
          </w:r>
          <w:r w:rsidR="008F0850">
            <w:rPr>
              <w:w w:val="105"/>
            </w:rPr>
            <w:t>45</w:t>
          </w:r>
        </w:p>
        <w:p w14:paraId="650EED4A" w14:textId="77777777" w:rsidR="00430DE3" w:rsidRDefault="002363D0">
          <w:pPr>
            <w:pStyle w:val="TOC3"/>
            <w:numPr>
              <w:ilvl w:val="1"/>
              <w:numId w:val="22"/>
            </w:numPr>
            <w:tabs>
              <w:tab w:val="left" w:pos="1151"/>
              <w:tab w:val="left" w:leader="dot" w:pos="8525"/>
            </w:tabs>
            <w:ind w:left="1150"/>
          </w:pPr>
          <w:hyperlink w:anchor="_bookmark55" w:history="1">
            <w:r w:rsidR="008F0850">
              <w:t>Neutron</w:t>
            </w:r>
            <w:r w:rsidR="00DB52C2">
              <w:t xml:space="preserve"> </w:t>
            </w:r>
            <w:r w:rsidR="008F0850">
              <w:t>Energy</w:t>
            </w:r>
            <w:r w:rsidR="00DB52C2">
              <w:t xml:space="preserve"> </w:t>
            </w:r>
            <w:r w:rsidR="008F0850">
              <w:t>Spectrum</w:t>
            </w:r>
            <w:r w:rsidR="00DB52C2">
              <w:t xml:space="preserve"> </w:t>
            </w:r>
            <w:r w:rsidR="008F0850">
              <w:t>Unfolding</w:t>
            </w:r>
          </w:hyperlink>
          <w:r w:rsidR="008F0850">
            <w:tab/>
            <w:t>47</w:t>
          </w:r>
        </w:p>
        <w:p w14:paraId="08B2296C" w14:textId="77777777" w:rsidR="00430DE3" w:rsidRDefault="002363D0">
          <w:pPr>
            <w:pStyle w:val="TOC2"/>
            <w:numPr>
              <w:ilvl w:val="0"/>
              <w:numId w:val="22"/>
            </w:numPr>
            <w:tabs>
              <w:tab w:val="left" w:pos="681"/>
              <w:tab w:val="left" w:pos="682"/>
              <w:tab w:val="left" w:leader="dot" w:pos="8525"/>
            </w:tabs>
            <w:spacing w:before="208"/>
            <w:ind w:left="681" w:hanging="561"/>
          </w:pPr>
          <w:hyperlink w:anchor="_bookmark56" w:history="1">
            <w:r w:rsidR="008F0850">
              <w:t>Methodology</w:t>
            </w:r>
          </w:hyperlink>
          <w:r w:rsidR="008F0850">
            <w:tab/>
            <w:t>49</w:t>
          </w:r>
        </w:p>
        <w:p w14:paraId="35EBB92D" w14:textId="77777777" w:rsidR="00430DE3" w:rsidRDefault="002363D0">
          <w:pPr>
            <w:pStyle w:val="TOC3"/>
            <w:numPr>
              <w:ilvl w:val="1"/>
              <w:numId w:val="22"/>
            </w:numPr>
            <w:tabs>
              <w:tab w:val="left" w:pos="1151"/>
              <w:tab w:val="left" w:leader="dot" w:pos="8525"/>
            </w:tabs>
            <w:spacing w:before="208"/>
            <w:ind w:left="1150"/>
          </w:pPr>
          <w:hyperlink w:anchor="_bookmark58" w:history="1">
            <w:r w:rsidR="008F0850">
              <w:t>Energy</w:t>
            </w:r>
            <w:r w:rsidR="00DB52C2">
              <w:t xml:space="preserve"> </w:t>
            </w:r>
            <w:r w:rsidR="008F0850">
              <w:rPr>
                <w:spacing w:val="-4"/>
              </w:rPr>
              <w:t>Tuning</w:t>
            </w:r>
            <w:r w:rsidR="008F0850">
              <w:rPr>
                <w:spacing w:val="40"/>
              </w:rPr>
              <w:t xml:space="preserve"> </w:t>
            </w:r>
            <w:r w:rsidR="008F0850">
              <w:t>Assembly</w:t>
            </w:r>
            <w:r w:rsidR="008F0850">
              <w:rPr>
                <w:spacing w:val="50"/>
              </w:rPr>
              <w:t xml:space="preserve"> </w:t>
            </w:r>
            <w:r w:rsidR="008F0850">
              <w:t>Design</w:t>
            </w:r>
          </w:hyperlink>
          <w:r w:rsidR="008F0850">
            <w:tab/>
            <w:t>50</w:t>
          </w:r>
        </w:p>
        <w:p w14:paraId="2F2BBBE1" w14:textId="77777777" w:rsidR="00430DE3" w:rsidRDefault="002363D0">
          <w:pPr>
            <w:pStyle w:val="TOC4"/>
            <w:numPr>
              <w:ilvl w:val="2"/>
              <w:numId w:val="22"/>
            </w:numPr>
            <w:tabs>
              <w:tab w:val="left" w:pos="1852"/>
              <w:tab w:val="left" w:pos="1853"/>
              <w:tab w:val="left" w:leader="dot" w:pos="8525"/>
            </w:tabs>
            <w:ind w:left="1852" w:hanging="702"/>
          </w:pPr>
          <w:hyperlink w:anchor="_bookmark59" w:history="1">
            <w:r w:rsidR="008F0850">
              <w:rPr>
                <w:w w:val="105"/>
              </w:rPr>
              <w:t>NIF</w:t>
            </w:r>
            <w:r w:rsidR="008F0850">
              <w:rPr>
                <w:spacing w:val="50"/>
                <w:w w:val="105"/>
              </w:rPr>
              <w:t xml:space="preserve"> </w:t>
            </w:r>
            <w:r w:rsidR="008F0850">
              <w:rPr>
                <w:w w:val="105"/>
              </w:rPr>
              <w:t>Constraints</w:t>
            </w:r>
          </w:hyperlink>
          <w:r w:rsidR="008F0850">
            <w:rPr>
              <w:w w:val="105"/>
            </w:rPr>
            <w:tab/>
            <w:t>50</w:t>
          </w:r>
        </w:p>
        <w:p w14:paraId="3BD379FC" w14:textId="77777777" w:rsidR="00430DE3" w:rsidRDefault="002363D0">
          <w:pPr>
            <w:pStyle w:val="TOC4"/>
            <w:numPr>
              <w:ilvl w:val="2"/>
              <w:numId w:val="22"/>
            </w:numPr>
            <w:tabs>
              <w:tab w:val="left" w:pos="1852"/>
              <w:tab w:val="left" w:pos="1853"/>
              <w:tab w:val="left" w:leader="dot" w:pos="8525"/>
            </w:tabs>
            <w:ind w:left="1852" w:hanging="702"/>
          </w:pPr>
          <w:hyperlink w:anchor="_bookmark61" w:history="1">
            <w:r w:rsidR="008F0850">
              <w:t>NIF</w:t>
            </w:r>
            <w:r w:rsidR="008F0850">
              <w:rPr>
                <w:spacing w:val="53"/>
              </w:rPr>
              <w:t xml:space="preserve"> </w:t>
            </w:r>
            <w:r w:rsidR="008F0850">
              <w:t>Source</w:t>
            </w:r>
          </w:hyperlink>
          <w:r w:rsidR="008F0850">
            <w:tab/>
            <w:t>51</w:t>
          </w:r>
        </w:p>
        <w:p w14:paraId="3AFB8AD2" w14:textId="77777777" w:rsidR="00430DE3" w:rsidRDefault="002363D0">
          <w:pPr>
            <w:pStyle w:val="TOC3"/>
            <w:numPr>
              <w:ilvl w:val="1"/>
              <w:numId w:val="22"/>
            </w:numPr>
            <w:tabs>
              <w:tab w:val="left" w:pos="1151"/>
              <w:tab w:val="left" w:leader="dot" w:pos="8525"/>
            </w:tabs>
            <w:ind w:left="1150"/>
          </w:pPr>
          <w:hyperlink w:anchor="_bookmark65" w:history="1">
            <w:r w:rsidR="008F0850">
              <w:rPr>
                <w:w w:val="110"/>
              </w:rPr>
              <w:t>Radiation</w:t>
            </w:r>
            <w:r w:rsidR="008F0850">
              <w:rPr>
                <w:spacing w:val="-2"/>
                <w:w w:val="110"/>
              </w:rPr>
              <w:t xml:space="preserve"> </w:t>
            </w:r>
            <w:r w:rsidR="008F0850">
              <w:rPr>
                <w:w w:val="110"/>
              </w:rPr>
              <w:t>Transport</w:t>
            </w:r>
          </w:hyperlink>
          <w:r w:rsidR="008F0850">
            <w:rPr>
              <w:w w:val="110"/>
            </w:rPr>
            <w:tab/>
            <w:t>54</w:t>
          </w:r>
        </w:p>
        <w:p w14:paraId="5F095EB2" w14:textId="77777777" w:rsidR="00430DE3" w:rsidRDefault="002363D0">
          <w:pPr>
            <w:pStyle w:val="TOC4"/>
            <w:numPr>
              <w:ilvl w:val="2"/>
              <w:numId w:val="22"/>
            </w:numPr>
            <w:tabs>
              <w:tab w:val="left" w:pos="1852"/>
              <w:tab w:val="left" w:pos="1853"/>
              <w:tab w:val="left" w:leader="dot" w:pos="8525"/>
            </w:tabs>
            <w:ind w:left="1852" w:hanging="702"/>
          </w:pPr>
          <w:hyperlink w:anchor="_bookmark66" w:history="1">
            <w:r w:rsidR="008F0850">
              <w:rPr>
                <w:w w:val="105"/>
              </w:rPr>
              <w:t>Nuclear</w:t>
            </w:r>
            <w:r w:rsidR="008F0850">
              <w:rPr>
                <w:spacing w:val="18"/>
                <w:w w:val="105"/>
              </w:rPr>
              <w:t xml:space="preserve"> </w:t>
            </w:r>
            <w:r w:rsidR="008F0850">
              <w:rPr>
                <w:w w:val="105"/>
              </w:rPr>
              <w:t>Data</w:t>
            </w:r>
            <w:r w:rsidR="008F0850">
              <w:rPr>
                <w:spacing w:val="18"/>
                <w:w w:val="105"/>
              </w:rPr>
              <w:t xml:space="preserve"> </w:t>
            </w:r>
            <w:r w:rsidR="008F0850">
              <w:rPr>
                <w:w w:val="105"/>
              </w:rPr>
              <w:t>Libraries</w:t>
            </w:r>
          </w:hyperlink>
          <w:r w:rsidR="008F0850">
            <w:rPr>
              <w:w w:val="105"/>
            </w:rPr>
            <w:tab/>
            <w:t>54</w:t>
          </w:r>
        </w:p>
        <w:p w14:paraId="0582CCA7" w14:textId="77777777" w:rsidR="00430DE3" w:rsidRDefault="002363D0">
          <w:pPr>
            <w:pStyle w:val="TOC4"/>
            <w:numPr>
              <w:ilvl w:val="2"/>
              <w:numId w:val="22"/>
            </w:numPr>
            <w:tabs>
              <w:tab w:val="left" w:pos="1852"/>
              <w:tab w:val="left" w:pos="1853"/>
              <w:tab w:val="left" w:leader="dot" w:pos="8525"/>
            </w:tabs>
            <w:ind w:left="1852" w:hanging="702"/>
          </w:pPr>
          <w:hyperlink w:anchor="_bookmark67" w:history="1">
            <w:r w:rsidR="008F0850">
              <w:t>MCNP</w:t>
            </w:r>
          </w:hyperlink>
          <w:r w:rsidR="008F0850">
            <w:tab/>
            <w:t>55</w:t>
          </w:r>
        </w:p>
        <w:p w14:paraId="05F1CB0F" w14:textId="77777777" w:rsidR="00430DE3" w:rsidRDefault="002363D0">
          <w:pPr>
            <w:pStyle w:val="TOC4"/>
            <w:numPr>
              <w:ilvl w:val="2"/>
              <w:numId w:val="22"/>
            </w:numPr>
            <w:tabs>
              <w:tab w:val="left" w:pos="1852"/>
              <w:tab w:val="left" w:pos="1853"/>
              <w:tab w:val="left" w:leader="dot" w:pos="8525"/>
            </w:tabs>
            <w:ind w:left="1852" w:hanging="702"/>
          </w:pPr>
          <w:hyperlink w:anchor="_bookmark72" w:history="1">
            <w:r w:rsidR="008F0850">
              <w:t>SCALE</w:t>
            </w:r>
            <w:r w:rsidR="00DB52C2">
              <w:t xml:space="preserve"> </w:t>
            </w:r>
            <w:r w:rsidR="008F0850">
              <w:rPr>
                <w:spacing w:val="-5"/>
              </w:rPr>
              <w:t>MAVRIC</w:t>
            </w:r>
          </w:hyperlink>
          <w:r w:rsidR="008F0850">
            <w:rPr>
              <w:spacing w:val="-5"/>
            </w:rPr>
            <w:tab/>
          </w:r>
          <w:r w:rsidR="008F0850">
            <w:t>59</w:t>
          </w:r>
        </w:p>
        <w:p w14:paraId="2807AE41" w14:textId="77777777" w:rsidR="00430DE3" w:rsidRDefault="002363D0">
          <w:pPr>
            <w:pStyle w:val="TOC4"/>
            <w:numPr>
              <w:ilvl w:val="2"/>
              <w:numId w:val="22"/>
            </w:numPr>
            <w:tabs>
              <w:tab w:val="left" w:pos="1852"/>
              <w:tab w:val="left" w:pos="1853"/>
              <w:tab w:val="left" w:leader="dot" w:pos="8525"/>
            </w:tabs>
            <w:ind w:left="1852" w:hanging="702"/>
          </w:pPr>
          <w:hyperlink w:anchor="_bookmark74" w:history="1">
            <w:r w:rsidR="008F0850">
              <w:t>SCALE</w:t>
            </w:r>
            <w:r w:rsidR="008F0850">
              <w:rPr>
                <w:spacing w:val="47"/>
              </w:rPr>
              <w:t xml:space="preserve"> </w:t>
            </w:r>
            <w:r w:rsidR="008F0850">
              <w:t>Sampler</w:t>
            </w:r>
            <w:r w:rsidR="008F0850">
              <w:rPr>
                <w:spacing w:val="47"/>
              </w:rPr>
              <w:t xml:space="preserve"> </w:t>
            </w:r>
            <w:r w:rsidR="008F0850">
              <w:t>Sequence</w:t>
            </w:r>
          </w:hyperlink>
          <w:r w:rsidR="008F0850">
            <w:tab/>
            <w:t>60</w:t>
          </w:r>
        </w:p>
        <w:p w14:paraId="49B4C91B" w14:textId="77777777" w:rsidR="00430DE3" w:rsidRDefault="002363D0">
          <w:pPr>
            <w:pStyle w:val="TOC3"/>
            <w:numPr>
              <w:ilvl w:val="1"/>
              <w:numId w:val="22"/>
            </w:numPr>
            <w:tabs>
              <w:tab w:val="left" w:pos="1151"/>
              <w:tab w:val="left" w:leader="dot" w:pos="8525"/>
            </w:tabs>
            <w:ind w:left="1150"/>
          </w:pPr>
          <w:hyperlink w:anchor="_bookmark77" w:history="1">
            <w:r w:rsidR="008F0850">
              <w:rPr>
                <w:w w:val="105"/>
              </w:rPr>
              <w:t>Nuclear</w:t>
            </w:r>
            <w:r w:rsidR="008F0850">
              <w:rPr>
                <w:spacing w:val="11"/>
                <w:w w:val="105"/>
              </w:rPr>
              <w:t xml:space="preserve"> </w:t>
            </w:r>
            <w:r w:rsidR="008F0850">
              <w:rPr>
                <w:w w:val="105"/>
              </w:rPr>
              <w:t>Data</w:t>
            </w:r>
            <w:r w:rsidR="008F0850">
              <w:rPr>
                <w:spacing w:val="11"/>
                <w:w w:val="105"/>
              </w:rPr>
              <w:t xml:space="preserve"> </w:t>
            </w:r>
            <w:r w:rsidR="008F0850">
              <w:rPr>
                <w:w w:val="105"/>
              </w:rPr>
              <w:t>Covariance</w:t>
            </w:r>
          </w:hyperlink>
          <w:r w:rsidR="008F0850">
            <w:rPr>
              <w:w w:val="105"/>
            </w:rPr>
            <w:tab/>
            <w:t>63</w:t>
          </w:r>
        </w:p>
        <w:p w14:paraId="3793F450" w14:textId="77777777" w:rsidR="00430DE3" w:rsidRDefault="002363D0">
          <w:pPr>
            <w:pStyle w:val="TOC4"/>
            <w:numPr>
              <w:ilvl w:val="2"/>
              <w:numId w:val="22"/>
            </w:numPr>
            <w:tabs>
              <w:tab w:val="left" w:pos="1852"/>
              <w:tab w:val="left" w:pos="1853"/>
              <w:tab w:val="left" w:leader="dot" w:pos="8525"/>
            </w:tabs>
            <w:ind w:left="1852" w:hanging="702"/>
          </w:pPr>
          <w:hyperlink w:anchor="_bookmark78" w:history="1">
            <w:r w:rsidR="008F0850">
              <w:rPr>
                <w:w w:val="105"/>
              </w:rPr>
              <w:t>Sampling Transport</w:t>
            </w:r>
            <w:r w:rsidR="008F0850">
              <w:rPr>
                <w:spacing w:val="51"/>
                <w:w w:val="105"/>
              </w:rPr>
              <w:t xml:space="preserve"> </w:t>
            </w:r>
            <w:r w:rsidR="008F0850">
              <w:rPr>
                <w:w w:val="105"/>
              </w:rPr>
              <w:t>Related</w:t>
            </w:r>
            <w:r w:rsidR="008F0850">
              <w:rPr>
                <w:spacing w:val="25"/>
                <w:w w:val="105"/>
              </w:rPr>
              <w:t xml:space="preserve"> </w:t>
            </w:r>
            <w:r w:rsidR="008F0850">
              <w:rPr>
                <w:w w:val="105"/>
              </w:rPr>
              <w:t>Uncertainties</w:t>
            </w:r>
          </w:hyperlink>
          <w:r w:rsidR="008F0850">
            <w:rPr>
              <w:w w:val="105"/>
            </w:rPr>
            <w:tab/>
            <w:t>64</w:t>
          </w:r>
        </w:p>
        <w:p w14:paraId="4210834B" w14:textId="77777777" w:rsidR="00430DE3" w:rsidRDefault="002363D0">
          <w:pPr>
            <w:pStyle w:val="TOC4"/>
            <w:numPr>
              <w:ilvl w:val="2"/>
              <w:numId w:val="22"/>
            </w:numPr>
            <w:tabs>
              <w:tab w:val="left" w:pos="1852"/>
              <w:tab w:val="left" w:pos="1853"/>
              <w:tab w:val="left" w:leader="dot" w:pos="8525"/>
            </w:tabs>
            <w:ind w:left="1852" w:hanging="702"/>
          </w:pPr>
          <w:hyperlink w:anchor="_bookmark79" w:history="1">
            <w:r w:rsidR="008F0850">
              <w:rPr>
                <w:w w:val="105"/>
              </w:rPr>
              <w:t>Sampling Nuclear Data</w:t>
            </w:r>
            <w:r w:rsidR="008F0850">
              <w:rPr>
                <w:spacing w:val="23"/>
                <w:w w:val="105"/>
              </w:rPr>
              <w:t xml:space="preserve"> </w:t>
            </w:r>
            <w:r w:rsidR="008F0850">
              <w:rPr>
                <w:w w:val="105"/>
              </w:rPr>
              <w:t>Covariance</w:t>
            </w:r>
            <w:r w:rsidR="008F0850">
              <w:rPr>
                <w:spacing w:val="7"/>
                <w:w w:val="105"/>
              </w:rPr>
              <w:t xml:space="preserve"> </w:t>
            </w:r>
            <w:r w:rsidR="008F0850">
              <w:rPr>
                <w:w w:val="105"/>
              </w:rPr>
              <w:t>Libraries</w:t>
            </w:r>
          </w:hyperlink>
          <w:r w:rsidR="008F0850">
            <w:rPr>
              <w:w w:val="105"/>
            </w:rPr>
            <w:tab/>
            <w:t>64</w:t>
          </w:r>
        </w:p>
        <w:p w14:paraId="0E89B31C" w14:textId="77777777" w:rsidR="00430DE3" w:rsidRDefault="002363D0">
          <w:pPr>
            <w:pStyle w:val="TOC4"/>
            <w:numPr>
              <w:ilvl w:val="2"/>
              <w:numId w:val="22"/>
            </w:numPr>
            <w:tabs>
              <w:tab w:val="left" w:pos="1852"/>
              <w:tab w:val="left" w:pos="1853"/>
            </w:tabs>
            <w:ind w:left="1852" w:hanging="702"/>
          </w:pPr>
          <w:hyperlink w:anchor="_bookmark81" w:history="1">
            <w:r w:rsidR="008F0850">
              <w:rPr>
                <w:w w:val="105"/>
              </w:rPr>
              <w:t>The Case for Sampling with</w:t>
            </w:r>
            <w:r w:rsidR="00DB52C2">
              <w:rPr>
                <w:w w:val="105"/>
              </w:rPr>
              <w:t xml:space="preserve"> </w:t>
            </w:r>
            <w:r w:rsidR="008F0850">
              <w:rPr>
                <w:w w:val="105"/>
              </w:rPr>
              <w:t>Alternative</w:t>
            </w:r>
          </w:hyperlink>
        </w:p>
        <w:p w14:paraId="53A8EB00" w14:textId="77777777" w:rsidR="00430DE3" w:rsidRDefault="002363D0">
          <w:pPr>
            <w:pStyle w:val="TOC5"/>
            <w:tabs>
              <w:tab w:val="left" w:leader="dot" w:pos="8525"/>
            </w:tabs>
            <w:spacing w:before="3"/>
          </w:pPr>
          <w:hyperlink w:anchor="_bookmark81" w:history="1">
            <w:r w:rsidR="008F0850">
              <w:rPr>
                <w:w w:val="105"/>
              </w:rPr>
              <w:t>Probability</w:t>
            </w:r>
            <w:r w:rsidR="008F0850">
              <w:rPr>
                <w:spacing w:val="35"/>
                <w:w w:val="105"/>
              </w:rPr>
              <w:t xml:space="preserve"> </w:t>
            </w:r>
            <w:r w:rsidR="008F0850">
              <w:rPr>
                <w:w w:val="105"/>
              </w:rPr>
              <w:t>Distribution</w:t>
            </w:r>
            <w:r w:rsidR="008F0850">
              <w:rPr>
                <w:spacing w:val="35"/>
                <w:w w:val="105"/>
              </w:rPr>
              <w:t xml:space="preserve"> </w:t>
            </w:r>
            <w:r w:rsidR="008F0850">
              <w:rPr>
                <w:spacing w:val="-3"/>
                <w:w w:val="105"/>
              </w:rPr>
              <w:t>Functions</w:t>
            </w:r>
          </w:hyperlink>
          <w:r w:rsidR="008F0850">
            <w:rPr>
              <w:spacing w:val="-3"/>
              <w:w w:val="105"/>
            </w:rPr>
            <w:tab/>
          </w:r>
          <w:r w:rsidR="008F0850">
            <w:rPr>
              <w:w w:val="105"/>
            </w:rPr>
            <w:t>66</w:t>
          </w:r>
        </w:p>
        <w:p w14:paraId="124C30D3" w14:textId="77777777" w:rsidR="00430DE3" w:rsidRDefault="002363D0">
          <w:pPr>
            <w:pStyle w:val="TOC4"/>
            <w:numPr>
              <w:ilvl w:val="2"/>
              <w:numId w:val="22"/>
            </w:numPr>
            <w:tabs>
              <w:tab w:val="left" w:pos="1852"/>
              <w:tab w:val="left" w:pos="1853"/>
              <w:tab w:val="left" w:leader="dot" w:pos="8525"/>
            </w:tabs>
            <w:spacing w:before="10"/>
            <w:ind w:left="1852" w:hanging="702"/>
          </w:pPr>
          <w:hyperlink w:anchor="_bookmark85" w:history="1">
            <w:r w:rsidR="008F0850">
              <w:rPr>
                <w:w w:val="105"/>
              </w:rPr>
              <w:t>Statistical Bootstrapping of</w:t>
            </w:r>
            <w:r w:rsidR="00DB52C2">
              <w:rPr>
                <w:w w:val="105"/>
              </w:rPr>
              <w:t xml:space="preserve"> </w:t>
            </w:r>
            <w:r w:rsidR="008F0850">
              <w:rPr>
                <w:w w:val="105"/>
              </w:rPr>
              <w:t>Sampler</w:t>
            </w:r>
            <w:r w:rsidR="008F0850">
              <w:rPr>
                <w:spacing w:val="23"/>
                <w:w w:val="105"/>
              </w:rPr>
              <w:t xml:space="preserve"> </w:t>
            </w:r>
            <w:r w:rsidR="008F0850">
              <w:rPr>
                <w:w w:val="105"/>
              </w:rPr>
              <w:t>Results</w:t>
            </w:r>
          </w:hyperlink>
          <w:r w:rsidR="008F0850">
            <w:rPr>
              <w:w w:val="105"/>
            </w:rPr>
            <w:tab/>
            <w:t>69</w:t>
          </w:r>
        </w:p>
        <w:p w14:paraId="0FF9CF9E" w14:textId="77777777" w:rsidR="00430DE3" w:rsidRDefault="002363D0">
          <w:pPr>
            <w:pStyle w:val="TOC4"/>
            <w:numPr>
              <w:ilvl w:val="2"/>
              <w:numId w:val="22"/>
            </w:numPr>
            <w:tabs>
              <w:tab w:val="left" w:pos="1852"/>
              <w:tab w:val="left" w:pos="1853"/>
            </w:tabs>
            <w:ind w:left="1852" w:hanging="702"/>
          </w:pPr>
          <w:hyperlink w:anchor="_bookmark86" w:history="1">
            <w:r w:rsidR="008F0850">
              <w:rPr>
                <w:w w:val="105"/>
              </w:rPr>
              <w:t>Mapping Nuclear Data Systematic Error</w:t>
            </w:r>
            <w:r w:rsidR="00DB52C2">
              <w:rPr>
                <w:w w:val="105"/>
              </w:rPr>
              <w:t xml:space="preserve"> </w:t>
            </w:r>
            <w:r w:rsidR="008F0850">
              <w:rPr>
                <w:w w:val="105"/>
              </w:rPr>
              <w:t>to</w:t>
            </w:r>
          </w:hyperlink>
        </w:p>
        <w:p w14:paraId="7D9EA661" w14:textId="77777777" w:rsidR="00430DE3" w:rsidRDefault="002363D0">
          <w:pPr>
            <w:pStyle w:val="TOC5"/>
            <w:tabs>
              <w:tab w:val="left" w:leader="dot" w:pos="8525"/>
            </w:tabs>
          </w:pPr>
          <w:hyperlink w:anchor="_bookmark86" w:history="1">
            <w:r w:rsidR="008F0850">
              <w:rPr>
                <w:w w:val="105"/>
              </w:rPr>
              <w:t>Alternate</w:t>
            </w:r>
            <w:r w:rsidR="008F0850">
              <w:rPr>
                <w:spacing w:val="34"/>
                <w:w w:val="105"/>
              </w:rPr>
              <w:t xml:space="preserve"> </w:t>
            </w:r>
            <w:r w:rsidR="008F0850">
              <w:rPr>
                <w:w w:val="105"/>
              </w:rPr>
              <w:t>Group</w:t>
            </w:r>
            <w:r w:rsidR="008F0850">
              <w:rPr>
                <w:spacing w:val="32"/>
                <w:w w:val="105"/>
              </w:rPr>
              <w:t xml:space="preserve"> </w:t>
            </w:r>
            <w:r w:rsidR="008F0850">
              <w:rPr>
                <w:w w:val="105"/>
              </w:rPr>
              <w:t>Structures</w:t>
            </w:r>
          </w:hyperlink>
          <w:r w:rsidR="008F0850">
            <w:rPr>
              <w:w w:val="105"/>
            </w:rPr>
            <w:tab/>
            <w:t>70</w:t>
          </w:r>
        </w:p>
        <w:p w14:paraId="4A61CA1A" w14:textId="77777777" w:rsidR="00430DE3" w:rsidRDefault="002363D0">
          <w:pPr>
            <w:pStyle w:val="TOC3"/>
            <w:numPr>
              <w:ilvl w:val="1"/>
              <w:numId w:val="22"/>
            </w:numPr>
            <w:tabs>
              <w:tab w:val="left" w:pos="1151"/>
            </w:tabs>
            <w:ind w:left="1150"/>
          </w:pPr>
          <w:hyperlink w:anchor="_bookmark88" w:history="1">
            <w:r w:rsidR="008F0850">
              <w:rPr>
                <w:w w:val="105"/>
              </w:rPr>
              <w:t xml:space="preserve">Activation </w:t>
            </w:r>
            <w:r w:rsidR="008F0850">
              <w:rPr>
                <w:spacing w:val="-5"/>
                <w:w w:val="105"/>
              </w:rPr>
              <w:t xml:space="preserve">Foil </w:t>
            </w:r>
            <w:r w:rsidR="008F0850">
              <w:rPr>
                <w:spacing w:val="-4"/>
                <w:w w:val="105"/>
              </w:rPr>
              <w:t xml:space="preserve">Pack </w:t>
            </w:r>
            <w:r w:rsidR="008F0850">
              <w:rPr>
                <w:w w:val="105"/>
              </w:rPr>
              <w:t xml:space="preserve">and Neutron </w:t>
            </w:r>
            <w:proofErr w:type="gramStart"/>
            <w:r w:rsidR="008F0850">
              <w:rPr>
                <w:w w:val="105"/>
              </w:rPr>
              <w:t>Energy</w:t>
            </w:r>
            <w:r w:rsidR="00DB52C2">
              <w:rPr>
                <w:w w:val="105"/>
              </w:rPr>
              <w:t xml:space="preserve"> </w:t>
            </w:r>
            <w:r w:rsidR="008F0850">
              <w:rPr>
                <w:spacing w:val="21"/>
                <w:w w:val="105"/>
              </w:rPr>
              <w:t xml:space="preserve"> </w:t>
            </w:r>
            <w:r w:rsidR="008F0850">
              <w:rPr>
                <w:w w:val="105"/>
              </w:rPr>
              <w:t>Spectra</w:t>
            </w:r>
            <w:proofErr w:type="gramEnd"/>
          </w:hyperlink>
        </w:p>
        <w:p w14:paraId="249332D2" w14:textId="77777777" w:rsidR="00430DE3" w:rsidRDefault="002363D0">
          <w:pPr>
            <w:pStyle w:val="TOC4"/>
            <w:tabs>
              <w:tab w:val="left" w:leader="dot" w:pos="8525"/>
            </w:tabs>
            <w:spacing w:before="2"/>
            <w:ind w:left="1150" w:firstLine="0"/>
          </w:pPr>
          <w:hyperlink w:anchor="_bookmark88" w:history="1">
            <w:r w:rsidR="008F0850">
              <w:t>Unfolding</w:t>
            </w:r>
          </w:hyperlink>
          <w:r w:rsidR="008F0850">
            <w:tab/>
            <w:t>73</w:t>
          </w:r>
        </w:p>
        <w:p w14:paraId="3E1160EE" w14:textId="77777777" w:rsidR="00430DE3" w:rsidRDefault="002363D0">
          <w:pPr>
            <w:pStyle w:val="TOC4"/>
            <w:numPr>
              <w:ilvl w:val="2"/>
              <w:numId w:val="22"/>
            </w:numPr>
            <w:tabs>
              <w:tab w:val="left" w:pos="1852"/>
              <w:tab w:val="left" w:pos="1853"/>
              <w:tab w:val="left" w:leader="dot" w:pos="8525"/>
            </w:tabs>
            <w:ind w:left="1852" w:hanging="702"/>
          </w:pPr>
          <w:hyperlink w:anchor="_bookmark89" w:history="1">
            <w:r w:rsidR="008F0850">
              <w:t>Activation</w:t>
            </w:r>
            <w:r w:rsidR="008F0850">
              <w:rPr>
                <w:spacing w:val="54"/>
              </w:rPr>
              <w:t xml:space="preserve"> </w:t>
            </w:r>
            <w:r w:rsidR="008F0850">
              <w:rPr>
                <w:spacing w:val="-4"/>
              </w:rPr>
              <w:t>Foils</w:t>
            </w:r>
            <w:r w:rsidR="00DB52C2">
              <w:rPr>
                <w:spacing w:val="-4"/>
              </w:rPr>
              <w:t xml:space="preserve"> </w:t>
            </w:r>
            <w:r w:rsidR="008F0850">
              <w:t>Selection</w:t>
            </w:r>
          </w:hyperlink>
          <w:r w:rsidR="008F0850">
            <w:tab/>
            <w:t>73</w:t>
          </w:r>
        </w:p>
        <w:p w14:paraId="3BC05E9B" w14:textId="77777777" w:rsidR="00430DE3" w:rsidRDefault="002363D0">
          <w:pPr>
            <w:pStyle w:val="TOC4"/>
            <w:numPr>
              <w:ilvl w:val="2"/>
              <w:numId w:val="22"/>
            </w:numPr>
            <w:tabs>
              <w:tab w:val="left" w:pos="1852"/>
              <w:tab w:val="left" w:pos="1853"/>
              <w:tab w:val="left" w:leader="dot" w:pos="8525"/>
            </w:tabs>
            <w:ind w:left="1852" w:hanging="702"/>
          </w:pPr>
          <w:hyperlink w:anchor="_bookmark91" w:history="1">
            <w:r w:rsidR="008F0850">
              <w:rPr>
                <w:w w:val="105"/>
              </w:rPr>
              <w:t>Neutron Flux Unfolding</w:t>
            </w:r>
            <w:r w:rsidR="008F0850">
              <w:rPr>
                <w:spacing w:val="29"/>
                <w:w w:val="105"/>
              </w:rPr>
              <w:t xml:space="preserve"> </w:t>
            </w:r>
            <w:r w:rsidR="008F0850">
              <w:rPr>
                <w:w w:val="105"/>
              </w:rPr>
              <w:t>with</w:t>
            </w:r>
            <w:r w:rsidR="008F0850">
              <w:rPr>
                <w:spacing w:val="9"/>
                <w:w w:val="105"/>
              </w:rPr>
              <w:t xml:space="preserve"> </w:t>
            </w:r>
            <w:r w:rsidR="008F0850">
              <w:rPr>
                <w:spacing w:val="-7"/>
                <w:w w:val="105"/>
              </w:rPr>
              <w:t>STAYSL</w:t>
            </w:r>
          </w:hyperlink>
          <w:r w:rsidR="008F0850">
            <w:rPr>
              <w:spacing w:val="-7"/>
              <w:w w:val="105"/>
            </w:rPr>
            <w:tab/>
          </w:r>
          <w:r w:rsidR="008F0850">
            <w:rPr>
              <w:w w:val="105"/>
            </w:rPr>
            <w:t>75</w:t>
          </w:r>
        </w:p>
        <w:p w14:paraId="5DFA3979" w14:textId="77777777" w:rsidR="00430DE3" w:rsidRDefault="002363D0">
          <w:pPr>
            <w:pStyle w:val="TOC3"/>
            <w:numPr>
              <w:ilvl w:val="1"/>
              <w:numId w:val="22"/>
            </w:numPr>
            <w:tabs>
              <w:tab w:val="left" w:pos="1151"/>
              <w:tab w:val="left" w:leader="dot" w:pos="8525"/>
            </w:tabs>
            <w:ind w:left="1150"/>
          </w:pPr>
          <w:hyperlink w:anchor="_bookmark92" w:history="1">
            <w:r w:rsidR="008F0850">
              <w:rPr>
                <w:w w:val="105"/>
              </w:rPr>
              <w:t>Fission</w:t>
            </w:r>
            <w:r w:rsidR="008F0850">
              <w:rPr>
                <w:spacing w:val="25"/>
                <w:w w:val="105"/>
              </w:rPr>
              <w:t xml:space="preserve"> </w:t>
            </w:r>
            <w:r w:rsidR="008F0850">
              <w:rPr>
                <w:w w:val="105"/>
              </w:rPr>
              <w:t>Product</w:t>
            </w:r>
            <w:r w:rsidR="008F0850">
              <w:rPr>
                <w:spacing w:val="24"/>
                <w:w w:val="105"/>
              </w:rPr>
              <w:t xml:space="preserve"> </w:t>
            </w:r>
            <w:r w:rsidR="008F0850">
              <w:rPr>
                <w:w w:val="105"/>
              </w:rPr>
              <w:t>Isotopes</w:t>
            </w:r>
          </w:hyperlink>
          <w:r w:rsidR="008F0850">
            <w:rPr>
              <w:w w:val="105"/>
            </w:rPr>
            <w:tab/>
            <w:t>76</w:t>
          </w:r>
        </w:p>
        <w:p w14:paraId="637BB6A3" w14:textId="77777777" w:rsidR="00430DE3" w:rsidRDefault="002363D0">
          <w:pPr>
            <w:pStyle w:val="TOC4"/>
            <w:numPr>
              <w:ilvl w:val="2"/>
              <w:numId w:val="22"/>
            </w:numPr>
            <w:tabs>
              <w:tab w:val="left" w:pos="1852"/>
              <w:tab w:val="left" w:pos="1853"/>
              <w:tab w:val="left" w:leader="dot" w:pos="8525"/>
            </w:tabs>
            <w:ind w:left="1852" w:hanging="702"/>
          </w:pPr>
          <w:hyperlink w:anchor="_bookmark93" w:history="1">
            <w:r w:rsidR="008F0850">
              <w:rPr>
                <w:w w:val="105"/>
              </w:rPr>
              <w:t>GEF</w:t>
            </w:r>
          </w:hyperlink>
          <w:r w:rsidR="008F0850">
            <w:rPr>
              <w:w w:val="105"/>
            </w:rPr>
            <w:tab/>
            <w:t>77</w:t>
          </w:r>
        </w:p>
        <w:p w14:paraId="1C1A89B2" w14:textId="77777777" w:rsidR="00430DE3" w:rsidRDefault="002363D0">
          <w:pPr>
            <w:pStyle w:val="TOC4"/>
            <w:numPr>
              <w:ilvl w:val="2"/>
              <w:numId w:val="22"/>
            </w:numPr>
            <w:tabs>
              <w:tab w:val="left" w:pos="1852"/>
              <w:tab w:val="left" w:pos="1853"/>
              <w:tab w:val="left" w:leader="dot" w:pos="8525"/>
            </w:tabs>
            <w:ind w:left="1852" w:hanging="702"/>
          </w:pPr>
          <w:hyperlink w:anchor="_bookmark95" w:history="1">
            <w:r w:rsidR="008F0850">
              <w:rPr>
                <w:w w:val="105"/>
              </w:rPr>
              <w:t>Nagy Fits for Fission</w:t>
            </w:r>
            <w:r w:rsidR="00DB52C2">
              <w:rPr>
                <w:w w:val="105"/>
              </w:rPr>
              <w:t xml:space="preserve"> </w:t>
            </w:r>
            <w:r w:rsidR="008F0850">
              <w:rPr>
                <w:w w:val="105"/>
              </w:rPr>
              <w:t>Product</w:t>
            </w:r>
            <w:r w:rsidR="008F0850">
              <w:rPr>
                <w:spacing w:val="18"/>
                <w:w w:val="105"/>
              </w:rPr>
              <w:t xml:space="preserve"> </w:t>
            </w:r>
            <w:r w:rsidR="008F0850">
              <w:rPr>
                <w:w w:val="105"/>
              </w:rPr>
              <w:t>Isotopes</w:t>
            </w:r>
          </w:hyperlink>
          <w:r w:rsidR="008F0850">
            <w:rPr>
              <w:w w:val="105"/>
            </w:rPr>
            <w:tab/>
            <w:t>78</w:t>
          </w:r>
        </w:p>
        <w:p w14:paraId="41213C85" w14:textId="77777777" w:rsidR="00430DE3" w:rsidRDefault="002363D0">
          <w:pPr>
            <w:pStyle w:val="TOC4"/>
            <w:numPr>
              <w:ilvl w:val="2"/>
              <w:numId w:val="22"/>
            </w:numPr>
            <w:tabs>
              <w:tab w:val="left" w:pos="1852"/>
              <w:tab w:val="left" w:pos="1853"/>
              <w:tab w:val="left" w:leader="dot" w:pos="8525"/>
            </w:tabs>
            <w:ind w:left="1852" w:hanging="702"/>
          </w:pPr>
          <w:hyperlink w:anchor="_bookmark96" w:history="1">
            <w:r w:rsidR="008F0850">
              <w:rPr>
                <w:w w:val="105"/>
              </w:rPr>
              <w:t>Systematic</w:t>
            </w:r>
            <w:r w:rsidR="008F0850">
              <w:rPr>
                <w:spacing w:val="24"/>
                <w:w w:val="105"/>
              </w:rPr>
              <w:t xml:space="preserve"> </w:t>
            </w:r>
            <w:r w:rsidR="008F0850">
              <w:rPr>
                <w:w w:val="105"/>
              </w:rPr>
              <w:t>Uncertainties</w:t>
            </w:r>
          </w:hyperlink>
          <w:r w:rsidR="008F0850">
            <w:rPr>
              <w:w w:val="105"/>
            </w:rPr>
            <w:tab/>
            <w:t>79</w:t>
          </w:r>
        </w:p>
        <w:p w14:paraId="331B7F67" w14:textId="77777777" w:rsidR="00430DE3" w:rsidRDefault="002363D0">
          <w:pPr>
            <w:pStyle w:val="TOC3"/>
            <w:numPr>
              <w:ilvl w:val="1"/>
              <w:numId w:val="22"/>
            </w:numPr>
            <w:tabs>
              <w:tab w:val="left" w:pos="1151"/>
              <w:tab w:val="left" w:leader="dot" w:pos="8525"/>
            </w:tabs>
            <w:ind w:left="1150"/>
          </w:pPr>
          <w:hyperlink w:anchor="_bookmark98" w:history="1">
            <w:r w:rsidR="008F0850">
              <w:rPr>
                <w:w w:val="105"/>
              </w:rPr>
              <w:t>Statistical</w:t>
            </w:r>
            <w:r w:rsidR="008F0850">
              <w:rPr>
                <w:spacing w:val="26"/>
                <w:w w:val="105"/>
              </w:rPr>
              <w:t xml:space="preserve"> </w:t>
            </w:r>
            <w:r w:rsidR="008F0850">
              <w:rPr>
                <w:w w:val="105"/>
              </w:rPr>
              <w:t>Analysis</w:t>
            </w:r>
            <w:r w:rsidR="008F0850">
              <w:rPr>
                <w:spacing w:val="28"/>
                <w:w w:val="105"/>
              </w:rPr>
              <w:t xml:space="preserve"> </w:t>
            </w:r>
            <w:r w:rsidR="008F0850">
              <w:rPr>
                <w:spacing w:val="-4"/>
                <w:w w:val="105"/>
              </w:rPr>
              <w:t>Tests</w:t>
            </w:r>
          </w:hyperlink>
          <w:r w:rsidR="008F0850">
            <w:rPr>
              <w:spacing w:val="-4"/>
              <w:w w:val="105"/>
            </w:rPr>
            <w:tab/>
          </w:r>
          <w:r w:rsidR="008F0850">
            <w:rPr>
              <w:w w:val="105"/>
            </w:rPr>
            <w:t>81</w:t>
          </w:r>
        </w:p>
        <w:p w14:paraId="40F35807" w14:textId="77777777" w:rsidR="00430DE3" w:rsidRDefault="002363D0">
          <w:pPr>
            <w:pStyle w:val="TOC2"/>
            <w:numPr>
              <w:ilvl w:val="0"/>
              <w:numId w:val="22"/>
            </w:numPr>
            <w:tabs>
              <w:tab w:val="left" w:pos="681"/>
              <w:tab w:val="left" w:pos="682"/>
              <w:tab w:val="left" w:leader="dot" w:pos="8525"/>
            </w:tabs>
            <w:spacing w:before="208"/>
            <w:ind w:left="681" w:hanging="561"/>
          </w:pPr>
          <w:hyperlink w:anchor="_bookmark100" w:history="1">
            <w:r w:rsidR="008F0850">
              <w:rPr>
                <w:w w:val="105"/>
              </w:rPr>
              <w:t>Analysis</w:t>
            </w:r>
            <w:r w:rsidR="008F0850">
              <w:rPr>
                <w:spacing w:val="14"/>
                <w:w w:val="105"/>
              </w:rPr>
              <w:t xml:space="preserve"> </w:t>
            </w:r>
            <w:r w:rsidR="008F0850">
              <w:rPr>
                <w:w w:val="105"/>
              </w:rPr>
              <w:t>and</w:t>
            </w:r>
            <w:r w:rsidR="008F0850">
              <w:rPr>
                <w:spacing w:val="13"/>
                <w:w w:val="105"/>
              </w:rPr>
              <w:t xml:space="preserve"> </w:t>
            </w:r>
            <w:r w:rsidR="008F0850">
              <w:rPr>
                <w:w w:val="105"/>
              </w:rPr>
              <w:t>Results</w:t>
            </w:r>
          </w:hyperlink>
          <w:r w:rsidR="008F0850">
            <w:rPr>
              <w:w w:val="105"/>
            </w:rPr>
            <w:tab/>
            <w:t>84</w:t>
          </w:r>
        </w:p>
        <w:p w14:paraId="5284D491" w14:textId="77777777" w:rsidR="00430DE3" w:rsidRDefault="002363D0">
          <w:pPr>
            <w:pStyle w:val="TOC3"/>
            <w:numPr>
              <w:ilvl w:val="1"/>
              <w:numId w:val="22"/>
            </w:numPr>
            <w:tabs>
              <w:tab w:val="left" w:pos="1151"/>
              <w:tab w:val="left" w:leader="dot" w:pos="8525"/>
            </w:tabs>
            <w:spacing w:before="208"/>
            <w:ind w:left="1150"/>
          </w:pPr>
          <w:hyperlink w:anchor="_bookmark101" w:history="1">
            <w:r w:rsidR="008F0850">
              <w:rPr>
                <w:spacing w:val="-7"/>
                <w:w w:val="105"/>
              </w:rPr>
              <w:t xml:space="preserve">ETA </w:t>
            </w:r>
            <w:r w:rsidR="008F0850">
              <w:rPr>
                <w:w w:val="105"/>
              </w:rPr>
              <w:t>Monte Carlo</w:t>
            </w:r>
            <w:r w:rsidR="008F0850">
              <w:rPr>
                <w:spacing w:val="53"/>
                <w:w w:val="105"/>
              </w:rPr>
              <w:t xml:space="preserve"> </w:t>
            </w:r>
            <w:r w:rsidR="008F0850">
              <w:rPr>
                <w:w w:val="105"/>
              </w:rPr>
              <w:t>Simulation</w:t>
            </w:r>
            <w:r w:rsidR="008F0850">
              <w:rPr>
                <w:spacing w:val="14"/>
                <w:w w:val="105"/>
              </w:rPr>
              <w:t xml:space="preserve"> </w:t>
            </w:r>
            <w:r w:rsidR="008F0850">
              <w:rPr>
                <w:w w:val="105"/>
              </w:rPr>
              <w:t>Results</w:t>
            </w:r>
          </w:hyperlink>
          <w:r w:rsidR="008F0850">
            <w:rPr>
              <w:w w:val="105"/>
            </w:rPr>
            <w:tab/>
            <w:t>84</w:t>
          </w:r>
        </w:p>
        <w:p w14:paraId="4CDB9837" w14:textId="77777777" w:rsidR="00430DE3" w:rsidRDefault="002363D0">
          <w:pPr>
            <w:pStyle w:val="TOC4"/>
            <w:numPr>
              <w:ilvl w:val="2"/>
              <w:numId w:val="22"/>
            </w:numPr>
            <w:tabs>
              <w:tab w:val="left" w:pos="1852"/>
              <w:tab w:val="left" w:pos="1853"/>
            </w:tabs>
            <w:ind w:left="1852" w:hanging="702"/>
          </w:pPr>
          <w:hyperlink w:anchor="_bookmark102" w:history="1">
            <w:r w:rsidR="008F0850">
              <w:rPr>
                <w:spacing w:val="-7"/>
                <w:w w:val="105"/>
              </w:rPr>
              <w:t xml:space="preserve">ETA </w:t>
            </w:r>
            <w:r w:rsidR="008F0850">
              <w:rPr>
                <w:w w:val="105"/>
              </w:rPr>
              <w:t>Performance - Neutron</w:t>
            </w:r>
            <w:r w:rsidR="00DB52C2">
              <w:rPr>
                <w:w w:val="105"/>
              </w:rPr>
              <w:t xml:space="preserve"> </w:t>
            </w:r>
            <w:r w:rsidR="008F0850">
              <w:rPr>
                <w:w w:val="105"/>
              </w:rPr>
              <w:t>Fluence</w:t>
            </w:r>
          </w:hyperlink>
        </w:p>
        <w:p w14:paraId="1F6B5225" w14:textId="77777777" w:rsidR="00430DE3" w:rsidRDefault="002363D0">
          <w:pPr>
            <w:pStyle w:val="TOC5"/>
            <w:tabs>
              <w:tab w:val="left" w:leader="dot" w:pos="8525"/>
            </w:tabs>
          </w:pPr>
          <w:hyperlink w:anchor="_bookmark102" w:history="1">
            <w:r w:rsidR="008F0850">
              <w:rPr>
                <w:w w:val="110"/>
              </w:rPr>
              <w:t>Environment Comparison</w:t>
            </w:r>
            <w:r w:rsidR="008F0850">
              <w:rPr>
                <w:spacing w:val="-23"/>
                <w:w w:val="110"/>
              </w:rPr>
              <w:t xml:space="preserve"> </w:t>
            </w:r>
            <w:r w:rsidR="008F0850">
              <w:rPr>
                <w:w w:val="110"/>
              </w:rPr>
              <w:t>to</w:t>
            </w:r>
            <w:r w:rsidR="008F0850">
              <w:rPr>
                <w:spacing w:val="-12"/>
                <w:w w:val="110"/>
              </w:rPr>
              <w:t xml:space="preserve"> </w:t>
            </w:r>
            <w:r w:rsidR="008F0850">
              <w:rPr>
                <w:w w:val="110"/>
              </w:rPr>
              <w:t>TN+PFNS</w:t>
            </w:r>
          </w:hyperlink>
          <w:r w:rsidR="008F0850">
            <w:rPr>
              <w:w w:val="110"/>
            </w:rPr>
            <w:tab/>
            <w:t>84</w:t>
          </w:r>
        </w:p>
        <w:p w14:paraId="733B18F3" w14:textId="77777777" w:rsidR="00430DE3" w:rsidRDefault="002363D0">
          <w:pPr>
            <w:pStyle w:val="TOC4"/>
            <w:numPr>
              <w:ilvl w:val="2"/>
              <w:numId w:val="22"/>
            </w:numPr>
            <w:tabs>
              <w:tab w:val="left" w:pos="1852"/>
              <w:tab w:val="left" w:pos="1853"/>
            </w:tabs>
            <w:ind w:left="1852" w:hanging="702"/>
          </w:pPr>
          <w:hyperlink w:anchor="_bookmark107" w:history="1">
            <w:r w:rsidR="008F0850">
              <w:rPr>
                <w:spacing w:val="-7"/>
                <w:w w:val="105"/>
              </w:rPr>
              <w:t xml:space="preserve">STAYSL </w:t>
            </w:r>
            <w:r w:rsidR="008F0850">
              <w:rPr>
                <w:w w:val="105"/>
              </w:rPr>
              <w:t>Neutron Fluence with</w:t>
            </w:r>
            <w:r w:rsidR="008F0850">
              <w:rPr>
                <w:spacing w:val="59"/>
                <w:w w:val="105"/>
              </w:rPr>
              <w:t xml:space="preserve"> </w:t>
            </w:r>
            <w:r w:rsidR="008F0850">
              <w:rPr>
                <w:w w:val="105"/>
              </w:rPr>
              <w:t>Mapped</w:t>
            </w:r>
          </w:hyperlink>
        </w:p>
        <w:p w14:paraId="3D39155E" w14:textId="77777777" w:rsidR="00430DE3" w:rsidRDefault="002363D0">
          <w:pPr>
            <w:pStyle w:val="TOC5"/>
            <w:tabs>
              <w:tab w:val="left" w:leader="dot" w:pos="8525"/>
            </w:tabs>
            <w:spacing w:before="3"/>
          </w:pPr>
          <w:hyperlink w:anchor="_bookmark107" w:history="1">
            <w:r w:rsidR="008F0850">
              <w:rPr>
                <w:w w:val="105"/>
              </w:rPr>
              <w:t>Systematic</w:t>
            </w:r>
            <w:r w:rsidR="008F0850">
              <w:rPr>
                <w:spacing w:val="22"/>
                <w:w w:val="105"/>
              </w:rPr>
              <w:t xml:space="preserve"> </w:t>
            </w:r>
            <w:r w:rsidR="008F0850">
              <w:rPr>
                <w:w w:val="105"/>
              </w:rPr>
              <w:t>Uncertainty</w:t>
            </w:r>
          </w:hyperlink>
          <w:r w:rsidR="008F0850">
            <w:rPr>
              <w:w w:val="105"/>
            </w:rPr>
            <w:tab/>
            <w:t>89</w:t>
          </w:r>
        </w:p>
        <w:p w14:paraId="51F590FD" w14:textId="77777777" w:rsidR="00430DE3" w:rsidRDefault="002363D0">
          <w:pPr>
            <w:pStyle w:val="TOC4"/>
            <w:numPr>
              <w:ilvl w:val="2"/>
              <w:numId w:val="22"/>
            </w:numPr>
            <w:tabs>
              <w:tab w:val="left" w:pos="1852"/>
              <w:tab w:val="left" w:pos="1853"/>
              <w:tab w:val="left" w:leader="dot" w:pos="8525"/>
            </w:tabs>
            <w:spacing w:before="10"/>
            <w:ind w:left="1852" w:hanging="702"/>
          </w:pPr>
          <w:hyperlink w:anchor="_bookmark109" w:history="1">
            <w:r w:rsidR="008F0850">
              <w:rPr>
                <w:w w:val="105"/>
              </w:rPr>
              <w:t>Neutron Flux</w:t>
            </w:r>
            <w:r w:rsidR="008F0850">
              <w:rPr>
                <w:spacing w:val="30"/>
                <w:w w:val="105"/>
              </w:rPr>
              <w:t xml:space="preserve"> </w:t>
            </w:r>
            <w:r w:rsidR="008F0850">
              <w:rPr>
                <w:w w:val="105"/>
              </w:rPr>
              <w:t>Timing</w:t>
            </w:r>
            <w:r w:rsidR="008F0850">
              <w:rPr>
                <w:spacing w:val="15"/>
                <w:w w:val="105"/>
              </w:rPr>
              <w:t xml:space="preserve"> </w:t>
            </w:r>
            <w:r w:rsidR="008F0850">
              <w:rPr>
                <w:w w:val="105"/>
              </w:rPr>
              <w:t>Profile</w:t>
            </w:r>
          </w:hyperlink>
          <w:r w:rsidR="008F0850">
            <w:rPr>
              <w:w w:val="105"/>
            </w:rPr>
            <w:tab/>
            <w:t>91</w:t>
          </w:r>
        </w:p>
        <w:p w14:paraId="54C80B95" w14:textId="77777777" w:rsidR="00430DE3" w:rsidRDefault="002363D0">
          <w:pPr>
            <w:pStyle w:val="TOC4"/>
            <w:numPr>
              <w:ilvl w:val="2"/>
              <w:numId w:val="22"/>
            </w:numPr>
            <w:tabs>
              <w:tab w:val="left" w:pos="1852"/>
              <w:tab w:val="left" w:pos="1853"/>
              <w:tab w:val="left" w:leader="dot" w:pos="8525"/>
            </w:tabs>
            <w:spacing w:before="10"/>
            <w:ind w:left="1852" w:hanging="702"/>
          </w:pPr>
          <w:hyperlink w:anchor="_bookmark112" w:history="1">
            <w:r w:rsidR="008F0850">
              <w:rPr>
                <w:w w:val="105"/>
              </w:rPr>
              <w:t>Activation</w:t>
            </w:r>
            <w:r w:rsidR="008F0850">
              <w:rPr>
                <w:spacing w:val="12"/>
                <w:w w:val="105"/>
              </w:rPr>
              <w:t xml:space="preserve"> </w:t>
            </w:r>
            <w:r w:rsidR="008F0850">
              <w:rPr>
                <w:spacing w:val="-5"/>
                <w:w w:val="105"/>
              </w:rPr>
              <w:t>Foil</w:t>
            </w:r>
            <w:r w:rsidR="008F0850">
              <w:rPr>
                <w:spacing w:val="12"/>
                <w:w w:val="105"/>
              </w:rPr>
              <w:t xml:space="preserve"> </w:t>
            </w:r>
            <w:r w:rsidR="008F0850">
              <w:rPr>
                <w:w w:val="105"/>
              </w:rPr>
              <w:t>Activities</w:t>
            </w:r>
          </w:hyperlink>
          <w:r w:rsidR="008F0850">
            <w:rPr>
              <w:w w:val="105"/>
            </w:rPr>
            <w:tab/>
            <w:t>93</w:t>
          </w:r>
        </w:p>
        <w:p w14:paraId="19712C85" w14:textId="77777777" w:rsidR="00430DE3" w:rsidRDefault="002363D0">
          <w:pPr>
            <w:pStyle w:val="TOC3"/>
            <w:numPr>
              <w:ilvl w:val="1"/>
              <w:numId w:val="22"/>
            </w:numPr>
            <w:tabs>
              <w:tab w:val="left" w:pos="1151"/>
              <w:tab w:val="left" w:leader="dot" w:pos="8525"/>
            </w:tabs>
            <w:spacing w:before="10"/>
            <w:ind w:left="1150"/>
          </w:pPr>
          <w:hyperlink w:anchor="_bookmark116" w:history="1">
            <w:r w:rsidR="008F0850">
              <w:rPr>
                <w:spacing w:val="-7"/>
              </w:rPr>
              <w:t>STAYSL</w:t>
            </w:r>
            <w:r w:rsidR="00DB52C2">
              <w:rPr>
                <w:spacing w:val="-7"/>
              </w:rPr>
              <w:t xml:space="preserve"> </w:t>
            </w:r>
            <w:r w:rsidR="008F0850">
              <w:t>Neutron</w:t>
            </w:r>
            <w:r w:rsidR="00DB52C2">
              <w:t xml:space="preserve"> </w:t>
            </w:r>
            <w:r w:rsidR="008F0850">
              <w:t>Flux</w:t>
            </w:r>
            <w:r w:rsidR="00DB52C2">
              <w:t xml:space="preserve"> </w:t>
            </w:r>
            <w:r w:rsidR="008F0850">
              <w:t>Unfolding</w:t>
            </w:r>
            <w:r w:rsidR="008F0850">
              <w:rPr>
                <w:spacing w:val="58"/>
              </w:rPr>
              <w:t xml:space="preserve"> </w:t>
            </w:r>
            <w:r w:rsidR="008F0850">
              <w:t>Results</w:t>
            </w:r>
          </w:hyperlink>
          <w:r w:rsidR="008F0850">
            <w:tab/>
            <w:t>96</w:t>
          </w:r>
        </w:p>
        <w:p w14:paraId="25C5B88B" w14:textId="77777777" w:rsidR="00430DE3" w:rsidRDefault="002363D0">
          <w:pPr>
            <w:pStyle w:val="TOC3"/>
            <w:numPr>
              <w:ilvl w:val="1"/>
              <w:numId w:val="22"/>
            </w:numPr>
            <w:tabs>
              <w:tab w:val="left" w:pos="1151"/>
              <w:tab w:val="left" w:leader="dot" w:pos="8525"/>
            </w:tabs>
            <w:spacing w:before="10"/>
            <w:ind w:left="1150"/>
          </w:pPr>
          <w:hyperlink w:anchor="_bookmark118" w:history="1">
            <w:r w:rsidR="008F0850">
              <w:rPr>
                <w:w w:val="105"/>
              </w:rPr>
              <w:t>Fission</w:t>
            </w:r>
            <w:r w:rsidR="008F0850">
              <w:rPr>
                <w:spacing w:val="34"/>
                <w:w w:val="105"/>
              </w:rPr>
              <w:t xml:space="preserve"> </w:t>
            </w:r>
            <w:r w:rsidR="008F0850">
              <w:rPr>
                <w:w w:val="105"/>
              </w:rPr>
              <w:t>Products</w:t>
            </w:r>
          </w:hyperlink>
          <w:r w:rsidR="008F0850">
            <w:rPr>
              <w:w w:val="105"/>
            </w:rPr>
            <w:tab/>
            <w:t>98</w:t>
          </w:r>
        </w:p>
        <w:p w14:paraId="2D457840" w14:textId="77777777" w:rsidR="00430DE3" w:rsidRDefault="002363D0">
          <w:pPr>
            <w:pStyle w:val="TOC4"/>
            <w:numPr>
              <w:ilvl w:val="2"/>
              <w:numId w:val="22"/>
            </w:numPr>
            <w:tabs>
              <w:tab w:val="left" w:pos="1852"/>
              <w:tab w:val="left" w:pos="1853"/>
              <w:tab w:val="left" w:leader="dot" w:pos="8525"/>
            </w:tabs>
            <w:spacing w:before="10"/>
            <w:ind w:left="1852" w:hanging="702"/>
          </w:pPr>
          <w:hyperlink w:anchor="_bookmark120" w:history="1">
            <w:r w:rsidR="008F0850">
              <w:rPr>
                <w:w w:val="105"/>
              </w:rPr>
              <w:t>HEU</w:t>
            </w:r>
            <w:r w:rsidR="008F0850">
              <w:rPr>
                <w:spacing w:val="13"/>
                <w:w w:val="105"/>
              </w:rPr>
              <w:t xml:space="preserve"> </w:t>
            </w:r>
            <w:r w:rsidR="008F0850">
              <w:rPr>
                <w:w w:val="105"/>
              </w:rPr>
              <w:t>Fission</w:t>
            </w:r>
            <w:r w:rsidR="008F0850">
              <w:rPr>
                <w:spacing w:val="13"/>
                <w:w w:val="105"/>
              </w:rPr>
              <w:t xml:space="preserve"> </w:t>
            </w:r>
            <w:r w:rsidR="008F0850">
              <w:rPr>
                <w:w w:val="105"/>
              </w:rPr>
              <w:t>Spectra</w:t>
            </w:r>
          </w:hyperlink>
          <w:r w:rsidR="008F0850">
            <w:rPr>
              <w:w w:val="105"/>
            </w:rPr>
            <w:tab/>
            <w:t>99</w:t>
          </w:r>
        </w:p>
        <w:p w14:paraId="5D22FB3A" w14:textId="77777777" w:rsidR="00430DE3" w:rsidRDefault="002363D0">
          <w:pPr>
            <w:pStyle w:val="TOC4"/>
            <w:tabs>
              <w:tab w:val="left" w:pos="1852"/>
              <w:tab w:val="left" w:leader="dot" w:pos="8408"/>
            </w:tabs>
            <w:spacing w:before="10"/>
            <w:ind w:left="1150" w:firstLine="0"/>
          </w:pPr>
          <w:hyperlink w:anchor="_bookmark122" w:history="1">
            <w:r w:rsidR="008F0850">
              <w:t>4.3.2</w:t>
            </w:r>
            <w:r w:rsidR="008F0850">
              <w:tab/>
              <w:t>GEF</w:t>
            </w:r>
          </w:hyperlink>
          <w:r w:rsidR="008F0850">
            <w:tab/>
            <w:t>101</w:t>
          </w:r>
        </w:p>
        <w:p w14:paraId="220CC0F4" w14:textId="77777777" w:rsidR="00430DE3" w:rsidRDefault="008F0850">
          <w:pPr>
            <w:pStyle w:val="TOC6"/>
            <w:tabs>
              <w:tab w:val="left" w:pos="1852"/>
              <w:tab w:val="right" w:leader="dot" w:pos="8759"/>
            </w:tabs>
            <w:spacing w:line="417" w:lineRule="auto"/>
          </w:pPr>
          <w:r>
            <w:rPr>
              <w:spacing w:val="-1"/>
            </w:rPr>
            <w:lastRenderedPageBreak/>
            <w:t xml:space="preserve">Page </w:t>
          </w:r>
          <w:hyperlink w:anchor="_bookmark126" w:history="1">
            <w:r>
              <w:t>4.3.3</w:t>
            </w:r>
            <w:r>
              <w:tab/>
              <w:t>Nagy</w:t>
            </w:r>
            <w:r>
              <w:rPr>
                <w:spacing w:val="18"/>
              </w:rPr>
              <w:t xml:space="preserve"> </w:t>
            </w:r>
            <w:r>
              <w:t>Fits</w:t>
            </w:r>
          </w:hyperlink>
          <w:r>
            <w:tab/>
            <w:t>103</w:t>
          </w:r>
        </w:p>
        <w:p w14:paraId="5E532529" w14:textId="77777777" w:rsidR="00430DE3" w:rsidRDefault="002363D0">
          <w:pPr>
            <w:pStyle w:val="TOC2"/>
            <w:numPr>
              <w:ilvl w:val="0"/>
              <w:numId w:val="22"/>
            </w:numPr>
            <w:tabs>
              <w:tab w:val="left" w:pos="681"/>
              <w:tab w:val="left" w:pos="682"/>
              <w:tab w:val="right" w:leader="dot" w:pos="8759"/>
            </w:tabs>
            <w:spacing w:before="12"/>
            <w:ind w:left="681" w:hanging="561"/>
          </w:pPr>
          <w:hyperlink w:anchor="_bookmark130" w:history="1">
            <w:r w:rsidR="008F0850">
              <w:rPr>
                <w:w w:val="105"/>
              </w:rPr>
              <w:t>Conclusions</w:t>
            </w:r>
            <w:r w:rsidR="008F0850">
              <w:rPr>
                <w:spacing w:val="14"/>
                <w:w w:val="105"/>
              </w:rPr>
              <w:t xml:space="preserve"> </w:t>
            </w:r>
            <w:r w:rsidR="008F0850">
              <w:rPr>
                <w:w w:val="105"/>
              </w:rPr>
              <w:t>and</w:t>
            </w:r>
            <w:r w:rsidR="008F0850">
              <w:rPr>
                <w:spacing w:val="13"/>
                <w:w w:val="105"/>
              </w:rPr>
              <w:t xml:space="preserve"> </w:t>
            </w:r>
            <w:r w:rsidR="008F0850">
              <w:rPr>
                <w:w w:val="105"/>
              </w:rPr>
              <w:t>Recommendations</w:t>
            </w:r>
          </w:hyperlink>
          <w:r w:rsidR="008F0850">
            <w:rPr>
              <w:w w:val="105"/>
            </w:rPr>
            <w:tab/>
            <w:t>107</w:t>
          </w:r>
        </w:p>
        <w:p w14:paraId="36C56B8A" w14:textId="77777777" w:rsidR="00430DE3" w:rsidRDefault="002363D0">
          <w:pPr>
            <w:pStyle w:val="TOC3"/>
            <w:numPr>
              <w:ilvl w:val="1"/>
              <w:numId w:val="22"/>
            </w:numPr>
            <w:tabs>
              <w:tab w:val="left" w:pos="1151"/>
              <w:tab w:val="right" w:leader="dot" w:pos="8759"/>
            </w:tabs>
            <w:spacing w:before="202"/>
            <w:ind w:left="1150"/>
          </w:pPr>
          <w:hyperlink w:anchor="_bookmark131" w:history="1">
            <w:r w:rsidR="008F0850">
              <w:rPr>
                <w:w w:val="105"/>
              </w:rPr>
              <w:t>Modeled</w:t>
            </w:r>
            <w:r w:rsidR="008F0850">
              <w:rPr>
                <w:spacing w:val="14"/>
                <w:w w:val="105"/>
              </w:rPr>
              <w:t xml:space="preserve"> </w:t>
            </w:r>
            <w:r w:rsidR="008F0850">
              <w:rPr>
                <w:spacing w:val="-7"/>
                <w:w w:val="105"/>
              </w:rPr>
              <w:t>ETA</w:t>
            </w:r>
            <w:r w:rsidR="008F0850">
              <w:rPr>
                <w:spacing w:val="13"/>
                <w:w w:val="105"/>
              </w:rPr>
              <w:t xml:space="preserve"> </w:t>
            </w:r>
            <w:r w:rsidR="008F0850">
              <w:rPr>
                <w:w w:val="105"/>
              </w:rPr>
              <w:t>Experiment</w:t>
            </w:r>
          </w:hyperlink>
          <w:r w:rsidR="008F0850">
            <w:rPr>
              <w:w w:val="105"/>
            </w:rPr>
            <w:tab/>
            <w:t>107</w:t>
          </w:r>
        </w:p>
        <w:p w14:paraId="4EBB5836" w14:textId="77777777" w:rsidR="00430DE3" w:rsidRDefault="002363D0">
          <w:pPr>
            <w:pStyle w:val="TOC3"/>
            <w:numPr>
              <w:ilvl w:val="1"/>
              <w:numId w:val="22"/>
            </w:numPr>
            <w:tabs>
              <w:tab w:val="left" w:pos="1151"/>
              <w:tab w:val="right" w:leader="dot" w:pos="8759"/>
            </w:tabs>
            <w:spacing w:before="2"/>
            <w:ind w:left="1150"/>
          </w:pPr>
          <w:hyperlink w:anchor="_bookmark132" w:history="1">
            <w:r w:rsidR="008F0850">
              <w:rPr>
                <w:spacing w:val="-4"/>
                <w:w w:val="105"/>
              </w:rPr>
              <w:t>Future</w:t>
            </w:r>
            <w:r w:rsidR="008F0850">
              <w:rPr>
                <w:spacing w:val="15"/>
                <w:w w:val="105"/>
              </w:rPr>
              <w:t xml:space="preserve"> </w:t>
            </w:r>
            <w:r w:rsidR="008F0850">
              <w:rPr>
                <w:spacing w:val="-5"/>
                <w:w w:val="105"/>
              </w:rPr>
              <w:t>Work</w:t>
            </w:r>
          </w:hyperlink>
          <w:r w:rsidR="008F0850">
            <w:rPr>
              <w:spacing w:val="-5"/>
              <w:w w:val="105"/>
            </w:rPr>
            <w:tab/>
          </w:r>
          <w:r w:rsidR="008F0850">
            <w:rPr>
              <w:w w:val="105"/>
            </w:rPr>
            <w:t>109</w:t>
          </w:r>
        </w:p>
        <w:p w14:paraId="0433E99C" w14:textId="77777777" w:rsidR="00430DE3" w:rsidRDefault="002363D0">
          <w:pPr>
            <w:pStyle w:val="TOC2"/>
            <w:tabs>
              <w:tab w:val="right" w:leader="dot" w:pos="8759"/>
            </w:tabs>
            <w:ind w:left="119" w:firstLine="0"/>
          </w:pPr>
          <w:hyperlink w:anchor="_bookmark5" w:history="1">
            <w:r w:rsidR="008F0850">
              <w:rPr>
                <w:w w:val="105"/>
              </w:rPr>
              <w:t>Appendix</w:t>
            </w:r>
            <w:r w:rsidR="008F0850">
              <w:rPr>
                <w:spacing w:val="14"/>
                <w:w w:val="105"/>
              </w:rPr>
              <w:t xml:space="preserve"> </w:t>
            </w:r>
            <w:r w:rsidR="008F0850">
              <w:rPr>
                <w:w w:val="105"/>
              </w:rPr>
              <w:t>A.</w:t>
            </w:r>
            <w:r w:rsidR="00DB52C2">
              <w:rPr>
                <w:w w:val="105"/>
              </w:rPr>
              <w:t xml:space="preserve"> </w:t>
            </w:r>
            <w:r w:rsidR="008F0850">
              <w:rPr>
                <w:w w:val="105"/>
              </w:rPr>
              <w:t>Reproducibility</w:t>
            </w:r>
          </w:hyperlink>
          <w:r w:rsidR="008F0850">
            <w:rPr>
              <w:w w:val="105"/>
            </w:rPr>
            <w:tab/>
            <w:t>111</w:t>
          </w:r>
        </w:p>
        <w:p w14:paraId="5695BEEB" w14:textId="77777777" w:rsidR="00430DE3" w:rsidRDefault="002363D0">
          <w:pPr>
            <w:pStyle w:val="TOC2"/>
            <w:tabs>
              <w:tab w:val="right" w:leader="dot" w:pos="8759"/>
            </w:tabs>
            <w:ind w:left="119" w:firstLine="0"/>
          </w:pPr>
          <w:hyperlink w:anchor="_bookmark133" w:history="1">
            <w:r w:rsidR="008F0850">
              <w:t>Bibliography</w:t>
            </w:r>
          </w:hyperlink>
          <w:r w:rsidR="008F0850">
            <w:tab/>
            <w:t>113</w:t>
          </w:r>
        </w:p>
      </w:sdtContent>
    </w:sdt>
    <w:p w14:paraId="49CA0E85" w14:textId="77777777" w:rsidR="00430DE3" w:rsidRDefault="00430DE3">
      <w:pPr>
        <w:sectPr w:rsidR="00430DE3">
          <w:pgSz w:w="12240" w:h="15840"/>
          <w:pgMar w:top="1340" w:right="1680" w:bottom="1728" w:left="1680" w:header="0" w:footer="1182" w:gutter="0"/>
          <w:cols w:space="720"/>
        </w:sectPr>
      </w:pPr>
    </w:p>
    <w:p w14:paraId="679BD34A" w14:textId="77777777" w:rsidR="00430DE3" w:rsidRDefault="008F0850">
      <w:pPr>
        <w:spacing w:before="37"/>
        <w:ind w:left="3068" w:right="3086"/>
        <w:jc w:val="center"/>
        <w:rPr>
          <w:b/>
          <w:sz w:val="28"/>
        </w:rPr>
      </w:pPr>
      <w:bookmarkStart w:id="21" w:name="List_of_Figures"/>
      <w:bookmarkStart w:id="22" w:name="_bookmark3"/>
      <w:bookmarkEnd w:id="21"/>
      <w:bookmarkEnd w:id="22"/>
      <w:r>
        <w:rPr>
          <w:b/>
          <w:w w:val="115"/>
          <w:sz w:val="28"/>
        </w:rPr>
        <w:lastRenderedPageBreak/>
        <w:t>List of Figures</w:t>
      </w:r>
    </w:p>
    <w:p w14:paraId="6005A8F4" w14:textId="77777777" w:rsidR="00430DE3" w:rsidRDefault="00430DE3">
      <w:pPr>
        <w:pStyle w:val="BodyText"/>
        <w:rPr>
          <w:b/>
          <w:sz w:val="28"/>
        </w:rPr>
      </w:pPr>
    </w:p>
    <w:p w14:paraId="542F8822" w14:textId="77777777" w:rsidR="00430DE3" w:rsidRDefault="008F0850">
      <w:pPr>
        <w:pStyle w:val="BodyText"/>
        <w:tabs>
          <w:tab w:val="left" w:pos="8248"/>
        </w:tabs>
        <w:spacing w:before="169"/>
        <w:ind w:left="100"/>
      </w:pPr>
      <w:r>
        <w:rPr>
          <w:w w:val="105"/>
        </w:rPr>
        <w:t>Figure</w:t>
      </w:r>
      <w:r>
        <w:rPr>
          <w:w w:val="105"/>
        </w:rPr>
        <w:tab/>
        <w:t>Page</w:t>
      </w:r>
    </w:p>
    <w:p w14:paraId="3E8664FB" w14:textId="77777777" w:rsidR="00430DE3" w:rsidRDefault="00430DE3">
      <w:pPr>
        <w:pStyle w:val="BodyText"/>
        <w:spacing w:before="6"/>
        <w:rPr>
          <w:sz w:val="20"/>
        </w:rPr>
      </w:pPr>
    </w:p>
    <w:p w14:paraId="44DCC8DA" w14:textId="77777777" w:rsidR="00430DE3" w:rsidRDefault="002363D0">
      <w:pPr>
        <w:pStyle w:val="ListParagraph"/>
        <w:numPr>
          <w:ilvl w:val="0"/>
          <w:numId w:val="21"/>
        </w:numPr>
        <w:tabs>
          <w:tab w:val="left" w:pos="1094"/>
          <w:tab w:val="left" w:pos="1095"/>
        </w:tabs>
        <w:rPr>
          <w:sz w:val="24"/>
        </w:rPr>
      </w:pPr>
      <w:hyperlink w:anchor="_bookmark10" w:history="1">
        <w:r w:rsidR="008F0850">
          <w:rPr>
            <w:w w:val="105"/>
            <w:sz w:val="24"/>
          </w:rPr>
          <w:t>Comparison of selected neutron sources to</w:t>
        </w:r>
        <w:r w:rsidR="008F0850">
          <w:rPr>
            <w:spacing w:val="54"/>
            <w:w w:val="105"/>
            <w:sz w:val="24"/>
          </w:rPr>
          <w:t xml:space="preserve"> </w:t>
        </w:r>
        <w:r w:rsidR="008F0850">
          <w:rPr>
            <w:w w:val="105"/>
            <w:sz w:val="24"/>
          </w:rPr>
          <w:t>notional</w:t>
        </w:r>
      </w:hyperlink>
    </w:p>
    <w:p w14:paraId="65121A9A" w14:textId="77777777" w:rsidR="00430DE3" w:rsidRDefault="002363D0">
      <w:pPr>
        <w:pStyle w:val="BodyText"/>
        <w:tabs>
          <w:tab w:val="left" w:leader="dot" w:pos="8622"/>
        </w:tabs>
        <w:spacing w:before="2"/>
        <w:ind w:left="1095"/>
      </w:pPr>
      <w:hyperlink w:anchor="_bookmark10" w:history="1">
        <w:r w:rsidR="008F0850">
          <w:rPr>
            <w:w w:val="110"/>
          </w:rPr>
          <w:t>TN+PFNS.</w:t>
        </w:r>
      </w:hyperlink>
      <w:r w:rsidR="008F0850">
        <w:rPr>
          <w:w w:val="110"/>
        </w:rPr>
        <w:tab/>
        <w:t>5</w:t>
      </w:r>
    </w:p>
    <w:p w14:paraId="029363C2" w14:textId="77777777" w:rsidR="00430DE3" w:rsidRDefault="00430DE3">
      <w:pPr>
        <w:pStyle w:val="BodyText"/>
        <w:spacing w:before="6"/>
        <w:rPr>
          <w:sz w:val="20"/>
        </w:rPr>
      </w:pPr>
    </w:p>
    <w:p w14:paraId="6B66CCD6" w14:textId="77777777" w:rsidR="00430DE3" w:rsidRDefault="002363D0">
      <w:pPr>
        <w:pStyle w:val="ListParagraph"/>
        <w:numPr>
          <w:ilvl w:val="0"/>
          <w:numId w:val="21"/>
        </w:numPr>
        <w:tabs>
          <w:tab w:val="left" w:pos="1094"/>
          <w:tab w:val="left" w:pos="1095"/>
        </w:tabs>
        <w:rPr>
          <w:sz w:val="24"/>
        </w:rPr>
      </w:pPr>
      <w:hyperlink w:anchor="_bookmark19" w:history="1">
        <w:r w:rsidR="008F0850">
          <w:rPr>
            <w:w w:val="105"/>
            <w:sz w:val="24"/>
          </w:rPr>
          <w:t>Diagram of selected neutron reactions of importance</w:t>
        </w:r>
        <w:r w:rsidR="00DB52C2">
          <w:rPr>
            <w:w w:val="105"/>
            <w:sz w:val="24"/>
          </w:rPr>
          <w:t xml:space="preserve"> </w:t>
        </w:r>
        <w:r w:rsidR="008F0850">
          <w:rPr>
            <w:w w:val="105"/>
            <w:sz w:val="24"/>
          </w:rPr>
          <w:t>to</w:t>
        </w:r>
      </w:hyperlink>
    </w:p>
    <w:p w14:paraId="61CD12E5" w14:textId="77777777" w:rsidR="00430DE3" w:rsidRDefault="002363D0">
      <w:pPr>
        <w:pStyle w:val="BodyText"/>
        <w:tabs>
          <w:tab w:val="left" w:leader="dot" w:pos="8505"/>
        </w:tabs>
        <w:spacing w:before="2"/>
        <w:ind w:left="1095"/>
      </w:pPr>
      <w:hyperlink w:anchor="_bookmark19" w:history="1">
        <w:r w:rsidR="008F0850">
          <w:rPr>
            <w:w w:val="105"/>
          </w:rPr>
          <w:t>spectral shaping and fission</w:t>
        </w:r>
        <w:r w:rsidR="00DB52C2">
          <w:rPr>
            <w:w w:val="105"/>
          </w:rPr>
          <w:t xml:space="preserve"> </w:t>
        </w:r>
        <w:r w:rsidR="008F0850">
          <w:rPr>
            <w:w w:val="105"/>
          </w:rPr>
          <w:t>product</w:t>
        </w:r>
        <w:r w:rsidR="008F0850">
          <w:rPr>
            <w:spacing w:val="16"/>
            <w:w w:val="105"/>
          </w:rPr>
          <w:t xml:space="preserve"> </w:t>
        </w:r>
        <w:r w:rsidR="008F0850">
          <w:rPr>
            <w:w w:val="105"/>
          </w:rPr>
          <w:t>generation.</w:t>
        </w:r>
      </w:hyperlink>
      <w:r w:rsidR="008F0850">
        <w:rPr>
          <w:w w:val="105"/>
        </w:rPr>
        <w:tab/>
        <w:t>19</w:t>
      </w:r>
    </w:p>
    <w:p w14:paraId="135AD45A" w14:textId="77777777" w:rsidR="00430DE3" w:rsidRDefault="00430DE3">
      <w:pPr>
        <w:pStyle w:val="BodyText"/>
        <w:spacing w:before="6"/>
        <w:rPr>
          <w:sz w:val="20"/>
        </w:rPr>
      </w:pPr>
    </w:p>
    <w:p w14:paraId="1E914F86" w14:textId="77777777" w:rsidR="00430DE3" w:rsidRDefault="002363D0">
      <w:pPr>
        <w:pStyle w:val="ListParagraph"/>
        <w:numPr>
          <w:ilvl w:val="0"/>
          <w:numId w:val="21"/>
        </w:numPr>
        <w:tabs>
          <w:tab w:val="left" w:pos="1094"/>
          <w:tab w:val="left" w:pos="1095"/>
        </w:tabs>
        <w:rPr>
          <w:sz w:val="24"/>
        </w:rPr>
      </w:pPr>
      <w:hyperlink w:anchor="_bookmark21" w:history="1">
        <w:r w:rsidR="008F0850">
          <w:rPr>
            <w:sz w:val="24"/>
          </w:rPr>
          <w:t>Comparison</w:t>
        </w:r>
        <w:r w:rsidR="00DB52C2">
          <w:rPr>
            <w:sz w:val="24"/>
          </w:rPr>
          <w:t xml:space="preserve"> </w:t>
        </w:r>
        <w:r w:rsidR="008F0850">
          <w:rPr>
            <w:sz w:val="24"/>
          </w:rPr>
          <w:t>of</w:t>
        </w:r>
        <w:r w:rsidR="00DB52C2">
          <w:rPr>
            <w:sz w:val="24"/>
          </w:rPr>
          <w:t xml:space="preserve"> </w:t>
        </w:r>
        <w:r w:rsidR="008F0850">
          <w:rPr>
            <w:sz w:val="24"/>
          </w:rPr>
          <w:t>various</w:t>
        </w:r>
        <w:r w:rsidR="00DB52C2">
          <w:rPr>
            <w:sz w:val="24"/>
          </w:rPr>
          <w:t xml:space="preserve"> </w:t>
        </w:r>
        <w:r w:rsidR="008F0850">
          <w:rPr>
            <w:sz w:val="24"/>
          </w:rPr>
          <w:t>elastic</w:t>
        </w:r>
        <w:r w:rsidR="00DB52C2">
          <w:rPr>
            <w:sz w:val="24"/>
          </w:rPr>
          <w:t xml:space="preserve"> </w:t>
        </w:r>
        <w:r w:rsidR="008F0850">
          <w:rPr>
            <w:sz w:val="24"/>
          </w:rPr>
          <w:t>scattering</w:t>
        </w:r>
        <w:r w:rsidR="008F0850">
          <w:rPr>
            <w:spacing w:val="21"/>
            <w:sz w:val="24"/>
          </w:rPr>
          <w:t xml:space="preserve"> </w:t>
        </w:r>
        <w:r w:rsidR="008F0850">
          <w:rPr>
            <w:sz w:val="24"/>
          </w:rPr>
          <w:t>cross-sections</w:t>
        </w:r>
      </w:hyperlink>
    </w:p>
    <w:p w14:paraId="47A47E74" w14:textId="77777777" w:rsidR="00430DE3" w:rsidRDefault="002363D0">
      <w:pPr>
        <w:pStyle w:val="BodyText"/>
        <w:tabs>
          <w:tab w:val="left" w:leader="dot" w:pos="8505"/>
        </w:tabs>
        <w:spacing w:before="2"/>
        <w:ind w:left="1095"/>
      </w:pPr>
      <w:hyperlink w:anchor="_bookmark21" w:history="1">
        <w:r w:rsidR="008F0850">
          <w:rPr>
            <w:w w:val="105"/>
          </w:rPr>
          <w:t>for materials in the</w:t>
        </w:r>
        <w:r w:rsidR="00DB52C2">
          <w:rPr>
            <w:w w:val="105"/>
          </w:rPr>
          <w:t xml:space="preserve"> </w:t>
        </w:r>
        <w:r w:rsidR="008F0850">
          <w:rPr>
            <w:spacing w:val="-7"/>
            <w:w w:val="105"/>
          </w:rPr>
          <w:t>ETA</w:t>
        </w:r>
        <w:r w:rsidR="008F0850">
          <w:rPr>
            <w:spacing w:val="15"/>
            <w:w w:val="105"/>
          </w:rPr>
          <w:t xml:space="preserve"> </w:t>
        </w:r>
        <w:r w:rsidR="008F0850">
          <w:rPr>
            <w:w w:val="105"/>
          </w:rPr>
          <w:t>design</w:t>
        </w:r>
      </w:hyperlink>
      <w:r w:rsidR="008F0850">
        <w:rPr>
          <w:w w:val="105"/>
        </w:rPr>
        <w:tab/>
        <w:t>20</w:t>
      </w:r>
    </w:p>
    <w:p w14:paraId="0C93F984" w14:textId="77777777" w:rsidR="00430DE3" w:rsidRDefault="00430DE3">
      <w:pPr>
        <w:pStyle w:val="BodyText"/>
        <w:spacing w:before="6"/>
        <w:rPr>
          <w:sz w:val="20"/>
        </w:rPr>
      </w:pPr>
    </w:p>
    <w:p w14:paraId="23D7FA79" w14:textId="77777777" w:rsidR="00430DE3" w:rsidRDefault="002363D0">
      <w:pPr>
        <w:pStyle w:val="ListParagraph"/>
        <w:numPr>
          <w:ilvl w:val="0"/>
          <w:numId w:val="21"/>
        </w:numPr>
        <w:tabs>
          <w:tab w:val="left" w:pos="1094"/>
          <w:tab w:val="left" w:pos="1095"/>
        </w:tabs>
        <w:rPr>
          <w:sz w:val="24"/>
        </w:rPr>
      </w:pPr>
      <w:hyperlink w:anchor="_bookmark23" w:history="1">
        <w:r w:rsidR="008F0850">
          <w:rPr>
            <w:sz w:val="24"/>
          </w:rPr>
          <w:t>Comparison</w:t>
        </w:r>
        <w:r w:rsidR="00DB52C2">
          <w:rPr>
            <w:sz w:val="24"/>
          </w:rPr>
          <w:t xml:space="preserve"> </w:t>
        </w:r>
        <w:r w:rsidR="008F0850">
          <w:rPr>
            <w:sz w:val="24"/>
          </w:rPr>
          <w:t>of</w:t>
        </w:r>
        <w:r w:rsidR="00DB52C2">
          <w:rPr>
            <w:sz w:val="24"/>
          </w:rPr>
          <w:t xml:space="preserve"> </w:t>
        </w:r>
        <w:r w:rsidR="008F0850">
          <w:rPr>
            <w:sz w:val="24"/>
          </w:rPr>
          <w:t>various</w:t>
        </w:r>
        <w:r w:rsidR="00DB52C2">
          <w:rPr>
            <w:sz w:val="24"/>
          </w:rPr>
          <w:t xml:space="preserve"> </w:t>
        </w:r>
        <w:r w:rsidR="008F0850">
          <w:rPr>
            <w:sz w:val="24"/>
          </w:rPr>
          <w:t>inelastic</w:t>
        </w:r>
        <w:r w:rsidR="00DB52C2">
          <w:rPr>
            <w:sz w:val="24"/>
          </w:rPr>
          <w:t xml:space="preserve"> </w:t>
        </w:r>
        <w:r w:rsidR="008F0850">
          <w:rPr>
            <w:sz w:val="24"/>
          </w:rPr>
          <w:t>scattering</w:t>
        </w:r>
        <w:r w:rsidR="008F0850">
          <w:rPr>
            <w:spacing w:val="28"/>
            <w:sz w:val="24"/>
          </w:rPr>
          <w:t xml:space="preserve"> </w:t>
        </w:r>
        <w:r w:rsidR="008F0850">
          <w:rPr>
            <w:sz w:val="24"/>
          </w:rPr>
          <w:t>cross-sections</w:t>
        </w:r>
      </w:hyperlink>
    </w:p>
    <w:p w14:paraId="2FB0AC4E" w14:textId="77777777" w:rsidR="00430DE3" w:rsidRDefault="002363D0">
      <w:pPr>
        <w:pStyle w:val="BodyText"/>
        <w:tabs>
          <w:tab w:val="left" w:leader="dot" w:pos="8505"/>
        </w:tabs>
        <w:spacing w:before="2"/>
        <w:ind w:left="1095"/>
      </w:pPr>
      <w:hyperlink w:anchor="_bookmark23" w:history="1">
        <w:r w:rsidR="008F0850">
          <w:rPr>
            <w:w w:val="105"/>
          </w:rPr>
          <w:t>for materials in the</w:t>
        </w:r>
        <w:r w:rsidR="00DB52C2">
          <w:rPr>
            <w:w w:val="105"/>
          </w:rPr>
          <w:t xml:space="preserve"> </w:t>
        </w:r>
        <w:r w:rsidR="008F0850">
          <w:rPr>
            <w:spacing w:val="-7"/>
            <w:w w:val="105"/>
          </w:rPr>
          <w:t>ETA</w:t>
        </w:r>
        <w:r w:rsidR="008F0850">
          <w:rPr>
            <w:spacing w:val="15"/>
            <w:w w:val="105"/>
          </w:rPr>
          <w:t xml:space="preserve"> </w:t>
        </w:r>
        <w:r w:rsidR="008F0850">
          <w:rPr>
            <w:w w:val="105"/>
          </w:rPr>
          <w:t>design.</w:t>
        </w:r>
      </w:hyperlink>
      <w:r w:rsidR="008F0850">
        <w:rPr>
          <w:w w:val="105"/>
        </w:rPr>
        <w:tab/>
        <w:t>21</w:t>
      </w:r>
    </w:p>
    <w:p w14:paraId="27CEF697" w14:textId="77777777" w:rsidR="00430DE3" w:rsidRDefault="002363D0">
      <w:pPr>
        <w:pStyle w:val="ListParagraph"/>
        <w:numPr>
          <w:ilvl w:val="0"/>
          <w:numId w:val="21"/>
        </w:numPr>
        <w:tabs>
          <w:tab w:val="left" w:pos="1094"/>
          <w:tab w:val="left" w:pos="1095"/>
        </w:tabs>
        <w:spacing w:before="221"/>
        <w:rPr>
          <w:sz w:val="24"/>
        </w:rPr>
      </w:pPr>
      <w:hyperlink w:anchor="_bookmark24" w:history="1">
        <w:r w:rsidR="008F0850">
          <w:rPr>
            <w:w w:val="105"/>
            <w:position w:val="9"/>
            <w:sz w:val="16"/>
          </w:rPr>
          <w:t>115</w:t>
        </w:r>
        <w:r w:rsidR="008F0850">
          <w:rPr>
            <w:w w:val="105"/>
            <w:sz w:val="24"/>
          </w:rPr>
          <w:t xml:space="preserve">In energy level and decay mode diagram </w:t>
        </w:r>
        <w:proofErr w:type="gramStart"/>
        <w:r w:rsidR="008F0850">
          <w:rPr>
            <w:w w:val="105"/>
            <w:sz w:val="24"/>
          </w:rPr>
          <w:t>truncated</w:t>
        </w:r>
        <w:r w:rsidR="00DB52C2">
          <w:rPr>
            <w:w w:val="105"/>
            <w:sz w:val="24"/>
          </w:rPr>
          <w:t xml:space="preserve"> </w:t>
        </w:r>
        <w:r w:rsidR="008F0850">
          <w:rPr>
            <w:spacing w:val="24"/>
            <w:w w:val="105"/>
            <w:sz w:val="24"/>
          </w:rPr>
          <w:t xml:space="preserve"> </w:t>
        </w:r>
        <w:r w:rsidR="008F0850">
          <w:rPr>
            <w:w w:val="105"/>
            <w:sz w:val="24"/>
          </w:rPr>
          <w:t>at</w:t>
        </w:r>
        <w:proofErr w:type="gramEnd"/>
      </w:hyperlink>
    </w:p>
    <w:p w14:paraId="49D6D8EB" w14:textId="77777777" w:rsidR="00430DE3" w:rsidRDefault="002363D0">
      <w:pPr>
        <w:pStyle w:val="BodyText"/>
        <w:tabs>
          <w:tab w:val="left" w:leader="dot" w:pos="8505"/>
        </w:tabs>
        <w:spacing w:before="2"/>
        <w:ind w:left="1095"/>
      </w:pPr>
      <w:hyperlink w:anchor="_bookmark24" w:history="1">
        <w:r w:rsidR="008F0850">
          <w:t>1.3</w:t>
        </w:r>
        <w:r w:rsidR="008F0850">
          <w:rPr>
            <w:spacing w:val="19"/>
          </w:rPr>
          <w:t xml:space="preserve"> </w:t>
        </w:r>
        <w:r w:rsidR="008F0850">
          <w:t>MeV.</w:t>
        </w:r>
      </w:hyperlink>
      <w:r w:rsidR="008F0850">
        <w:tab/>
        <w:t>22</w:t>
      </w:r>
    </w:p>
    <w:p w14:paraId="524C95F2" w14:textId="77777777" w:rsidR="00430DE3" w:rsidRDefault="00430DE3">
      <w:pPr>
        <w:pStyle w:val="BodyText"/>
        <w:spacing w:before="6"/>
        <w:rPr>
          <w:sz w:val="20"/>
        </w:rPr>
      </w:pPr>
    </w:p>
    <w:p w14:paraId="5F21584D" w14:textId="77777777" w:rsidR="00430DE3" w:rsidRDefault="002363D0">
      <w:pPr>
        <w:pStyle w:val="ListParagraph"/>
        <w:numPr>
          <w:ilvl w:val="0"/>
          <w:numId w:val="21"/>
        </w:numPr>
        <w:tabs>
          <w:tab w:val="left" w:pos="1094"/>
          <w:tab w:val="left" w:pos="1095"/>
        </w:tabs>
        <w:rPr>
          <w:sz w:val="24"/>
        </w:rPr>
      </w:pPr>
      <w:hyperlink w:anchor="_bookmark27" w:history="1">
        <w:r w:rsidR="008F0850">
          <w:rPr>
            <w:sz w:val="24"/>
          </w:rPr>
          <w:t>Comparison</w:t>
        </w:r>
        <w:r w:rsidR="00DB52C2">
          <w:rPr>
            <w:sz w:val="24"/>
          </w:rPr>
          <w:t xml:space="preserve"> </w:t>
        </w:r>
        <w:r w:rsidR="008F0850">
          <w:rPr>
            <w:sz w:val="24"/>
          </w:rPr>
          <w:t>of various (n,2n) cross-</w:t>
        </w:r>
        <w:proofErr w:type="gramStart"/>
        <w:r w:rsidR="008F0850">
          <w:rPr>
            <w:sz w:val="24"/>
          </w:rPr>
          <w:t>sections</w:t>
        </w:r>
        <w:r w:rsidR="00DB52C2">
          <w:rPr>
            <w:sz w:val="24"/>
          </w:rPr>
          <w:t xml:space="preserve"> </w:t>
        </w:r>
        <w:r w:rsidR="008F0850">
          <w:rPr>
            <w:spacing w:val="29"/>
            <w:sz w:val="24"/>
          </w:rPr>
          <w:t xml:space="preserve"> </w:t>
        </w:r>
        <w:r w:rsidR="008F0850">
          <w:rPr>
            <w:sz w:val="24"/>
          </w:rPr>
          <w:t>for</w:t>
        </w:r>
        <w:proofErr w:type="gramEnd"/>
      </w:hyperlink>
    </w:p>
    <w:p w14:paraId="1D4577B0" w14:textId="77777777" w:rsidR="00430DE3" w:rsidRDefault="002363D0">
      <w:pPr>
        <w:pStyle w:val="BodyText"/>
        <w:tabs>
          <w:tab w:val="left" w:leader="dot" w:pos="8505"/>
        </w:tabs>
        <w:spacing w:before="2"/>
        <w:ind w:left="1095"/>
      </w:pPr>
      <w:hyperlink w:anchor="_bookmark27" w:history="1">
        <w:r w:rsidR="008F0850">
          <w:rPr>
            <w:w w:val="105"/>
          </w:rPr>
          <w:t>materials in the</w:t>
        </w:r>
        <w:r w:rsidR="00DB52C2">
          <w:rPr>
            <w:w w:val="105"/>
          </w:rPr>
          <w:t xml:space="preserve"> </w:t>
        </w:r>
        <w:r w:rsidR="008F0850">
          <w:rPr>
            <w:w w:val="105"/>
          </w:rPr>
          <w:t>current</w:t>
        </w:r>
        <w:r w:rsidR="008F0850">
          <w:rPr>
            <w:spacing w:val="26"/>
            <w:w w:val="105"/>
          </w:rPr>
          <w:t xml:space="preserve"> </w:t>
        </w:r>
        <w:r w:rsidR="008F0850">
          <w:rPr>
            <w:spacing w:val="-5"/>
            <w:w w:val="105"/>
          </w:rPr>
          <w:t>ETA.</w:t>
        </w:r>
      </w:hyperlink>
      <w:r w:rsidR="008F0850">
        <w:rPr>
          <w:spacing w:val="-5"/>
          <w:w w:val="105"/>
        </w:rPr>
        <w:tab/>
      </w:r>
      <w:r w:rsidR="008F0850">
        <w:rPr>
          <w:w w:val="105"/>
        </w:rPr>
        <w:t>24</w:t>
      </w:r>
    </w:p>
    <w:p w14:paraId="0D0D5C21" w14:textId="77777777" w:rsidR="00430DE3" w:rsidRDefault="00430DE3">
      <w:pPr>
        <w:pStyle w:val="BodyText"/>
        <w:spacing w:before="4"/>
        <w:rPr>
          <w:sz w:val="20"/>
        </w:rPr>
      </w:pPr>
    </w:p>
    <w:p w14:paraId="54941283" w14:textId="77777777" w:rsidR="00430DE3" w:rsidRDefault="002363D0">
      <w:pPr>
        <w:pStyle w:val="ListParagraph"/>
        <w:numPr>
          <w:ilvl w:val="0"/>
          <w:numId w:val="21"/>
        </w:numPr>
        <w:tabs>
          <w:tab w:val="left" w:pos="1094"/>
          <w:tab w:val="left" w:pos="1095"/>
        </w:tabs>
        <w:spacing w:before="1" w:line="281" w:lineRule="exact"/>
        <w:rPr>
          <w:sz w:val="24"/>
        </w:rPr>
      </w:pPr>
      <w:hyperlink w:anchor="_bookmark28" w:history="1">
        <w:r w:rsidR="008F0850">
          <w:rPr>
            <w:sz w:val="24"/>
          </w:rPr>
          <w:t xml:space="preserve">Comparison of various </w:t>
        </w:r>
        <w:r w:rsidR="008F0850">
          <w:rPr>
            <w:spacing w:val="2"/>
            <w:sz w:val="24"/>
          </w:rPr>
          <w:t>(</w:t>
        </w:r>
        <w:proofErr w:type="spellStart"/>
        <w:proofErr w:type="gramStart"/>
        <w:r w:rsidR="008F0850">
          <w:rPr>
            <w:spacing w:val="2"/>
            <w:sz w:val="24"/>
          </w:rPr>
          <w:t>n,</w:t>
        </w:r>
        <w:r w:rsidR="008F0850">
          <w:rPr>
            <w:rFonts w:ascii="Bookman Old Style" w:hAnsi="Bookman Old Style"/>
            <w:i/>
            <w:spacing w:val="2"/>
            <w:sz w:val="24"/>
          </w:rPr>
          <w:t>γ</w:t>
        </w:r>
        <w:proofErr w:type="spellEnd"/>
        <w:proofErr w:type="gramEnd"/>
        <w:r w:rsidR="008F0850">
          <w:rPr>
            <w:spacing w:val="2"/>
            <w:sz w:val="24"/>
          </w:rPr>
          <w:t xml:space="preserve">) </w:t>
        </w:r>
        <w:r w:rsidR="008F0850">
          <w:rPr>
            <w:sz w:val="24"/>
          </w:rPr>
          <w:t>cross-sections for</w:t>
        </w:r>
        <w:r w:rsidR="00DB52C2">
          <w:rPr>
            <w:sz w:val="24"/>
          </w:rPr>
          <w:t xml:space="preserve">  </w:t>
        </w:r>
        <w:r w:rsidR="008F0850">
          <w:rPr>
            <w:spacing w:val="35"/>
            <w:sz w:val="24"/>
          </w:rPr>
          <w:t xml:space="preserve"> </w:t>
        </w:r>
        <w:r w:rsidR="008F0850">
          <w:rPr>
            <w:sz w:val="24"/>
          </w:rPr>
          <w:t>materials</w:t>
        </w:r>
      </w:hyperlink>
    </w:p>
    <w:p w14:paraId="4F971217" w14:textId="77777777" w:rsidR="00430DE3" w:rsidRDefault="002363D0">
      <w:pPr>
        <w:pStyle w:val="BodyText"/>
        <w:tabs>
          <w:tab w:val="left" w:leader="dot" w:pos="8505"/>
        </w:tabs>
        <w:spacing w:line="276" w:lineRule="exact"/>
        <w:ind w:left="1094"/>
      </w:pPr>
      <w:hyperlink w:anchor="_bookmark28" w:history="1">
        <w:r w:rsidR="008F0850">
          <w:rPr>
            <w:w w:val="110"/>
          </w:rPr>
          <w:t>in the</w:t>
        </w:r>
        <w:r w:rsidR="008F0850">
          <w:rPr>
            <w:spacing w:val="10"/>
            <w:w w:val="110"/>
          </w:rPr>
          <w:t xml:space="preserve"> </w:t>
        </w:r>
        <w:r w:rsidR="008F0850">
          <w:rPr>
            <w:w w:val="110"/>
          </w:rPr>
          <w:t>current</w:t>
        </w:r>
        <w:r w:rsidR="008F0850">
          <w:rPr>
            <w:spacing w:val="5"/>
            <w:w w:val="110"/>
          </w:rPr>
          <w:t xml:space="preserve"> </w:t>
        </w:r>
        <w:r w:rsidR="008F0850">
          <w:rPr>
            <w:spacing w:val="-5"/>
            <w:w w:val="110"/>
          </w:rPr>
          <w:t>ETA.</w:t>
        </w:r>
      </w:hyperlink>
      <w:r w:rsidR="008F0850">
        <w:rPr>
          <w:spacing w:val="-5"/>
          <w:w w:val="110"/>
        </w:rPr>
        <w:tab/>
      </w:r>
      <w:r w:rsidR="008F0850">
        <w:rPr>
          <w:w w:val="110"/>
        </w:rPr>
        <w:t>25</w:t>
      </w:r>
    </w:p>
    <w:p w14:paraId="719DE8C6" w14:textId="77777777" w:rsidR="00430DE3" w:rsidRDefault="002363D0">
      <w:pPr>
        <w:pStyle w:val="ListParagraph"/>
        <w:numPr>
          <w:ilvl w:val="0"/>
          <w:numId w:val="21"/>
        </w:numPr>
        <w:tabs>
          <w:tab w:val="left" w:pos="1094"/>
          <w:tab w:val="left" w:pos="1095"/>
          <w:tab w:val="left" w:leader="dot" w:pos="8505"/>
        </w:tabs>
        <w:spacing w:before="221"/>
        <w:rPr>
          <w:sz w:val="24"/>
        </w:rPr>
      </w:pPr>
      <w:hyperlink w:anchor="_bookmark31" w:history="1">
        <w:r w:rsidR="008F0850">
          <w:rPr>
            <w:sz w:val="24"/>
          </w:rPr>
          <w:t>Schematic</w:t>
        </w:r>
        <w:r w:rsidR="00DB52C2">
          <w:rPr>
            <w:sz w:val="24"/>
          </w:rPr>
          <w:t xml:space="preserve"> </w:t>
        </w:r>
        <w:r w:rsidR="008F0850">
          <w:rPr>
            <w:sz w:val="24"/>
          </w:rPr>
          <w:t>overview</w:t>
        </w:r>
        <w:r w:rsidR="00DB52C2">
          <w:rPr>
            <w:sz w:val="24"/>
          </w:rPr>
          <w:t xml:space="preserve"> </w:t>
        </w:r>
        <w:r w:rsidR="008F0850">
          <w:rPr>
            <w:sz w:val="24"/>
          </w:rPr>
          <w:t>of</w:t>
        </w:r>
        <w:r w:rsidR="00DB52C2">
          <w:rPr>
            <w:sz w:val="24"/>
          </w:rPr>
          <w:t xml:space="preserve"> </w:t>
        </w:r>
        <w:r w:rsidR="008F0850">
          <w:rPr>
            <w:spacing w:val="2"/>
            <w:position w:val="9"/>
            <w:sz w:val="16"/>
          </w:rPr>
          <w:t>235</w:t>
        </w:r>
        <w:r w:rsidR="008F0850">
          <w:rPr>
            <w:spacing w:val="2"/>
            <w:sz w:val="24"/>
          </w:rPr>
          <w:t xml:space="preserve">U </w:t>
        </w:r>
        <w:r w:rsidR="008F0850">
          <w:rPr>
            <w:sz w:val="24"/>
          </w:rPr>
          <w:t>neutron</w:t>
        </w:r>
        <w:r w:rsidR="008F0850">
          <w:rPr>
            <w:spacing w:val="-25"/>
            <w:sz w:val="24"/>
          </w:rPr>
          <w:t xml:space="preserve"> </w:t>
        </w:r>
        <w:r w:rsidR="008F0850">
          <w:rPr>
            <w:sz w:val="24"/>
          </w:rPr>
          <w:t>induced</w:t>
        </w:r>
        <w:r w:rsidR="008F0850">
          <w:rPr>
            <w:spacing w:val="31"/>
            <w:sz w:val="24"/>
          </w:rPr>
          <w:t xml:space="preserve"> </w:t>
        </w:r>
        <w:r w:rsidR="008F0850">
          <w:rPr>
            <w:sz w:val="24"/>
          </w:rPr>
          <w:t>fission.</w:t>
        </w:r>
      </w:hyperlink>
      <w:r w:rsidR="008F0850">
        <w:rPr>
          <w:sz w:val="24"/>
        </w:rPr>
        <w:tab/>
        <w:t>26</w:t>
      </w:r>
    </w:p>
    <w:p w14:paraId="51F7EDC3" w14:textId="77777777" w:rsidR="00430DE3" w:rsidRDefault="00430DE3">
      <w:pPr>
        <w:pStyle w:val="BodyText"/>
        <w:spacing w:before="8"/>
        <w:rPr>
          <w:sz w:val="20"/>
        </w:rPr>
      </w:pPr>
    </w:p>
    <w:p w14:paraId="2F69392B" w14:textId="77777777" w:rsidR="00430DE3" w:rsidRDefault="002363D0">
      <w:pPr>
        <w:pStyle w:val="ListParagraph"/>
        <w:numPr>
          <w:ilvl w:val="0"/>
          <w:numId w:val="21"/>
        </w:numPr>
        <w:tabs>
          <w:tab w:val="left" w:pos="1094"/>
          <w:tab w:val="left" w:pos="1095"/>
        </w:tabs>
        <w:spacing w:line="278" w:lineRule="exact"/>
        <w:ind w:right="2307"/>
        <w:rPr>
          <w:sz w:val="24"/>
        </w:rPr>
      </w:pPr>
      <w:hyperlink w:anchor="_bookmark33" w:history="1">
        <w:r w:rsidR="008F0850">
          <w:rPr>
            <w:w w:val="105"/>
            <w:sz w:val="24"/>
          </w:rPr>
          <w:t>GEF calculated thermal fission product distribution</w:t>
        </w:r>
      </w:hyperlink>
      <w:r w:rsidR="008F0850">
        <w:rPr>
          <w:w w:val="105"/>
          <w:sz w:val="24"/>
        </w:rPr>
        <w:t xml:space="preserve"> </w:t>
      </w:r>
      <w:hyperlink w:anchor="_bookmark33" w:history="1">
        <w:r w:rsidR="008F0850">
          <w:rPr>
            <w:w w:val="105"/>
            <w:sz w:val="24"/>
          </w:rPr>
          <w:t>prior to prompt neutron emission. The dashed line is</w:t>
        </w:r>
      </w:hyperlink>
      <w:r w:rsidR="008F0850">
        <w:rPr>
          <w:w w:val="105"/>
          <w:sz w:val="24"/>
        </w:rPr>
        <w:t xml:space="preserve"> </w:t>
      </w:r>
      <w:hyperlink w:anchor="_bookmark33" w:history="1">
        <w:r w:rsidR="008F0850">
          <w:rPr>
            <w:w w:val="105"/>
            <w:sz w:val="24"/>
          </w:rPr>
          <w:t xml:space="preserve">the neutron to proton ratio of </w:t>
        </w:r>
        <w:r w:rsidR="008F0850">
          <w:rPr>
            <w:rFonts w:ascii="Cambria"/>
            <w:b/>
            <w:spacing w:val="2"/>
            <w:w w:val="105"/>
            <w:position w:val="9"/>
            <w:sz w:val="16"/>
          </w:rPr>
          <w:t>235</w:t>
        </w:r>
        <w:r w:rsidR="008F0850">
          <w:rPr>
            <w:spacing w:val="2"/>
            <w:w w:val="105"/>
            <w:sz w:val="24"/>
          </w:rPr>
          <w:t xml:space="preserve">U </w:t>
        </w:r>
        <w:proofErr w:type="gramStart"/>
        <w:r w:rsidR="008F0850">
          <w:rPr>
            <w:w w:val="105"/>
            <w:sz w:val="24"/>
          </w:rPr>
          <w:t>prompt</w:t>
        </w:r>
        <w:r w:rsidR="00DB52C2">
          <w:rPr>
            <w:w w:val="105"/>
            <w:sz w:val="24"/>
          </w:rPr>
          <w:t xml:space="preserve"> </w:t>
        </w:r>
        <w:r w:rsidR="008F0850">
          <w:rPr>
            <w:spacing w:val="24"/>
            <w:w w:val="105"/>
            <w:sz w:val="24"/>
          </w:rPr>
          <w:t xml:space="preserve"> </w:t>
        </w:r>
        <w:r w:rsidR="008F0850">
          <w:rPr>
            <w:w w:val="105"/>
            <w:sz w:val="24"/>
          </w:rPr>
          <w:t>fission</w:t>
        </w:r>
        <w:proofErr w:type="gramEnd"/>
      </w:hyperlink>
    </w:p>
    <w:p w14:paraId="72C2EC9A" w14:textId="77777777" w:rsidR="00430DE3" w:rsidRDefault="002363D0">
      <w:pPr>
        <w:pStyle w:val="BodyText"/>
        <w:tabs>
          <w:tab w:val="left" w:leader="dot" w:pos="8505"/>
        </w:tabs>
        <w:spacing w:line="275" w:lineRule="exact"/>
        <w:ind w:left="1094"/>
      </w:pPr>
      <w:hyperlink w:anchor="_bookmark33" w:history="1">
        <w:r w:rsidR="008F0850">
          <w:rPr>
            <w:w w:val="105"/>
          </w:rPr>
          <w:t xml:space="preserve">products and the solid line </w:t>
        </w:r>
        <w:proofErr w:type="gramStart"/>
        <w:r w:rsidR="008F0850">
          <w:rPr>
            <w:w w:val="105"/>
          </w:rPr>
          <w:t>is</w:t>
        </w:r>
        <w:proofErr w:type="gramEnd"/>
        <w:r w:rsidR="008F0850">
          <w:rPr>
            <w:w w:val="105"/>
          </w:rPr>
          <w:t xml:space="preserve"> a ratio</w:t>
        </w:r>
        <w:r w:rsidR="00DB52C2">
          <w:rPr>
            <w:w w:val="105"/>
          </w:rPr>
          <w:t xml:space="preserve"> </w:t>
        </w:r>
        <w:r w:rsidR="008F0850">
          <w:rPr>
            <w:w w:val="105"/>
          </w:rPr>
          <w:t>of</w:t>
        </w:r>
        <w:r w:rsidR="008F0850">
          <w:rPr>
            <w:spacing w:val="14"/>
            <w:w w:val="105"/>
          </w:rPr>
          <w:t xml:space="preserve"> </w:t>
        </w:r>
        <w:r w:rsidR="008F0850">
          <w:rPr>
            <w:w w:val="105"/>
          </w:rPr>
          <w:t>1</w:t>
        </w:r>
      </w:hyperlink>
      <w:r w:rsidR="008F0850">
        <w:rPr>
          <w:w w:val="105"/>
        </w:rPr>
        <w:tab/>
        <w:t>28</w:t>
      </w:r>
    </w:p>
    <w:p w14:paraId="3AFBC2D0" w14:textId="77777777" w:rsidR="00430DE3" w:rsidRDefault="00430DE3">
      <w:pPr>
        <w:pStyle w:val="BodyText"/>
        <w:spacing w:before="7"/>
        <w:rPr>
          <w:sz w:val="20"/>
        </w:rPr>
      </w:pPr>
    </w:p>
    <w:p w14:paraId="676D6A92" w14:textId="77777777" w:rsidR="00430DE3" w:rsidRDefault="002363D0">
      <w:pPr>
        <w:pStyle w:val="ListParagraph"/>
        <w:numPr>
          <w:ilvl w:val="0"/>
          <w:numId w:val="21"/>
        </w:numPr>
        <w:tabs>
          <w:tab w:val="left" w:pos="1094"/>
          <w:tab w:val="left" w:pos="1095"/>
          <w:tab w:val="left" w:leader="dot" w:pos="8505"/>
        </w:tabs>
        <w:ind w:left="1094" w:hanging="936"/>
        <w:rPr>
          <w:sz w:val="24"/>
        </w:rPr>
      </w:pPr>
      <w:hyperlink w:anchor="_bookmark34" w:history="1">
        <w:r w:rsidR="008F0850">
          <w:rPr>
            <w:sz w:val="24"/>
          </w:rPr>
          <w:t>Primary</w:t>
        </w:r>
        <w:r w:rsidR="00DB52C2">
          <w:rPr>
            <w:sz w:val="24"/>
          </w:rPr>
          <w:t xml:space="preserve"> </w:t>
        </w:r>
        <w:r w:rsidR="008F0850">
          <w:rPr>
            <w:sz w:val="24"/>
          </w:rPr>
          <w:t>decay</w:t>
        </w:r>
        <w:r w:rsidR="00DB52C2">
          <w:rPr>
            <w:sz w:val="24"/>
          </w:rPr>
          <w:t xml:space="preserve"> </w:t>
        </w:r>
        <w:r w:rsidR="008F0850">
          <w:rPr>
            <w:sz w:val="24"/>
          </w:rPr>
          <w:t>modes</w:t>
        </w:r>
        <w:r w:rsidR="008F0850">
          <w:rPr>
            <w:spacing w:val="19"/>
            <w:sz w:val="24"/>
          </w:rPr>
          <w:t xml:space="preserve"> </w:t>
        </w:r>
        <w:r w:rsidR="008F0850">
          <w:rPr>
            <w:sz w:val="24"/>
          </w:rPr>
          <w:t>of</w:t>
        </w:r>
        <w:r w:rsidR="008F0850">
          <w:rPr>
            <w:spacing w:val="46"/>
            <w:sz w:val="24"/>
          </w:rPr>
          <w:t xml:space="preserve"> </w:t>
        </w:r>
        <w:r w:rsidR="008F0850">
          <w:rPr>
            <w:sz w:val="24"/>
          </w:rPr>
          <w:t>isotopes.</w:t>
        </w:r>
      </w:hyperlink>
      <w:r w:rsidR="008F0850">
        <w:rPr>
          <w:sz w:val="24"/>
        </w:rPr>
        <w:tab/>
        <w:t>29</w:t>
      </w:r>
    </w:p>
    <w:p w14:paraId="6B9E480A" w14:textId="77777777" w:rsidR="00430DE3" w:rsidRDefault="00430DE3">
      <w:pPr>
        <w:pStyle w:val="BodyText"/>
        <w:spacing w:before="6"/>
        <w:rPr>
          <w:sz w:val="20"/>
        </w:rPr>
      </w:pPr>
    </w:p>
    <w:p w14:paraId="323EA224" w14:textId="77777777" w:rsidR="00430DE3" w:rsidRDefault="002363D0">
      <w:pPr>
        <w:pStyle w:val="ListParagraph"/>
        <w:numPr>
          <w:ilvl w:val="0"/>
          <w:numId w:val="21"/>
        </w:numPr>
        <w:tabs>
          <w:tab w:val="left" w:pos="1094"/>
          <w:tab w:val="left" w:pos="1095"/>
        </w:tabs>
        <w:spacing w:before="1" w:line="270" w:lineRule="exact"/>
        <w:ind w:left="1094" w:hanging="936"/>
        <w:rPr>
          <w:sz w:val="24"/>
        </w:rPr>
      </w:pPr>
      <w:hyperlink w:anchor="_bookmark35" w:history="1">
        <w:r w:rsidR="008F0850">
          <w:rPr>
            <w:w w:val="105"/>
            <w:sz w:val="24"/>
          </w:rPr>
          <w:t>Independent fission product yield of thermal fission</w:t>
        </w:r>
        <w:r w:rsidR="008F0850">
          <w:rPr>
            <w:spacing w:val="21"/>
            <w:w w:val="105"/>
            <w:sz w:val="24"/>
          </w:rPr>
          <w:t xml:space="preserve"> </w:t>
        </w:r>
        <w:r w:rsidR="008F0850">
          <w:rPr>
            <w:w w:val="105"/>
            <w:sz w:val="24"/>
          </w:rPr>
          <w:t>of</w:t>
        </w:r>
      </w:hyperlink>
    </w:p>
    <w:p w14:paraId="27DF1852" w14:textId="77777777" w:rsidR="00430DE3" w:rsidRDefault="002363D0">
      <w:pPr>
        <w:tabs>
          <w:tab w:val="left" w:leader="dot" w:pos="8505"/>
        </w:tabs>
        <w:spacing w:line="285" w:lineRule="exact"/>
        <w:ind w:left="1094"/>
        <w:rPr>
          <w:sz w:val="24"/>
        </w:rPr>
      </w:pPr>
      <w:hyperlink w:anchor="_bookmark35" w:history="1">
        <w:r w:rsidR="008F0850">
          <w:rPr>
            <w:spacing w:val="2"/>
            <w:position w:val="9"/>
            <w:sz w:val="16"/>
          </w:rPr>
          <w:t>235</w:t>
        </w:r>
        <w:r w:rsidR="008F0850">
          <w:rPr>
            <w:spacing w:val="2"/>
            <w:sz w:val="24"/>
          </w:rPr>
          <w:t>U</w:t>
        </w:r>
      </w:hyperlink>
      <w:r w:rsidR="008F0850">
        <w:rPr>
          <w:spacing w:val="2"/>
          <w:sz w:val="24"/>
        </w:rPr>
        <w:tab/>
      </w:r>
      <w:r w:rsidR="008F0850">
        <w:rPr>
          <w:sz w:val="24"/>
        </w:rPr>
        <w:t>30</w:t>
      </w:r>
    </w:p>
    <w:p w14:paraId="34B4C214" w14:textId="77777777" w:rsidR="00430DE3" w:rsidRDefault="002363D0">
      <w:pPr>
        <w:pStyle w:val="ListParagraph"/>
        <w:numPr>
          <w:ilvl w:val="0"/>
          <w:numId w:val="21"/>
        </w:numPr>
        <w:tabs>
          <w:tab w:val="left" w:pos="1094"/>
          <w:tab w:val="left" w:pos="1095"/>
        </w:tabs>
        <w:spacing w:before="221"/>
        <w:ind w:left="1094" w:hanging="936"/>
        <w:rPr>
          <w:sz w:val="24"/>
        </w:rPr>
      </w:pPr>
      <w:hyperlink w:anchor="_bookmark36" w:history="1">
        <w:r w:rsidR="008F0850">
          <w:rPr>
            <w:w w:val="105"/>
            <w:sz w:val="24"/>
          </w:rPr>
          <w:t>Comparison of energy dependent</w:t>
        </w:r>
        <w:r w:rsidR="008F0850">
          <w:rPr>
            <w:w w:val="105"/>
            <w:position w:val="9"/>
            <w:sz w:val="16"/>
          </w:rPr>
          <w:t>235</w:t>
        </w:r>
        <w:r w:rsidR="008F0850">
          <w:rPr>
            <w:w w:val="105"/>
            <w:sz w:val="24"/>
          </w:rPr>
          <w:t>U cumulative</w:t>
        </w:r>
        <w:r w:rsidR="008F0850">
          <w:rPr>
            <w:spacing w:val="-8"/>
            <w:w w:val="105"/>
            <w:sz w:val="24"/>
          </w:rPr>
          <w:t xml:space="preserve"> </w:t>
        </w:r>
        <w:r w:rsidR="008F0850">
          <w:rPr>
            <w:w w:val="105"/>
            <w:sz w:val="24"/>
          </w:rPr>
          <w:t>fission</w:t>
        </w:r>
      </w:hyperlink>
    </w:p>
    <w:p w14:paraId="15864D43" w14:textId="77777777" w:rsidR="00430DE3" w:rsidRDefault="002363D0">
      <w:pPr>
        <w:pStyle w:val="BodyText"/>
        <w:tabs>
          <w:tab w:val="left" w:leader="dot" w:pos="8505"/>
        </w:tabs>
        <w:spacing w:before="2"/>
        <w:ind w:left="1094"/>
      </w:pPr>
      <w:hyperlink w:anchor="_bookmark36" w:history="1">
        <w:r w:rsidR="008F0850">
          <w:rPr>
            <w:w w:val="105"/>
          </w:rPr>
          <w:t>product</w:t>
        </w:r>
        <w:r w:rsidR="008F0850">
          <w:rPr>
            <w:spacing w:val="34"/>
            <w:w w:val="105"/>
          </w:rPr>
          <w:t xml:space="preserve"> </w:t>
        </w:r>
        <w:r w:rsidR="008F0850">
          <w:rPr>
            <w:w w:val="105"/>
          </w:rPr>
          <w:t>distributions</w:t>
        </w:r>
      </w:hyperlink>
      <w:r w:rsidR="008F0850">
        <w:rPr>
          <w:w w:val="105"/>
        </w:rPr>
        <w:tab/>
        <w:t>31</w:t>
      </w:r>
    </w:p>
    <w:p w14:paraId="5C4ECE91" w14:textId="77777777" w:rsidR="00430DE3" w:rsidRDefault="00430DE3">
      <w:pPr>
        <w:pStyle w:val="BodyText"/>
        <w:spacing w:before="8"/>
        <w:rPr>
          <w:sz w:val="20"/>
        </w:rPr>
      </w:pPr>
    </w:p>
    <w:p w14:paraId="5657789A" w14:textId="77777777" w:rsidR="00430DE3" w:rsidRDefault="002363D0">
      <w:pPr>
        <w:pStyle w:val="ListParagraph"/>
        <w:numPr>
          <w:ilvl w:val="0"/>
          <w:numId w:val="21"/>
        </w:numPr>
        <w:tabs>
          <w:tab w:val="left" w:pos="1094"/>
          <w:tab w:val="left" w:pos="1095"/>
        </w:tabs>
        <w:spacing w:line="278" w:lineRule="exact"/>
        <w:ind w:right="2114"/>
        <w:rPr>
          <w:sz w:val="24"/>
        </w:rPr>
      </w:pPr>
      <w:hyperlink w:anchor="_bookmark38" w:history="1">
        <w:r w:rsidR="008F0850">
          <w:rPr>
            <w:w w:val="105"/>
            <w:sz w:val="24"/>
          </w:rPr>
          <w:t>Neutron rich decay scheme for mass chain A=89 where</w:t>
        </w:r>
      </w:hyperlink>
      <w:r w:rsidR="008F0850">
        <w:rPr>
          <w:w w:val="105"/>
          <w:sz w:val="24"/>
        </w:rPr>
        <w:t xml:space="preserve"> </w:t>
      </w:r>
      <w:hyperlink w:anchor="_bookmark38" w:history="1">
        <w:r w:rsidR="008F0850">
          <w:rPr>
            <w:w w:val="105"/>
            <w:sz w:val="24"/>
          </w:rPr>
          <w:t xml:space="preserve">the </w:t>
        </w:r>
        <w:r w:rsidR="008F0850">
          <w:rPr>
            <w:spacing w:val="2"/>
            <w:w w:val="105"/>
            <w:position w:val="9"/>
            <w:sz w:val="16"/>
          </w:rPr>
          <w:t>89</w:t>
        </w:r>
        <w:r w:rsidR="008F0850">
          <w:rPr>
            <w:spacing w:val="2"/>
            <w:w w:val="105"/>
            <w:sz w:val="24"/>
          </w:rPr>
          <w:t xml:space="preserve">Sr </w:t>
        </w:r>
        <w:r w:rsidR="008F0850">
          <w:rPr>
            <w:w w:val="105"/>
            <w:sz w:val="24"/>
          </w:rPr>
          <w:t xml:space="preserve">decay to </w:t>
        </w:r>
        <w:r w:rsidR="008F0850">
          <w:rPr>
            <w:spacing w:val="3"/>
            <w:w w:val="105"/>
            <w:position w:val="9"/>
            <w:sz w:val="16"/>
          </w:rPr>
          <w:t>89</w:t>
        </w:r>
        <w:r w:rsidR="008F0850">
          <w:rPr>
            <w:spacing w:val="3"/>
            <w:w w:val="105"/>
            <w:sz w:val="24"/>
          </w:rPr>
          <w:t xml:space="preserve">Y </w:t>
        </w:r>
        <w:r w:rsidR="008F0850">
          <w:rPr>
            <w:w w:val="105"/>
            <w:sz w:val="24"/>
          </w:rPr>
          <w:t xml:space="preserve">represents the final decay </w:t>
        </w:r>
        <w:proofErr w:type="gramStart"/>
        <w:r w:rsidR="008F0850">
          <w:rPr>
            <w:w w:val="105"/>
            <w:sz w:val="24"/>
          </w:rPr>
          <w:t>to</w:t>
        </w:r>
        <w:r w:rsidR="00DB52C2">
          <w:rPr>
            <w:w w:val="105"/>
            <w:sz w:val="24"/>
          </w:rPr>
          <w:t xml:space="preserve"> </w:t>
        </w:r>
        <w:r w:rsidR="008F0850">
          <w:rPr>
            <w:spacing w:val="32"/>
            <w:w w:val="105"/>
            <w:sz w:val="24"/>
          </w:rPr>
          <w:t xml:space="preserve"> </w:t>
        </w:r>
        <w:r w:rsidR="008F0850">
          <w:rPr>
            <w:w w:val="105"/>
            <w:sz w:val="24"/>
          </w:rPr>
          <w:t>the</w:t>
        </w:r>
        <w:proofErr w:type="gramEnd"/>
      </w:hyperlink>
    </w:p>
    <w:p w14:paraId="74BA834F" w14:textId="77777777" w:rsidR="00430DE3" w:rsidRDefault="002363D0">
      <w:pPr>
        <w:pStyle w:val="BodyText"/>
        <w:tabs>
          <w:tab w:val="left" w:leader="dot" w:pos="8505"/>
        </w:tabs>
        <w:spacing w:line="275" w:lineRule="exact"/>
        <w:ind w:left="1094"/>
      </w:pPr>
      <w:hyperlink w:anchor="_bookmark38" w:history="1">
        <w:r w:rsidR="008F0850">
          <w:rPr>
            <w:w w:val="105"/>
          </w:rPr>
          <w:t>stable</w:t>
        </w:r>
        <w:r w:rsidR="008F0850">
          <w:rPr>
            <w:spacing w:val="17"/>
            <w:w w:val="105"/>
          </w:rPr>
          <w:t xml:space="preserve"> </w:t>
        </w:r>
        <w:r w:rsidR="008F0850">
          <w:rPr>
            <w:w w:val="105"/>
          </w:rPr>
          <w:t>isotope.</w:t>
        </w:r>
      </w:hyperlink>
      <w:r w:rsidR="008F0850">
        <w:rPr>
          <w:w w:val="105"/>
        </w:rPr>
        <w:tab/>
        <w:t>32</w:t>
      </w:r>
    </w:p>
    <w:p w14:paraId="324C65F6" w14:textId="77777777" w:rsidR="00430DE3" w:rsidRDefault="002363D0">
      <w:pPr>
        <w:pStyle w:val="ListParagraph"/>
        <w:numPr>
          <w:ilvl w:val="0"/>
          <w:numId w:val="21"/>
        </w:numPr>
        <w:tabs>
          <w:tab w:val="left" w:pos="1094"/>
          <w:tab w:val="left" w:pos="1095"/>
        </w:tabs>
        <w:spacing w:before="222"/>
        <w:ind w:left="1094" w:hanging="936"/>
        <w:rPr>
          <w:sz w:val="24"/>
        </w:rPr>
      </w:pPr>
      <w:hyperlink w:anchor="_bookmark42" w:history="1">
        <w:r w:rsidR="008F0850">
          <w:rPr>
            <w:w w:val="105"/>
            <w:sz w:val="24"/>
          </w:rPr>
          <w:t>Comparison of various library evaluations of the</w:t>
        </w:r>
        <w:r w:rsidR="008F0850">
          <w:rPr>
            <w:spacing w:val="58"/>
            <w:w w:val="105"/>
            <w:sz w:val="24"/>
          </w:rPr>
          <w:t xml:space="preserve"> </w:t>
        </w:r>
        <w:r w:rsidR="008F0850">
          <w:rPr>
            <w:w w:val="105"/>
            <w:position w:val="9"/>
            <w:sz w:val="16"/>
          </w:rPr>
          <w:t>197</w:t>
        </w:r>
        <w:r w:rsidR="008F0850">
          <w:rPr>
            <w:w w:val="105"/>
            <w:sz w:val="24"/>
          </w:rPr>
          <w:t>Au</w:t>
        </w:r>
      </w:hyperlink>
    </w:p>
    <w:p w14:paraId="37F05660" w14:textId="77777777" w:rsidR="00430DE3" w:rsidRDefault="002363D0">
      <w:pPr>
        <w:pStyle w:val="BodyText"/>
        <w:tabs>
          <w:tab w:val="left" w:leader="dot" w:pos="8505"/>
        </w:tabs>
        <w:spacing w:before="2"/>
        <w:ind w:left="1094"/>
      </w:pPr>
      <w:hyperlink w:anchor="_bookmark42" w:history="1">
        <w:r w:rsidR="008F0850">
          <w:t>(n,2n)</w:t>
        </w:r>
        <w:r w:rsidR="008F0850">
          <w:rPr>
            <w:spacing w:val="44"/>
          </w:rPr>
          <w:t xml:space="preserve"> </w:t>
        </w:r>
        <w:r w:rsidR="008F0850">
          <w:t>cross-section.</w:t>
        </w:r>
      </w:hyperlink>
      <w:r w:rsidR="008F0850">
        <w:tab/>
        <w:t>34</w:t>
      </w:r>
    </w:p>
    <w:p w14:paraId="1A2E69B5" w14:textId="77777777" w:rsidR="00430DE3" w:rsidRDefault="00430DE3">
      <w:pPr>
        <w:sectPr w:rsidR="00430DE3">
          <w:pgSz w:w="12240" w:h="15840"/>
          <w:pgMar w:top="1380" w:right="1680" w:bottom="1380" w:left="1700" w:header="0" w:footer="1182" w:gutter="0"/>
          <w:cols w:space="720"/>
        </w:sectPr>
      </w:pPr>
    </w:p>
    <w:p w14:paraId="019A0D83" w14:textId="77777777" w:rsidR="00430DE3" w:rsidRDefault="008F0850">
      <w:pPr>
        <w:pStyle w:val="BodyText"/>
        <w:tabs>
          <w:tab w:val="left" w:pos="8248"/>
        </w:tabs>
        <w:spacing w:before="39"/>
        <w:ind w:left="100"/>
      </w:pPr>
      <w:r>
        <w:rPr>
          <w:w w:val="105"/>
        </w:rPr>
        <w:lastRenderedPageBreak/>
        <w:t>Figure</w:t>
      </w:r>
      <w:r>
        <w:rPr>
          <w:w w:val="105"/>
        </w:rPr>
        <w:tab/>
        <w:t>Page</w:t>
      </w:r>
    </w:p>
    <w:p w14:paraId="0E051C61" w14:textId="77777777" w:rsidR="00430DE3" w:rsidRDefault="002363D0">
      <w:pPr>
        <w:pStyle w:val="ListParagraph"/>
        <w:numPr>
          <w:ilvl w:val="0"/>
          <w:numId w:val="21"/>
        </w:numPr>
        <w:tabs>
          <w:tab w:val="left" w:pos="1094"/>
          <w:tab w:val="left" w:pos="1095"/>
          <w:tab w:val="right" w:leader="dot" w:pos="8739"/>
        </w:tabs>
        <w:spacing w:before="228"/>
        <w:rPr>
          <w:sz w:val="24"/>
        </w:rPr>
      </w:pPr>
      <w:hyperlink w:anchor="_bookmark44" w:history="1">
        <w:r w:rsidR="008F0850">
          <w:rPr>
            <w:spacing w:val="2"/>
            <w:w w:val="105"/>
            <w:position w:val="9"/>
            <w:sz w:val="16"/>
          </w:rPr>
          <w:t>235</w:t>
        </w:r>
        <w:r w:rsidR="008F0850">
          <w:rPr>
            <w:spacing w:val="2"/>
            <w:w w:val="105"/>
            <w:sz w:val="24"/>
          </w:rPr>
          <w:t xml:space="preserve">U </w:t>
        </w:r>
        <w:r w:rsidR="008F0850">
          <w:rPr>
            <w:spacing w:val="3"/>
            <w:w w:val="105"/>
            <w:sz w:val="24"/>
          </w:rPr>
          <w:t>(</w:t>
        </w:r>
        <w:proofErr w:type="spellStart"/>
        <w:proofErr w:type="gramStart"/>
        <w:r w:rsidR="008F0850">
          <w:rPr>
            <w:spacing w:val="3"/>
            <w:w w:val="105"/>
            <w:sz w:val="24"/>
          </w:rPr>
          <w:t>n,f</w:t>
        </w:r>
        <w:proofErr w:type="spellEnd"/>
        <w:proofErr w:type="gramEnd"/>
        <w:r w:rsidR="008F0850">
          <w:rPr>
            <w:spacing w:val="3"/>
            <w:w w:val="105"/>
            <w:sz w:val="24"/>
          </w:rPr>
          <w:t>)</w:t>
        </w:r>
        <w:r w:rsidR="008F0850">
          <w:rPr>
            <w:spacing w:val="27"/>
            <w:w w:val="105"/>
            <w:sz w:val="24"/>
          </w:rPr>
          <w:t xml:space="preserve"> </w:t>
        </w:r>
        <w:r w:rsidR="008F0850">
          <w:rPr>
            <w:w w:val="105"/>
            <w:sz w:val="24"/>
          </w:rPr>
          <w:t>correlation</w:t>
        </w:r>
        <w:r w:rsidR="008F0850">
          <w:rPr>
            <w:spacing w:val="16"/>
            <w:w w:val="105"/>
            <w:sz w:val="24"/>
          </w:rPr>
          <w:t xml:space="preserve"> </w:t>
        </w:r>
        <w:r w:rsidR="008F0850">
          <w:rPr>
            <w:w w:val="105"/>
            <w:sz w:val="24"/>
          </w:rPr>
          <w:t>matrix.</w:t>
        </w:r>
      </w:hyperlink>
      <w:r w:rsidR="008F0850">
        <w:rPr>
          <w:w w:val="105"/>
          <w:sz w:val="24"/>
        </w:rPr>
        <w:tab/>
        <w:t>37</w:t>
      </w:r>
    </w:p>
    <w:p w14:paraId="751E7B25" w14:textId="77777777" w:rsidR="00430DE3" w:rsidRDefault="002363D0">
      <w:pPr>
        <w:pStyle w:val="ListParagraph"/>
        <w:numPr>
          <w:ilvl w:val="0"/>
          <w:numId w:val="21"/>
        </w:numPr>
        <w:tabs>
          <w:tab w:val="left" w:pos="1094"/>
          <w:tab w:val="left" w:pos="1095"/>
        </w:tabs>
        <w:spacing w:before="221"/>
        <w:rPr>
          <w:sz w:val="24"/>
        </w:rPr>
      </w:pPr>
      <w:hyperlink w:anchor="_bookmark45" w:history="1">
        <w:r w:rsidR="008F0850">
          <w:rPr>
            <w:spacing w:val="2"/>
            <w:w w:val="105"/>
            <w:position w:val="9"/>
            <w:sz w:val="16"/>
          </w:rPr>
          <w:t>235</w:t>
        </w:r>
        <w:r w:rsidR="008F0850">
          <w:rPr>
            <w:spacing w:val="2"/>
            <w:w w:val="105"/>
            <w:sz w:val="24"/>
          </w:rPr>
          <w:t xml:space="preserve">U </w:t>
        </w:r>
        <w:r w:rsidR="008F0850">
          <w:rPr>
            <w:spacing w:val="3"/>
            <w:w w:val="105"/>
            <w:sz w:val="24"/>
          </w:rPr>
          <w:t>(</w:t>
        </w:r>
        <w:proofErr w:type="spellStart"/>
        <w:proofErr w:type="gramStart"/>
        <w:r w:rsidR="008F0850">
          <w:rPr>
            <w:spacing w:val="3"/>
            <w:w w:val="105"/>
            <w:sz w:val="24"/>
          </w:rPr>
          <w:t>n,f</w:t>
        </w:r>
        <w:proofErr w:type="spellEnd"/>
        <w:proofErr w:type="gramEnd"/>
        <w:r w:rsidR="008F0850">
          <w:rPr>
            <w:spacing w:val="3"/>
            <w:w w:val="105"/>
            <w:sz w:val="24"/>
          </w:rPr>
          <w:t xml:space="preserve">) </w:t>
        </w:r>
        <w:r w:rsidR="008F0850">
          <w:rPr>
            <w:w w:val="105"/>
            <w:sz w:val="24"/>
          </w:rPr>
          <w:t xml:space="preserve">compared to </w:t>
        </w:r>
        <w:r w:rsidR="008F0850">
          <w:rPr>
            <w:spacing w:val="2"/>
            <w:w w:val="105"/>
            <w:position w:val="9"/>
            <w:sz w:val="16"/>
          </w:rPr>
          <w:t>235</w:t>
        </w:r>
        <w:r w:rsidR="008F0850">
          <w:rPr>
            <w:spacing w:val="2"/>
            <w:w w:val="105"/>
            <w:sz w:val="24"/>
          </w:rPr>
          <w:t xml:space="preserve">U </w:t>
        </w:r>
        <w:r w:rsidR="008F0850">
          <w:rPr>
            <w:w w:val="105"/>
            <w:sz w:val="24"/>
          </w:rPr>
          <w:t>(</w:t>
        </w:r>
        <w:proofErr w:type="spellStart"/>
        <w:r w:rsidR="008F0850">
          <w:rPr>
            <w:w w:val="105"/>
            <w:sz w:val="24"/>
          </w:rPr>
          <w:t>n,tot</w:t>
        </w:r>
        <w:proofErr w:type="spellEnd"/>
        <w:r w:rsidR="008F0850">
          <w:rPr>
            <w:w w:val="105"/>
            <w:sz w:val="24"/>
          </w:rPr>
          <w:t>)</w:t>
        </w:r>
        <w:r w:rsidR="00DB52C2">
          <w:rPr>
            <w:w w:val="105"/>
            <w:sz w:val="24"/>
          </w:rPr>
          <w:t xml:space="preserve"> </w:t>
        </w:r>
        <w:r w:rsidR="008F0850">
          <w:rPr>
            <w:w w:val="105"/>
            <w:sz w:val="24"/>
          </w:rPr>
          <w:t>cross-section</w:t>
        </w:r>
      </w:hyperlink>
    </w:p>
    <w:p w14:paraId="2D6731D7" w14:textId="77777777" w:rsidR="00430DE3" w:rsidRDefault="002363D0">
      <w:pPr>
        <w:pStyle w:val="BodyText"/>
        <w:tabs>
          <w:tab w:val="right" w:leader="dot" w:pos="8740"/>
        </w:tabs>
        <w:spacing w:before="2"/>
        <w:ind w:left="1095"/>
      </w:pPr>
      <w:hyperlink w:anchor="_bookmark45" w:history="1">
        <w:r w:rsidR="008F0850">
          <w:rPr>
            <w:w w:val="105"/>
          </w:rPr>
          <w:t>uncertainties</w:t>
        </w:r>
      </w:hyperlink>
      <w:r w:rsidR="008F0850">
        <w:rPr>
          <w:w w:val="105"/>
        </w:rPr>
        <w:tab/>
        <w:t>38</w:t>
      </w:r>
    </w:p>
    <w:p w14:paraId="6AEFDCD8" w14:textId="77777777" w:rsidR="00430DE3" w:rsidRDefault="002363D0">
      <w:pPr>
        <w:pStyle w:val="ListParagraph"/>
        <w:numPr>
          <w:ilvl w:val="0"/>
          <w:numId w:val="21"/>
        </w:numPr>
        <w:tabs>
          <w:tab w:val="left" w:pos="1094"/>
          <w:tab w:val="left" w:pos="1095"/>
        </w:tabs>
        <w:spacing w:before="221"/>
        <w:rPr>
          <w:sz w:val="24"/>
        </w:rPr>
      </w:pPr>
      <w:hyperlink w:anchor="_bookmark46" w:history="1">
        <w:r w:rsidR="008F0850">
          <w:rPr>
            <w:w w:val="105"/>
            <w:position w:val="9"/>
            <w:sz w:val="16"/>
          </w:rPr>
          <w:t>209</w:t>
        </w:r>
        <w:r w:rsidR="008F0850">
          <w:rPr>
            <w:w w:val="105"/>
            <w:sz w:val="24"/>
          </w:rPr>
          <w:t xml:space="preserve">Bi (n,2n) compared to </w:t>
        </w:r>
        <w:r w:rsidR="008F0850">
          <w:rPr>
            <w:w w:val="105"/>
            <w:position w:val="9"/>
            <w:sz w:val="16"/>
          </w:rPr>
          <w:t>209</w:t>
        </w:r>
        <w:r w:rsidR="008F0850">
          <w:rPr>
            <w:w w:val="105"/>
            <w:sz w:val="24"/>
          </w:rPr>
          <w:t>Bi (</w:t>
        </w:r>
        <w:proofErr w:type="spellStart"/>
        <w:proofErr w:type="gramStart"/>
        <w:r w:rsidR="008F0850">
          <w:rPr>
            <w:w w:val="105"/>
            <w:sz w:val="24"/>
          </w:rPr>
          <w:t>n,tot</w:t>
        </w:r>
        <w:proofErr w:type="spellEnd"/>
        <w:proofErr w:type="gramEnd"/>
        <w:r w:rsidR="008F0850">
          <w:rPr>
            <w:w w:val="105"/>
            <w:sz w:val="24"/>
          </w:rPr>
          <w:t>)</w:t>
        </w:r>
        <w:r w:rsidR="00DB52C2">
          <w:rPr>
            <w:w w:val="105"/>
            <w:sz w:val="24"/>
          </w:rPr>
          <w:t xml:space="preserve"> </w:t>
        </w:r>
        <w:r w:rsidR="008F0850">
          <w:rPr>
            <w:spacing w:val="5"/>
            <w:w w:val="105"/>
            <w:sz w:val="24"/>
          </w:rPr>
          <w:t xml:space="preserve"> </w:t>
        </w:r>
        <w:r w:rsidR="008F0850">
          <w:rPr>
            <w:w w:val="105"/>
            <w:sz w:val="24"/>
          </w:rPr>
          <w:t>cross-section</w:t>
        </w:r>
      </w:hyperlink>
    </w:p>
    <w:p w14:paraId="0EF83F36" w14:textId="77777777" w:rsidR="00430DE3" w:rsidRDefault="002363D0">
      <w:pPr>
        <w:pStyle w:val="BodyText"/>
        <w:tabs>
          <w:tab w:val="right" w:leader="dot" w:pos="8740"/>
        </w:tabs>
        <w:spacing w:before="2"/>
        <w:ind w:left="1095"/>
      </w:pPr>
      <w:hyperlink w:anchor="_bookmark46" w:history="1">
        <w:r w:rsidR="008F0850">
          <w:rPr>
            <w:w w:val="105"/>
          </w:rPr>
          <w:t>uncertainties</w:t>
        </w:r>
      </w:hyperlink>
      <w:r w:rsidR="008F0850">
        <w:rPr>
          <w:w w:val="105"/>
        </w:rPr>
        <w:tab/>
        <w:t>39</w:t>
      </w:r>
    </w:p>
    <w:p w14:paraId="649DAE17" w14:textId="77777777" w:rsidR="00430DE3" w:rsidRDefault="002363D0">
      <w:pPr>
        <w:pStyle w:val="ListParagraph"/>
        <w:numPr>
          <w:ilvl w:val="0"/>
          <w:numId w:val="21"/>
        </w:numPr>
        <w:tabs>
          <w:tab w:val="left" w:pos="1094"/>
          <w:tab w:val="left" w:pos="1095"/>
        </w:tabs>
        <w:spacing w:before="236"/>
        <w:ind w:left="1094" w:hanging="936"/>
        <w:rPr>
          <w:sz w:val="24"/>
        </w:rPr>
      </w:pPr>
      <w:hyperlink w:anchor="_bookmark57" w:history="1">
        <w:r w:rsidR="008F0850">
          <w:rPr>
            <w:w w:val="105"/>
            <w:sz w:val="24"/>
          </w:rPr>
          <w:t xml:space="preserve">Overview of the </w:t>
        </w:r>
        <w:r w:rsidR="008F0850">
          <w:rPr>
            <w:spacing w:val="2"/>
            <w:w w:val="105"/>
            <w:sz w:val="24"/>
          </w:rPr>
          <w:t xml:space="preserve">major </w:t>
        </w:r>
        <w:r w:rsidR="008F0850">
          <w:rPr>
            <w:w w:val="105"/>
            <w:sz w:val="24"/>
          </w:rPr>
          <w:t>research components from</w:t>
        </w:r>
        <w:r w:rsidR="008F0850">
          <w:rPr>
            <w:spacing w:val="41"/>
            <w:w w:val="105"/>
            <w:sz w:val="24"/>
          </w:rPr>
          <w:t xml:space="preserve"> </w:t>
        </w:r>
        <w:r w:rsidR="008F0850">
          <w:rPr>
            <w:spacing w:val="-7"/>
            <w:w w:val="105"/>
            <w:sz w:val="24"/>
          </w:rPr>
          <w:t>ETA</w:t>
        </w:r>
      </w:hyperlink>
    </w:p>
    <w:p w14:paraId="102CA065" w14:textId="77777777" w:rsidR="00430DE3" w:rsidRDefault="002363D0">
      <w:pPr>
        <w:pStyle w:val="BodyText"/>
        <w:tabs>
          <w:tab w:val="right" w:leader="dot" w:pos="8739"/>
        </w:tabs>
        <w:spacing w:before="2"/>
        <w:ind w:left="1095"/>
      </w:pPr>
      <w:hyperlink w:anchor="_bookmark57" w:history="1">
        <w:r w:rsidR="008F0850">
          <w:rPr>
            <w:w w:val="105"/>
          </w:rPr>
          <w:t xml:space="preserve">design to </w:t>
        </w:r>
        <w:r w:rsidR="008F0850">
          <w:rPr>
            <w:spacing w:val="-3"/>
            <w:w w:val="105"/>
          </w:rPr>
          <w:t>key</w:t>
        </w:r>
        <w:r w:rsidR="008F0850">
          <w:rPr>
            <w:spacing w:val="41"/>
            <w:w w:val="105"/>
          </w:rPr>
          <w:t xml:space="preserve"> </w:t>
        </w:r>
        <w:r w:rsidR="008F0850">
          <w:rPr>
            <w:w w:val="105"/>
          </w:rPr>
          <w:t>analysis</w:t>
        </w:r>
        <w:r w:rsidR="008F0850">
          <w:rPr>
            <w:spacing w:val="14"/>
            <w:w w:val="105"/>
          </w:rPr>
          <w:t xml:space="preserve"> </w:t>
        </w:r>
        <w:r w:rsidR="008F0850">
          <w:rPr>
            <w:w w:val="105"/>
          </w:rPr>
          <w:t>areas.</w:t>
        </w:r>
      </w:hyperlink>
      <w:r w:rsidR="008F0850">
        <w:rPr>
          <w:w w:val="105"/>
        </w:rPr>
        <w:tab/>
        <w:t>49</w:t>
      </w:r>
    </w:p>
    <w:p w14:paraId="1B11F5B8" w14:textId="77777777" w:rsidR="00430DE3" w:rsidRDefault="002363D0">
      <w:pPr>
        <w:pStyle w:val="ListParagraph"/>
        <w:numPr>
          <w:ilvl w:val="0"/>
          <w:numId w:val="21"/>
        </w:numPr>
        <w:tabs>
          <w:tab w:val="left" w:pos="1094"/>
          <w:tab w:val="left" w:pos="1095"/>
        </w:tabs>
        <w:spacing w:before="236" w:line="242" w:lineRule="auto"/>
        <w:ind w:right="2201"/>
        <w:rPr>
          <w:sz w:val="24"/>
        </w:rPr>
      </w:pPr>
      <w:hyperlink w:anchor="_bookmark60" w:history="1">
        <w:r w:rsidR="008F0850">
          <w:rPr>
            <w:w w:val="105"/>
            <w:sz w:val="24"/>
          </w:rPr>
          <w:t xml:space="preserve">Diagram of </w:t>
        </w:r>
        <w:r w:rsidR="008F0850">
          <w:rPr>
            <w:spacing w:val="-7"/>
            <w:w w:val="105"/>
            <w:sz w:val="24"/>
          </w:rPr>
          <w:t xml:space="preserve">ETA </w:t>
        </w:r>
        <w:r w:rsidR="008F0850">
          <w:rPr>
            <w:w w:val="105"/>
            <w:sz w:val="24"/>
          </w:rPr>
          <w:t xml:space="preserve">experiment at the NIF showing </w:t>
        </w:r>
        <w:r w:rsidR="008F0850">
          <w:rPr>
            <w:spacing w:val="-7"/>
            <w:w w:val="105"/>
            <w:sz w:val="24"/>
          </w:rPr>
          <w:t>ETA</w:t>
        </w:r>
      </w:hyperlink>
      <w:r w:rsidR="008F0850">
        <w:rPr>
          <w:spacing w:val="-7"/>
          <w:w w:val="105"/>
          <w:sz w:val="24"/>
        </w:rPr>
        <w:t xml:space="preserve"> </w:t>
      </w:r>
      <w:hyperlink w:anchor="_bookmark60" w:history="1">
        <w:r w:rsidR="008F0850">
          <w:rPr>
            <w:w w:val="105"/>
            <w:sz w:val="24"/>
          </w:rPr>
          <w:t xml:space="preserve">installed on </w:t>
        </w:r>
        <w:r w:rsidR="008F0850">
          <w:rPr>
            <w:spacing w:val="-4"/>
            <w:w w:val="105"/>
            <w:sz w:val="24"/>
          </w:rPr>
          <w:t xml:space="preserve">TANDM </w:t>
        </w:r>
        <w:r w:rsidR="008F0850">
          <w:rPr>
            <w:w w:val="105"/>
            <w:sz w:val="24"/>
          </w:rPr>
          <w:t>90-124 with neutron</w:t>
        </w:r>
        <w:r w:rsidR="008F0850">
          <w:rPr>
            <w:spacing w:val="37"/>
            <w:w w:val="105"/>
            <w:sz w:val="24"/>
          </w:rPr>
          <w:t xml:space="preserve"> </w:t>
        </w:r>
        <w:r w:rsidR="008F0850">
          <w:rPr>
            <w:w w:val="105"/>
            <w:sz w:val="24"/>
          </w:rPr>
          <w:t>source</w:t>
        </w:r>
      </w:hyperlink>
    </w:p>
    <w:p w14:paraId="1B0C6212" w14:textId="77777777" w:rsidR="00430DE3" w:rsidRDefault="002363D0">
      <w:pPr>
        <w:pStyle w:val="BodyText"/>
        <w:tabs>
          <w:tab w:val="right" w:leader="dot" w:pos="8739"/>
        </w:tabs>
        <w:ind w:left="1095"/>
      </w:pPr>
      <w:hyperlink w:anchor="_bookmark60" w:history="1">
        <w:r w:rsidR="008F0850">
          <w:rPr>
            <w:w w:val="105"/>
          </w:rPr>
          <w:t>mounted on</w:t>
        </w:r>
        <w:r w:rsidR="008F0850">
          <w:rPr>
            <w:spacing w:val="28"/>
            <w:w w:val="105"/>
          </w:rPr>
          <w:t xml:space="preserve"> </w:t>
        </w:r>
        <w:r w:rsidR="008F0850">
          <w:rPr>
            <w:spacing w:val="-4"/>
            <w:w w:val="105"/>
          </w:rPr>
          <w:t>TARPOS</w:t>
        </w:r>
        <w:r w:rsidR="008F0850">
          <w:rPr>
            <w:spacing w:val="14"/>
            <w:w w:val="105"/>
          </w:rPr>
          <w:t xml:space="preserve"> </w:t>
        </w:r>
        <w:r w:rsidR="008F0850">
          <w:rPr>
            <w:w w:val="105"/>
          </w:rPr>
          <w:t>90-239.</w:t>
        </w:r>
      </w:hyperlink>
      <w:r w:rsidR="008F0850">
        <w:rPr>
          <w:w w:val="105"/>
        </w:rPr>
        <w:tab/>
        <w:t>51</w:t>
      </w:r>
    </w:p>
    <w:p w14:paraId="451B184B" w14:textId="77777777" w:rsidR="00430DE3" w:rsidRDefault="002363D0">
      <w:pPr>
        <w:pStyle w:val="ListParagraph"/>
        <w:numPr>
          <w:ilvl w:val="0"/>
          <w:numId w:val="21"/>
        </w:numPr>
        <w:tabs>
          <w:tab w:val="left" w:pos="1094"/>
          <w:tab w:val="left" w:pos="1095"/>
        </w:tabs>
        <w:spacing w:before="237"/>
        <w:ind w:left="1094" w:hanging="936"/>
        <w:rPr>
          <w:sz w:val="24"/>
        </w:rPr>
      </w:pPr>
      <w:hyperlink w:anchor="_bookmark62" w:history="1">
        <w:r w:rsidR="008F0850">
          <w:rPr>
            <w:w w:val="105"/>
            <w:sz w:val="24"/>
          </w:rPr>
          <w:t>Comparison of objective TN+PFNS to NIF</w:t>
        </w:r>
        <w:r w:rsidR="00DB52C2">
          <w:rPr>
            <w:w w:val="105"/>
            <w:sz w:val="24"/>
          </w:rPr>
          <w:t xml:space="preserve"> </w:t>
        </w:r>
        <w:r w:rsidR="008F0850">
          <w:rPr>
            <w:w w:val="105"/>
            <w:sz w:val="24"/>
          </w:rPr>
          <w:t>source</w:t>
        </w:r>
      </w:hyperlink>
    </w:p>
    <w:p w14:paraId="3B7FC139" w14:textId="77777777" w:rsidR="00430DE3" w:rsidRDefault="002363D0">
      <w:pPr>
        <w:pStyle w:val="BodyText"/>
        <w:tabs>
          <w:tab w:val="right" w:leader="dot" w:pos="8739"/>
        </w:tabs>
        <w:spacing w:before="2"/>
        <w:ind w:left="1095"/>
      </w:pPr>
      <w:hyperlink w:anchor="_bookmark62" w:history="1">
        <w:r w:rsidR="008F0850">
          <w:rPr>
            <w:w w:val="105"/>
          </w:rPr>
          <w:t>constraint utilizing the 140520</w:t>
        </w:r>
        <w:r w:rsidR="008F0850">
          <w:rPr>
            <w:spacing w:val="57"/>
            <w:w w:val="105"/>
          </w:rPr>
          <w:t xml:space="preserve"> </w:t>
        </w:r>
        <w:r w:rsidR="008F0850">
          <w:rPr>
            <w:w w:val="105"/>
          </w:rPr>
          <w:t>NIF</w:t>
        </w:r>
        <w:r w:rsidR="008F0850">
          <w:rPr>
            <w:spacing w:val="14"/>
            <w:w w:val="105"/>
          </w:rPr>
          <w:t xml:space="preserve"> </w:t>
        </w:r>
        <w:r w:rsidR="008F0850">
          <w:rPr>
            <w:w w:val="105"/>
          </w:rPr>
          <w:t>shot.</w:t>
        </w:r>
      </w:hyperlink>
      <w:r w:rsidR="008F0850">
        <w:rPr>
          <w:w w:val="105"/>
        </w:rPr>
        <w:tab/>
        <w:t>52</w:t>
      </w:r>
    </w:p>
    <w:p w14:paraId="2F248897" w14:textId="77777777" w:rsidR="00430DE3" w:rsidRDefault="002363D0">
      <w:pPr>
        <w:pStyle w:val="ListParagraph"/>
        <w:numPr>
          <w:ilvl w:val="0"/>
          <w:numId w:val="21"/>
        </w:numPr>
        <w:tabs>
          <w:tab w:val="left" w:pos="1094"/>
          <w:tab w:val="left" w:pos="1095"/>
        </w:tabs>
        <w:spacing w:before="236"/>
        <w:ind w:left="1094" w:hanging="936"/>
        <w:rPr>
          <w:sz w:val="24"/>
        </w:rPr>
      </w:pPr>
      <w:hyperlink w:anchor="_bookmark63" w:history="1">
        <w:r w:rsidR="008F0850">
          <w:rPr>
            <w:w w:val="105"/>
            <w:sz w:val="24"/>
          </w:rPr>
          <w:t xml:space="preserve">NIF shot N130927 utilizing a </w:t>
        </w:r>
        <w:proofErr w:type="spellStart"/>
        <w:r w:rsidR="008F0850">
          <w:rPr>
            <w:w w:val="105"/>
            <w:sz w:val="24"/>
          </w:rPr>
          <w:t>hohlraum</w:t>
        </w:r>
        <w:proofErr w:type="spellEnd"/>
        <w:r w:rsidR="008F0850">
          <w:rPr>
            <w:w w:val="105"/>
            <w:sz w:val="24"/>
          </w:rPr>
          <w:t xml:space="preserve"> and image</w:t>
        </w:r>
        <w:r w:rsidR="008F0850">
          <w:rPr>
            <w:spacing w:val="50"/>
            <w:w w:val="105"/>
            <w:sz w:val="24"/>
          </w:rPr>
          <w:t xml:space="preserve"> </w:t>
        </w:r>
        <w:r w:rsidR="008F0850">
          <w:rPr>
            <w:w w:val="105"/>
            <w:sz w:val="24"/>
          </w:rPr>
          <w:t>of</w:t>
        </w:r>
      </w:hyperlink>
    </w:p>
    <w:p w14:paraId="2798DD60" w14:textId="77777777" w:rsidR="00430DE3" w:rsidRDefault="002363D0">
      <w:pPr>
        <w:pStyle w:val="BodyText"/>
        <w:tabs>
          <w:tab w:val="right" w:leader="dot" w:pos="8739"/>
        </w:tabs>
        <w:spacing w:before="2"/>
        <w:ind w:left="1095"/>
      </w:pPr>
      <w:hyperlink w:anchor="_bookmark63" w:history="1">
        <w:r w:rsidR="008F0850">
          <w:rPr>
            <w:w w:val="105"/>
          </w:rPr>
          <w:t>DT</w:t>
        </w:r>
        <w:r w:rsidR="008F0850">
          <w:rPr>
            <w:spacing w:val="14"/>
            <w:w w:val="105"/>
          </w:rPr>
          <w:t xml:space="preserve"> </w:t>
        </w:r>
        <w:r w:rsidR="008F0850">
          <w:rPr>
            <w:w w:val="105"/>
          </w:rPr>
          <w:t>source.</w:t>
        </w:r>
      </w:hyperlink>
      <w:r w:rsidR="008F0850">
        <w:rPr>
          <w:w w:val="105"/>
        </w:rPr>
        <w:tab/>
        <w:t>53</w:t>
      </w:r>
    </w:p>
    <w:p w14:paraId="2E718185" w14:textId="77777777" w:rsidR="00430DE3" w:rsidRDefault="002363D0">
      <w:pPr>
        <w:pStyle w:val="ListParagraph"/>
        <w:numPr>
          <w:ilvl w:val="0"/>
          <w:numId w:val="21"/>
        </w:numPr>
        <w:tabs>
          <w:tab w:val="left" w:pos="1094"/>
          <w:tab w:val="left" w:pos="1095"/>
        </w:tabs>
        <w:spacing w:before="236"/>
        <w:ind w:left="1094" w:hanging="936"/>
        <w:rPr>
          <w:sz w:val="24"/>
        </w:rPr>
      </w:pPr>
      <w:hyperlink w:anchor="_bookmark64" w:history="1">
        <w:r w:rsidR="008F0850">
          <w:rPr>
            <w:w w:val="105"/>
            <w:sz w:val="24"/>
          </w:rPr>
          <w:t xml:space="preserve">10.75 </w:t>
        </w:r>
        <w:r w:rsidR="008F0850">
          <w:rPr>
            <w:spacing w:val="-3"/>
            <w:w w:val="105"/>
            <w:sz w:val="24"/>
          </w:rPr>
          <w:t xml:space="preserve">keV </w:t>
        </w:r>
        <w:r w:rsidR="008F0850">
          <w:rPr>
            <w:w w:val="105"/>
            <w:sz w:val="24"/>
          </w:rPr>
          <w:t>plasma temperature DT fusion</w:t>
        </w:r>
        <w:r w:rsidR="008F0850">
          <w:rPr>
            <w:spacing w:val="60"/>
            <w:w w:val="105"/>
            <w:sz w:val="24"/>
          </w:rPr>
          <w:t xml:space="preserve"> </w:t>
        </w:r>
        <w:r w:rsidR="008F0850">
          <w:rPr>
            <w:w w:val="105"/>
            <w:sz w:val="24"/>
          </w:rPr>
          <w:t>source</w:t>
        </w:r>
      </w:hyperlink>
    </w:p>
    <w:p w14:paraId="53829665" w14:textId="77777777" w:rsidR="00430DE3" w:rsidRDefault="002363D0">
      <w:pPr>
        <w:pStyle w:val="BodyText"/>
        <w:tabs>
          <w:tab w:val="right" w:leader="dot" w:pos="8739"/>
        </w:tabs>
        <w:spacing w:before="2"/>
        <w:ind w:left="1095"/>
      </w:pPr>
      <w:hyperlink w:anchor="_bookmark64" w:history="1">
        <w:r w:rsidR="008F0850">
          <w:rPr>
            <w:w w:val="105"/>
          </w:rPr>
          <w:t>distribution.</w:t>
        </w:r>
      </w:hyperlink>
      <w:r w:rsidR="008F0850">
        <w:rPr>
          <w:w w:val="105"/>
        </w:rPr>
        <w:tab/>
        <w:t>54</w:t>
      </w:r>
    </w:p>
    <w:p w14:paraId="53D07AAE" w14:textId="77777777" w:rsidR="00430DE3" w:rsidRDefault="002363D0">
      <w:pPr>
        <w:pStyle w:val="ListParagraph"/>
        <w:numPr>
          <w:ilvl w:val="0"/>
          <w:numId w:val="21"/>
        </w:numPr>
        <w:tabs>
          <w:tab w:val="left" w:pos="1094"/>
          <w:tab w:val="left" w:pos="1095"/>
        </w:tabs>
        <w:spacing w:before="238" w:line="278" w:lineRule="exact"/>
        <w:ind w:right="2365"/>
        <w:rPr>
          <w:sz w:val="24"/>
        </w:rPr>
      </w:pPr>
      <w:hyperlink w:anchor="_bookmark68" w:history="1">
        <w:r w:rsidR="008F0850">
          <w:rPr>
            <w:w w:val="105"/>
            <w:sz w:val="24"/>
          </w:rPr>
          <w:t>Comparison between IRDFF v.1.05, ENDF/B-VII.1,</w:t>
        </w:r>
      </w:hyperlink>
      <w:r w:rsidR="008F0850">
        <w:rPr>
          <w:w w:val="105"/>
          <w:sz w:val="24"/>
        </w:rPr>
        <w:t xml:space="preserve"> </w:t>
      </w:r>
      <w:hyperlink w:anchor="_bookmark68" w:history="1">
        <w:r w:rsidR="008F0850">
          <w:rPr>
            <w:w w:val="105"/>
            <w:sz w:val="24"/>
          </w:rPr>
          <w:t xml:space="preserve">and SCALE 252 Group ENDF/B-VII.1 </w:t>
        </w:r>
        <w:r w:rsidR="008F0850">
          <w:rPr>
            <w:w w:val="105"/>
            <w:position w:val="9"/>
            <w:sz w:val="16"/>
          </w:rPr>
          <w:t>197</w:t>
        </w:r>
        <w:r w:rsidR="008F0850">
          <w:rPr>
            <w:w w:val="105"/>
            <w:sz w:val="24"/>
          </w:rPr>
          <w:t>Au</w:t>
        </w:r>
        <w:r w:rsidR="00DB52C2">
          <w:rPr>
            <w:w w:val="105"/>
            <w:sz w:val="24"/>
          </w:rPr>
          <w:t xml:space="preserve"> </w:t>
        </w:r>
        <w:r w:rsidR="008F0850">
          <w:rPr>
            <w:w w:val="105"/>
            <w:sz w:val="24"/>
          </w:rPr>
          <w:t>(</w:t>
        </w:r>
        <w:proofErr w:type="spellStart"/>
        <w:proofErr w:type="gramStart"/>
        <w:r w:rsidR="008F0850">
          <w:rPr>
            <w:w w:val="105"/>
            <w:sz w:val="24"/>
          </w:rPr>
          <w:t>n,g</w:t>
        </w:r>
        <w:proofErr w:type="spellEnd"/>
        <w:proofErr w:type="gramEnd"/>
        <w:r w:rsidR="008F0850">
          <w:rPr>
            <w:w w:val="105"/>
            <w:sz w:val="24"/>
          </w:rPr>
          <w:t>)</w:t>
        </w:r>
      </w:hyperlink>
    </w:p>
    <w:p w14:paraId="7FFF44D1" w14:textId="77777777" w:rsidR="00430DE3" w:rsidRDefault="002363D0">
      <w:pPr>
        <w:pStyle w:val="BodyText"/>
        <w:tabs>
          <w:tab w:val="right" w:leader="dot" w:pos="8739"/>
        </w:tabs>
        <w:spacing w:line="275" w:lineRule="exact"/>
        <w:ind w:left="1095"/>
      </w:pPr>
      <w:hyperlink w:anchor="_bookmark68" w:history="1">
        <w:r w:rsidR="008F0850">
          <w:rPr>
            <w:w w:val="105"/>
          </w:rPr>
          <w:t>reaction</w:t>
        </w:r>
        <w:r w:rsidR="008F0850">
          <w:rPr>
            <w:spacing w:val="13"/>
            <w:w w:val="105"/>
          </w:rPr>
          <w:t xml:space="preserve"> </w:t>
        </w:r>
        <w:r w:rsidR="008F0850">
          <w:rPr>
            <w:w w:val="105"/>
          </w:rPr>
          <w:t>cross-section</w:t>
        </w:r>
        <w:r w:rsidR="008F0850">
          <w:rPr>
            <w:spacing w:val="14"/>
            <w:w w:val="105"/>
          </w:rPr>
          <w:t xml:space="preserve"> </w:t>
        </w:r>
        <w:r w:rsidR="008F0850">
          <w:rPr>
            <w:w w:val="105"/>
          </w:rPr>
          <w:t>uncertainties.</w:t>
        </w:r>
      </w:hyperlink>
      <w:r w:rsidR="008F0850">
        <w:rPr>
          <w:w w:val="105"/>
        </w:rPr>
        <w:tab/>
        <w:t>56</w:t>
      </w:r>
    </w:p>
    <w:p w14:paraId="7EFFFD6F" w14:textId="77777777" w:rsidR="00430DE3" w:rsidRDefault="002363D0">
      <w:pPr>
        <w:pStyle w:val="ListParagraph"/>
        <w:numPr>
          <w:ilvl w:val="0"/>
          <w:numId w:val="21"/>
        </w:numPr>
        <w:tabs>
          <w:tab w:val="left" w:pos="1094"/>
          <w:tab w:val="left" w:pos="1095"/>
        </w:tabs>
        <w:spacing w:before="239" w:line="278" w:lineRule="exact"/>
        <w:ind w:right="2365"/>
        <w:rPr>
          <w:sz w:val="24"/>
        </w:rPr>
      </w:pPr>
      <w:hyperlink w:anchor="_bookmark69" w:history="1">
        <w:r w:rsidR="008F0850">
          <w:rPr>
            <w:w w:val="105"/>
            <w:sz w:val="24"/>
          </w:rPr>
          <w:t>Comparison between IRDFF v.1.05, ENDF/B-VII.1,</w:t>
        </w:r>
      </w:hyperlink>
      <w:r w:rsidR="008F0850">
        <w:rPr>
          <w:w w:val="105"/>
          <w:sz w:val="24"/>
        </w:rPr>
        <w:t xml:space="preserve"> </w:t>
      </w:r>
      <w:hyperlink w:anchor="_bookmark69" w:history="1">
        <w:r w:rsidR="008F0850">
          <w:rPr>
            <w:w w:val="105"/>
            <w:sz w:val="24"/>
          </w:rPr>
          <w:t xml:space="preserve">and SCALE 252 Group ENDF/B-VII.1 </w:t>
        </w:r>
        <w:r w:rsidR="008F0850">
          <w:rPr>
            <w:spacing w:val="2"/>
            <w:w w:val="105"/>
            <w:position w:val="9"/>
            <w:sz w:val="16"/>
          </w:rPr>
          <w:t>55</w:t>
        </w:r>
        <w:r w:rsidR="008F0850">
          <w:rPr>
            <w:spacing w:val="2"/>
            <w:w w:val="105"/>
            <w:sz w:val="24"/>
          </w:rPr>
          <w:t>Mn</w:t>
        </w:r>
        <w:r w:rsidR="00DB52C2">
          <w:rPr>
            <w:spacing w:val="2"/>
            <w:w w:val="105"/>
            <w:sz w:val="24"/>
          </w:rPr>
          <w:t xml:space="preserve"> </w:t>
        </w:r>
        <w:r w:rsidR="008F0850">
          <w:rPr>
            <w:w w:val="105"/>
            <w:sz w:val="24"/>
          </w:rPr>
          <w:t>(</w:t>
        </w:r>
        <w:proofErr w:type="spellStart"/>
        <w:proofErr w:type="gramStart"/>
        <w:r w:rsidR="008F0850">
          <w:rPr>
            <w:w w:val="105"/>
            <w:sz w:val="24"/>
          </w:rPr>
          <w:t>n,g</w:t>
        </w:r>
        <w:proofErr w:type="spellEnd"/>
        <w:proofErr w:type="gramEnd"/>
        <w:r w:rsidR="008F0850">
          <w:rPr>
            <w:w w:val="105"/>
            <w:sz w:val="24"/>
          </w:rPr>
          <w:t>)</w:t>
        </w:r>
      </w:hyperlink>
    </w:p>
    <w:p w14:paraId="3DAA80BD" w14:textId="77777777" w:rsidR="00430DE3" w:rsidRDefault="002363D0">
      <w:pPr>
        <w:pStyle w:val="BodyText"/>
        <w:tabs>
          <w:tab w:val="right" w:leader="dot" w:pos="8739"/>
        </w:tabs>
        <w:spacing w:line="275" w:lineRule="exact"/>
        <w:ind w:left="1095"/>
      </w:pPr>
      <w:hyperlink w:anchor="_bookmark69" w:history="1">
        <w:r w:rsidR="008F0850">
          <w:rPr>
            <w:w w:val="105"/>
          </w:rPr>
          <w:t>reaction</w:t>
        </w:r>
        <w:r w:rsidR="008F0850">
          <w:rPr>
            <w:spacing w:val="13"/>
            <w:w w:val="105"/>
          </w:rPr>
          <w:t xml:space="preserve"> </w:t>
        </w:r>
        <w:r w:rsidR="008F0850">
          <w:rPr>
            <w:w w:val="105"/>
          </w:rPr>
          <w:t>cross-section</w:t>
        </w:r>
        <w:r w:rsidR="008F0850">
          <w:rPr>
            <w:spacing w:val="14"/>
            <w:w w:val="105"/>
          </w:rPr>
          <w:t xml:space="preserve"> </w:t>
        </w:r>
        <w:r w:rsidR="008F0850">
          <w:rPr>
            <w:w w:val="105"/>
          </w:rPr>
          <w:t>uncertainties.</w:t>
        </w:r>
      </w:hyperlink>
      <w:r w:rsidR="008F0850">
        <w:rPr>
          <w:w w:val="105"/>
        </w:rPr>
        <w:tab/>
        <w:t>57</w:t>
      </w:r>
    </w:p>
    <w:p w14:paraId="51199E69" w14:textId="77777777" w:rsidR="00430DE3" w:rsidRDefault="002363D0">
      <w:pPr>
        <w:pStyle w:val="ListParagraph"/>
        <w:numPr>
          <w:ilvl w:val="0"/>
          <w:numId w:val="21"/>
        </w:numPr>
        <w:tabs>
          <w:tab w:val="left" w:pos="1094"/>
          <w:tab w:val="left" w:pos="1095"/>
          <w:tab w:val="right" w:leader="dot" w:pos="8739"/>
        </w:tabs>
        <w:spacing w:before="237"/>
        <w:ind w:left="1094" w:hanging="936"/>
        <w:rPr>
          <w:sz w:val="24"/>
        </w:rPr>
      </w:pPr>
      <w:hyperlink w:anchor="_bookmark70" w:history="1">
        <w:r w:rsidR="008F0850">
          <w:rPr>
            <w:sz w:val="24"/>
          </w:rPr>
          <w:t>Surfaces for NIF source</w:t>
        </w:r>
        <w:r w:rsidR="00DB52C2">
          <w:rPr>
            <w:sz w:val="24"/>
          </w:rPr>
          <w:t xml:space="preserve"> </w:t>
        </w:r>
        <w:r w:rsidR="008F0850">
          <w:rPr>
            <w:sz w:val="24"/>
          </w:rPr>
          <w:t>SSR</w:t>
        </w:r>
        <w:r w:rsidR="008F0850">
          <w:rPr>
            <w:spacing w:val="18"/>
            <w:sz w:val="24"/>
          </w:rPr>
          <w:t xml:space="preserve"> </w:t>
        </w:r>
        <w:r w:rsidR="008F0850">
          <w:rPr>
            <w:sz w:val="24"/>
          </w:rPr>
          <w:t>file.</w:t>
        </w:r>
      </w:hyperlink>
      <w:r w:rsidR="008F0850">
        <w:rPr>
          <w:sz w:val="24"/>
        </w:rPr>
        <w:tab/>
        <w:t>58</w:t>
      </w:r>
    </w:p>
    <w:p w14:paraId="5EDF147C" w14:textId="77777777" w:rsidR="00430DE3" w:rsidRDefault="002363D0">
      <w:pPr>
        <w:pStyle w:val="ListParagraph"/>
        <w:numPr>
          <w:ilvl w:val="0"/>
          <w:numId w:val="21"/>
        </w:numPr>
        <w:tabs>
          <w:tab w:val="left" w:pos="1094"/>
          <w:tab w:val="left" w:pos="1095"/>
        </w:tabs>
        <w:spacing w:before="236"/>
        <w:ind w:left="1094" w:hanging="936"/>
        <w:rPr>
          <w:sz w:val="24"/>
        </w:rPr>
      </w:pPr>
      <w:hyperlink w:anchor="_bookmark71" w:history="1">
        <w:r w:rsidR="008F0850">
          <w:rPr>
            <w:w w:val="105"/>
            <w:sz w:val="24"/>
          </w:rPr>
          <w:t>Surfaces source probability distribution</w:t>
        </w:r>
        <w:r w:rsidR="008F0850">
          <w:rPr>
            <w:spacing w:val="45"/>
            <w:w w:val="105"/>
            <w:sz w:val="24"/>
          </w:rPr>
          <w:t xml:space="preserve"> </w:t>
        </w:r>
        <w:r w:rsidR="008F0850">
          <w:rPr>
            <w:w w:val="105"/>
            <w:sz w:val="24"/>
          </w:rPr>
          <w:t>functions</w:t>
        </w:r>
      </w:hyperlink>
    </w:p>
    <w:p w14:paraId="2F21B9EE" w14:textId="77777777" w:rsidR="00430DE3" w:rsidRDefault="002363D0">
      <w:pPr>
        <w:pStyle w:val="BodyText"/>
        <w:tabs>
          <w:tab w:val="right" w:leader="dot" w:pos="8739"/>
        </w:tabs>
        <w:spacing w:before="2"/>
        <w:ind w:left="1095"/>
      </w:pPr>
      <w:hyperlink w:anchor="_bookmark71" w:history="1">
        <w:r w:rsidR="008F0850">
          <w:rPr>
            <w:w w:val="105"/>
          </w:rPr>
          <w:t>mapped</w:t>
        </w:r>
        <w:r w:rsidR="008F0850">
          <w:rPr>
            <w:spacing w:val="14"/>
            <w:w w:val="105"/>
          </w:rPr>
          <w:t xml:space="preserve"> </w:t>
        </w:r>
        <w:r w:rsidR="008F0850">
          <w:rPr>
            <w:w w:val="105"/>
          </w:rPr>
          <w:t>to</w:t>
        </w:r>
        <w:r w:rsidR="008F0850">
          <w:rPr>
            <w:spacing w:val="14"/>
            <w:w w:val="105"/>
          </w:rPr>
          <w:t xml:space="preserve"> </w:t>
        </w:r>
        <w:r w:rsidR="008F0850">
          <w:rPr>
            <w:w w:val="105"/>
          </w:rPr>
          <w:t>SCALE.</w:t>
        </w:r>
      </w:hyperlink>
      <w:r w:rsidR="008F0850">
        <w:rPr>
          <w:w w:val="105"/>
        </w:rPr>
        <w:tab/>
        <w:t>58</w:t>
      </w:r>
    </w:p>
    <w:p w14:paraId="3BE6B3FB" w14:textId="77777777" w:rsidR="00430DE3" w:rsidRDefault="002363D0">
      <w:pPr>
        <w:pStyle w:val="ListParagraph"/>
        <w:numPr>
          <w:ilvl w:val="0"/>
          <w:numId w:val="21"/>
        </w:numPr>
        <w:tabs>
          <w:tab w:val="left" w:pos="1094"/>
          <w:tab w:val="left" w:pos="1095"/>
        </w:tabs>
        <w:spacing w:before="221" w:line="242" w:lineRule="auto"/>
        <w:ind w:right="2148"/>
        <w:rPr>
          <w:sz w:val="24"/>
        </w:rPr>
      </w:pPr>
      <w:hyperlink w:anchor="_bookmark76" w:history="1">
        <w:r w:rsidR="008F0850">
          <w:rPr>
            <w:spacing w:val="2"/>
            <w:w w:val="105"/>
            <w:sz w:val="24"/>
          </w:rPr>
          <w:t>U(</w:t>
        </w:r>
        <w:proofErr w:type="spellStart"/>
        <w:proofErr w:type="gramStart"/>
        <w:r w:rsidR="008F0850">
          <w:rPr>
            <w:spacing w:val="2"/>
            <w:w w:val="105"/>
            <w:sz w:val="24"/>
          </w:rPr>
          <w:t>n,f</w:t>
        </w:r>
        <w:proofErr w:type="spellEnd"/>
        <w:proofErr w:type="gramEnd"/>
        <w:r w:rsidR="008F0850">
          <w:rPr>
            <w:spacing w:val="2"/>
            <w:w w:val="105"/>
            <w:sz w:val="24"/>
          </w:rPr>
          <w:t xml:space="preserve">), </w:t>
        </w:r>
        <w:r w:rsidR="008F0850">
          <w:rPr>
            <w:spacing w:val="2"/>
            <w:w w:val="105"/>
            <w:position w:val="9"/>
            <w:sz w:val="16"/>
          </w:rPr>
          <w:t>55</w:t>
        </w:r>
        <w:r w:rsidR="008F0850">
          <w:rPr>
            <w:spacing w:val="2"/>
            <w:w w:val="105"/>
            <w:sz w:val="24"/>
          </w:rPr>
          <w:t xml:space="preserve">Mn </w:t>
        </w:r>
        <w:r w:rsidR="008F0850">
          <w:rPr>
            <w:w w:val="105"/>
            <w:sz w:val="24"/>
          </w:rPr>
          <w:t>(</w:t>
        </w:r>
        <w:proofErr w:type="spellStart"/>
        <w:r w:rsidR="008F0850">
          <w:rPr>
            <w:w w:val="105"/>
            <w:sz w:val="24"/>
          </w:rPr>
          <w:t>n,g</w:t>
        </w:r>
        <w:proofErr w:type="spellEnd"/>
        <w:r w:rsidR="008F0850">
          <w:rPr>
            <w:w w:val="105"/>
            <w:sz w:val="24"/>
          </w:rPr>
          <w:t xml:space="preserve">), </w:t>
        </w:r>
        <w:r w:rsidR="008F0850">
          <w:rPr>
            <w:spacing w:val="2"/>
            <w:w w:val="105"/>
            <w:position w:val="9"/>
            <w:sz w:val="16"/>
          </w:rPr>
          <w:t>27</w:t>
        </w:r>
        <w:r w:rsidR="008F0850">
          <w:rPr>
            <w:spacing w:val="2"/>
            <w:w w:val="105"/>
            <w:sz w:val="24"/>
          </w:rPr>
          <w:t xml:space="preserve">Al </w:t>
        </w:r>
        <w:r w:rsidR="008F0850">
          <w:rPr>
            <w:w w:val="105"/>
            <w:sz w:val="24"/>
          </w:rPr>
          <w:t>(</w:t>
        </w:r>
        <w:proofErr w:type="spellStart"/>
        <w:r w:rsidR="008F0850">
          <w:rPr>
            <w:w w:val="105"/>
            <w:sz w:val="24"/>
          </w:rPr>
          <w:t>n,p</w:t>
        </w:r>
        <w:proofErr w:type="spellEnd"/>
        <w:r w:rsidR="008F0850">
          <w:rPr>
            <w:w w:val="105"/>
            <w:sz w:val="24"/>
          </w:rPr>
          <w:t xml:space="preserve">), and </w:t>
        </w:r>
        <w:r w:rsidR="008F0850">
          <w:rPr>
            <w:spacing w:val="2"/>
            <w:w w:val="105"/>
            <w:position w:val="9"/>
            <w:sz w:val="16"/>
          </w:rPr>
          <w:t>186</w:t>
        </w:r>
        <w:r w:rsidR="008F0850">
          <w:rPr>
            <w:spacing w:val="2"/>
            <w:w w:val="105"/>
            <w:sz w:val="24"/>
          </w:rPr>
          <w:t xml:space="preserve">W </w:t>
        </w:r>
        <w:r w:rsidR="008F0850">
          <w:rPr>
            <w:w w:val="105"/>
            <w:sz w:val="24"/>
          </w:rPr>
          <w:t>(</w:t>
        </w:r>
        <w:proofErr w:type="spellStart"/>
        <w:r w:rsidR="008F0850">
          <w:rPr>
            <w:w w:val="105"/>
            <w:sz w:val="24"/>
          </w:rPr>
          <w:t>n,g</w:t>
        </w:r>
        <w:proofErr w:type="spellEnd"/>
        <w:r w:rsidR="008F0850">
          <w:rPr>
            <w:w w:val="105"/>
            <w:sz w:val="24"/>
          </w:rPr>
          <w:t>) sampled</w:t>
        </w:r>
      </w:hyperlink>
      <w:r w:rsidR="008F0850">
        <w:rPr>
          <w:w w:val="105"/>
          <w:sz w:val="24"/>
        </w:rPr>
        <w:t xml:space="preserve"> </w:t>
      </w:r>
      <w:hyperlink w:anchor="_bookmark76" w:history="1">
        <w:r w:rsidR="008F0850">
          <w:rPr>
            <w:w w:val="105"/>
            <w:sz w:val="24"/>
          </w:rPr>
          <w:t>histogram and reaction convergence as a function</w:t>
        </w:r>
        <w:r w:rsidR="008F0850">
          <w:rPr>
            <w:spacing w:val="50"/>
            <w:w w:val="105"/>
            <w:sz w:val="24"/>
          </w:rPr>
          <w:t xml:space="preserve"> </w:t>
        </w:r>
        <w:r w:rsidR="008F0850">
          <w:rPr>
            <w:w w:val="105"/>
            <w:sz w:val="24"/>
          </w:rPr>
          <w:t>of</w:t>
        </w:r>
      </w:hyperlink>
    </w:p>
    <w:p w14:paraId="1C9379D4" w14:textId="77777777" w:rsidR="00430DE3" w:rsidRDefault="002363D0">
      <w:pPr>
        <w:pStyle w:val="BodyText"/>
        <w:tabs>
          <w:tab w:val="right" w:leader="dot" w:pos="8740"/>
        </w:tabs>
        <w:ind w:left="1095"/>
      </w:pPr>
      <w:hyperlink w:anchor="_bookmark76" w:history="1">
        <w:r w:rsidR="008F0850">
          <w:rPr>
            <w:w w:val="105"/>
          </w:rPr>
          <w:t>Sampler</w:t>
        </w:r>
        <w:r w:rsidR="008F0850">
          <w:rPr>
            <w:spacing w:val="13"/>
            <w:w w:val="105"/>
          </w:rPr>
          <w:t xml:space="preserve"> </w:t>
        </w:r>
        <w:r w:rsidR="008F0850">
          <w:rPr>
            <w:w w:val="105"/>
          </w:rPr>
          <w:t>trial.</w:t>
        </w:r>
      </w:hyperlink>
      <w:r w:rsidR="008F0850">
        <w:rPr>
          <w:w w:val="105"/>
        </w:rPr>
        <w:tab/>
        <w:t>63</w:t>
      </w:r>
    </w:p>
    <w:p w14:paraId="60B58518" w14:textId="77777777" w:rsidR="00430DE3" w:rsidRDefault="002363D0">
      <w:pPr>
        <w:pStyle w:val="ListParagraph"/>
        <w:numPr>
          <w:ilvl w:val="0"/>
          <w:numId w:val="21"/>
        </w:numPr>
        <w:tabs>
          <w:tab w:val="left" w:pos="1094"/>
          <w:tab w:val="left" w:pos="1095"/>
        </w:tabs>
        <w:spacing w:before="237" w:line="242" w:lineRule="auto"/>
        <w:ind w:right="2007"/>
        <w:rPr>
          <w:sz w:val="24"/>
        </w:rPr>
      </w:pPr>
      <w:hyperlink w:anchor="_bookmark80" w:history="1">
        <w:r w:rsidR="008F0850">
          <w:rPr>
            <w:w w:val="105"/>
            <w:sz w:val="24"/>
          </w:rPr>
          <w:t xml:space="preserve">Methodology </w:t>
        </w:r>
        <w:r w:rsidR="008F0850">
          <w:rPr>
            <w:spacing w:val="-3"/>
            <w:w w:val="105"/>
            <w:sz w:val="24"/>
          </w:rPr>
          <w:t xml:space="preserve">flowchart </w:t>
        </w:r>
        <w:r w:rsidR="008F0850">
          <w:rPr>
            <w:w w:val="105"/>
            <w:sz w:val="24"/>
          </w:rPr>
          <w:t>to insert nuclear data</w:t>
        </w:r>
      </w:hyperlink>
      <w:r w:rsidR="00DB52C2">
        <w:rPr>
          <w:w w:val="105"/>
          <w:sz w:val="24"/>
        </w:rPr>
        <w:t xml:space="preserve"> </w:t>
      </w:r>
      <w:hyperlink w:anchor="_bookmark80" w:history="1">
        <w:r w:rsidR="008F0850">
          <w:rPr>
            <w:w w:val="105"/>
            <w:sz w:val="24"/>
          </w:rPr>
          <w:t>uncertainty for reaction channel from alternative</w:t>
        </w:r>
        <w:r w:rsidR="00DB52C2">
          <w:rPr>
            <w:w w:val="105"/>
            <w:sz w:val="24"/>
          </w:rPr>
          <w:t xml:space="preserve"> </w:t>
        </w:r>
        <w:r w:rsidR="008F0850">
          <w:rPr>
            <w:w w:val="105"/>
            <w:sz w:val="24"/>
          </w:rPr>
          <w:t>library</w:t>
        </w:r>
      </w:hyperlink>
    </w:p>
    <w:p w14:paraId="2EBFC3B6" w14:textId="77777777" w:rsidR="00430DE3" w:rsidRDefault="002363D0">
      <w:pPr>
        <w:pStyle w:val="BodyText"/>
        <w:tabs>
          <w:tab w:val="right" w:leader="dot" w:pos="8739"/>
        </w:tabs>
        <w:ind w:left="1095"/>
      </w:pPr>
      <w:hyperlink w:anchor="_bookmark80" w:history="1">
        <w:r w:rsidR="008F0850">
          <w:rPr>
            <w:w w:val="105"/>
          </w:rPr>
          <w:t>into</w:t>
        </w:r>
        <w:r w:rsidR="008F0850">
          <w:rPr>
            <w:spacing w:val="14"/>
            <w:w w:val="105"/>
          </w:rPr>
          <w:t xml:space="preserve"> </w:t>
        </w:r>
        <w:r w:rsidR="008F0850">
          <w:rPr>
            <w:w w:val="105"/>
          </w:rPr>
          <w:t>SCALE.</w:t>
        </w:r>
      </w:hyperlink>
      <w:r w:rsidR="008F0850">
        <w:rPr>
          <w:w w:val="105"/>
        </w:rPr>
        <w:tab/>
        <w:t>65</w:t>
      </w:r>
    </w:p>
    <w:p w14:paraId="0DC3D65E" w14:textId="77777777" w:rsidR="00430DE3" w:rsidRDefault="00430DE3">
      <w:pPr>
        <w:sectPr w:rsidR="00430DE3">
          <w:pgSz w:w="12240" w:h="15840"/>
          <w:pgMar w:top="1340" w:right="1680" w:bottom="1380" w:left="1700" w:header="0" w:footer="1182" w:gutter="0"/>
          <w:cols w:space="720"/>
        </w:sectPr>
      </w:pPr>
    </w:p>
    <w:p w14:paraId="2D037EEF" w14:textId="77777777" w:rsidR="00430DE3" w:rsidRDefault="008F0850">
      <w:pPr>
        <w:pStyle w:val="BodyText"/>
        <w:tabs>
          <w:tab w:val="left" w:pos="8248"/>
        </w:tabs>
        <w:spacing w:before="39"/>
        <w:ind w:left="100"/>
      </w:pPr>
      <w:r>
        <w:rPr>
          <w:w w:val="105"/>
        </w:rPr>
        <w:lastRenderedPageBreak/>
        <w:t>Figure</w:t>
      </w:r>
      <w:r>
        <w:rPr>
          <w:w w:val="105"/>
        </w:rPr>
        <w:tab/>
        <w:t>Page</w:t>
      </w:r>
    </w:p>
    <w:p w14:paraId="7A2965CC" w14:textId="77777777" w:rsidR="00430DE3" w:rsidRDefault="002363D0">
      <w:pPr>
        <w:pStyle w:val="ListParagraph"/>
        <w:numPr>
          <w:ilvl w:val="0"/>
          <w:numId w:val="21"/>
        </w:numPr>
        <w:tabs>
          <w:tab w:val="left" w:pos="1094"/>
          <w:tab w:val="left" w:pos="1095"/>
        </w:tabs>
        <w:spacing w:before="245" w:line="242" w:lineRule="auto"/>
        <w:ind w:right="2103"/>
        <w:rPr>
          <w:sz w:val="24"/>
        </w:rPr>
      </w:pPr>
      <w:hyperlink w:anchor="_bookmark82" w:history="1">
        <w:r w:rsidR="008F0850">
          <w:rPr>
            <w:w w:val="105"/>
            <w:sz w:val="24"/>
          </w:rPr>
          <w:t xml:space="preserve">Experimental nuclear data informing </w:t>
        </w:r>
        <w:r w:rsidR="008F0850">
          <w:rPr>
            <w:spacing w:val="2"/>
            <w:w w:val="105"/>
            <w:position w:val="9"/>
            <w:sz w:val="16"/>
          </w:rPr>
          <w:t>55</w:t>
        </w:r>
        <w:r w:rsidR="008F0850">
          <w:rPr>
            <w:spacing w:val="2"/>
            <w:w w:val="105"/>
            <w:sz w:val="24"/>
          </w:rPr>
          <w:t xml:space="preserve">Mn </w:t>
        </w:r>
        <w:r w:rsidR="008F0850">
          <w:rPr>
            <w:w w:val="105"/>
            <w:sz w:val="24"/>
          </w:rPr>
          <w:t>(</w:t>
        </w:r>
        <w:proofErr w:type="spellStart"/>
        <w:proofErr w:type="gramStart"/>
        <w:r w:rsidR="008F0850">
          <w:rPr>
            <w:w w:val="105"/>
            <w:sz w:val="24"/>
          </w:rPr>
          <w:t>n,g</w:t>
        </w:r>
        <w:proofErr w:type="spellEnd"/>
        <w:proofErr w:type="gramEnd"/>
        <w:r w:rsidR="008F0850">
          <w:rPr>
            <w:w w:val="105"/>
            <w:sz w:val="24"/>
          </w:rPr>
          <w:t>)</w:t>
        </w:r>
      </w:hyperlink>
      <w:r w:rsidR="008F0850">
        <w:rPr>
          <w:w w:val="105"/>
          <w:sz w:val="24"/>
        </w:rPr>
        <w:t xml:space="preserve"> </w:t>
      </w:r>
      <w:hyperlink w:anchor="_bookmark82" w:history="1">
        <w:r w:rsidR="008F0850">
          <w:rPr>
            <w:w w:val="105"/>
            <w:sz w:val="24"/>
          </w:rPr>
          <w:t>reaction in comparison with the evaluated nuclear</w:t>
        </w:r>
        <w:r w:rsidR="00DB52C2">
          <w:rPr>
            <w:w w:val="105"/>
            <w:sz w:val="24"/>
          </w:rPr>
          <w:t xml:space="preserve"> </w:t>
        </w:r>
        <w:r w:rsidR="008F0850">
          <w:rPr>
            <w:spacing w:val="15"/>
            <w:w w:val="105"/>
            <w:sz w:val="24"/>
          </w:rPr>
          <w:t xml:space="preserve"> </w:t>
        </w:r>
        <w:r w:rsidR="008F0850">
          <w:rPr>
            <w:w w:val="105"/>
            <w:sz w:val="24"/>
          </w:rPr>
          <w:t>data</w:t>
        </w:r>
      </w:hyperlink>
    </w:p>
    <w:p w14:paraId="21332E2F" w14:textId="77777777" w:rsidR="00430DE3" w:rsidRDefault="002363D0">
      <w:pPr>
        <w:pStyle w:val="BodyText"/>
        <w:tabs>
          <w:tab w:val="left" w:leader="dot" w:pos="8505"/>
        </w:tabs>
        <w:ind w:left="1094"/>
      </w:pPr>
      <w:hyperlink w:anchor="_bookmark82" w:history="1">
        <w:r w:rsidR="008F0850">
          <w:rPr>
            <w:w w:val="105"/>
          </w:rPr>
          <w:t>contained in</w:t>
        </w:r>
        <w:r w:rsidR="008F0850">
          <w:rPr>
            <w:spacing w:val="27"/>
            <w:w w:val="105"/>
          </w:rPr>
          <w:t xml:space="preserve"> </w:t>
        </w:r>
        <w:r w:rsidR="008F0850">
          <w:rPr>
            <w:w w:val="105"/>
          </w:rPr>
          <w:t>ENDF/B-VII.1</w:t>
        </w:r>
        <w:r w:rsidR="008F0850">
          <w:rPr>
            <w:spacing w:val="13"/>
            <w:w w:val="105"/>
          </w:rPr>
          <w:t xml:space="preserve"> </w:t>
        </w:r>
        <w:r w:rsidR="008F0850">
          <w:rPr>
            <w:w w:val="105"/>
          </w:rPr>
          <w:t>[</w:t>
        </w:r>
      </w:hyperlink>
      <w:hyperlink w:anchor="_bookmark134" w:history="1">
        <w:r w:rsidR="008F0850">
          <w:rPr>
            <w:w w:val="105"/>
          </w:rPr>
          <w:t>1</w:t>
        </w:r>
      </w:hyperlink>
      <w:hyperlink w:anchor="_bookmark82" w:history="1">
        <w:r w:rsidR="008F0850">
          <w:rPr>
            <w:w w:val="105"/>
          </w:rPr>
          <w:t>].</w:t>
        </w:r>
      </w:hyperlink>
      <w:r w:rsidR="008F0850">
        <w:rPr>
          <w:w w:val="105"/>
        </w:rPr>
        <w:tab/>
        <w:t>67</w:t>
      </w:r>
    </w:p>
    <w:p w14:paraId="437F8A47" w14:textId="77777777" w:rsidR="00430DE3" w:rsidRDefault="002363D0">
      <w:pPr>
        <w:pStyle w:val="ListParagraph"/>
        <w:numPr>
          <w:ilvl w:val="0"/>
          <w:numId w:val="21"/>
        </w:numPr>
        <w:tabs>
          <w:tab w:val="left" w:pos="1094"/>
          <w:tab w:val="left" w:pos="1095"/>
        </w:tabs>
        <w:spacing w:before="273" w:line="242" w:lineRule="auto"/>
        <w:ind w:right="2003"/>
        <w:rPr>
          <w:sz w:val="24"/>
        </w:rPr>
      </w:pPr>
      <w:hyperlink w:anchor="_bookmark83" w:history="1">
        <w:r w:rsidR="008F0850">
          <w:rPr>
            <w:w w:val="110"/>
            <w:sz w:val="24"/>
          </w:rPr>
          <w:t>Normal,</w:t>
        </w:r>
        <w:r w:rsidR="008F0850">
          <w:rPr>
            <w:spacing w:val="-32"/>
            <w:w w:val="110"/>
            <w:sz w:val="24"/>
          </w:rPr>
          <w:t xml:space="preserve"> </w:t>
        </w:r>
        <w:r w:rsidR="008F0850">
          <w:rPr>
            <w:w w:val="110"/>
            <w:sz w:val="24"/>
          </w:rPr>
          <w:t>normal</w:t>
        </w:r>
        <w:r w:rsidR="008F0850">
          <w:rPr>
            <w:spacing w:val="-33"/>
            <w:w w:val="110"/>
            <w:sz w:val="24"/>
          </w:rPr>
          <w:t xml:space="preserve"> </w:t>
        </w:r>
        <w:r w:rsidR="008F0850">
          <w:rPr>
            <w:w w:val="110"/>
            <w:sz w:val="24"/>
          </w:rPr>
          <w:t>with</w:t>
        </w:r>
        <w:r w:rsidR="008F0850">
          <w:rPr>
            <w:spacing w:val="-32"/>
            <w:w w:val="110"/>
            <w:sz w:val="24"/>
          </w:rPr>
          <w:t xml:space="preserve"> </w:t>
        </w:r>
        <w:r w:rsidR="008F0850">
          <w:rPr>
            <w:w w:val="110"/>
            <w:sz w:val="24"/>
          </w:rPr>
          <w:t>rejected</w:t>
        </w:r>
        <w:r w:rsidR="008F0850">
          <w:rPr>
            <w:spacing w:val="-33"/>
            <w:w w:val="110"/>
            <w:sz w:val="24"/>
          </w:rPr>
          <w:t xml:space="preserve"> </w:t>
        </w:r>
        <w:r w:rsidR="008F0850">
          <w:rPr>
            <w:w w:val="110"/>
            <w:sz w:val="24"/>
          </w:rPr>
          <w:t>negatives,</w:t>
        </w:r>
        <w:r w:rsidR="008F0850">
          <w:rPr>
            <w:spacing w:val="-32"/>
            <w:w w:val="110"/>
            <w:sz w:val="24"/>
          </w:rPr>
          <w:t xml:space="preserve"> </w:t>
        </w:r>
        <w:r w:rsidR="008F0850">
          <w:rPr>
            <w:w w:val="110"/>
            <w:sz w:val="24"/>
          </w:rPr>
          <w:t>and</w:t>
        </w:r>
        <w:r w:rsidR="008F0850">
          <w:rPr>
            <w:spacing w:val="-32"/>
            <w:w w:val="110"/>
            <w:sz w:val="24"/>
          </w:rPr>
          <w:t xml:space="preserve"> </w:t>
        </w:r>
        <w:r w:rsidR="008F0850">
          <w:rPr>
            <w:w w:val="110"/>
            <w:sz w:val="24"/>
          </w:rPr>
          <w:t>log-normal</w:t>
        </w:r>
      </w:hyperlink>
      <w:r w:rsidR="008F0850">
        <w:rPr>
          <w:w w:val="110"/>
          <w:sz w:val="24"/>
        </w:rPr>
        <w:t xml:space="preserve"> </w:t>
      </w:r>
      <w:hyperlink w:anchor="_bookmark83" w:history="1">
        <w:r w:rsidR="008F0850">
          <w:rPr>
            <w:w w:val="110"/>
            <w:sz w:val="24"/>
          </w:rPr>
          <w:t>distribution</w:t>
        </w:r>
        <w:r w:rsidR="008F0850">
          <w:rPr>
            <w:spacing w:val="-22"/>
            <w:w w:val="110"/>
            <w:sz w:val="24"/>
          </w:rPr>
          <w:t xml:space="preserve"> </w:t>
        </w:r>
        <w:r w:rsidR="008F0850">
          <w:rPr>
            <w:w w:val="110"/>
            <w:sz w:val="24"/>
          </w:rPr>
          <w:t>of</w:t>
        </w:r>
        <w:r w:rsidR="008F0850">
          <w:rPr>
            <w:spacing w:val="-22"/>
            <w:w w:val="110"/>
            <w:sz w:val="24"/>
          </w:rPr>
          <w:t xml:space="preserve"> </w:t>
        </w:r>
        <w:r w:rsidR="008F0850">
          <w:rPr>
            <w:w w:val="110"/>
            <w:sz w:val="24"/>
          </w:rPr>
          <w:t>darts</w:t>
        </w:r>
        <w:r w:rsidR="008F0850">
          <w:rPr>
            <w:spacing w:val="-22"/>
            <w:w w:val="110"/>
            <w:sz w:val="24"/>
          </w:rPr>
          <w:t xml:space="preserve"> </w:t>
        </w:r>
        <w:r w:rsidR="008F0850">
          <w:rPr>
            <w:w w:val="110"/>
            <w:sz w:val="24"/>
          </w:rPr>
          <w:t>in</w:t>
        </w:r>
        <w:r w:rsidR="008F0850">
          <w:rPr>
            <w:spacing w:val="-22"/>
            <w:w w:val="110"/>
            <w:sz w:val="24"/>
          </w:rPr>
          <w:t xml:space="preserve"> </w:t>
        </w:r>
        <w:r w:rsidR="008F0850">
          <w:rPr>
            <w:w w:val="110"/>
            <w:sz w:val="24"/>
          </w:rPr>
          <w:t>example</w:t>
        </w:r>
        <w:r w:rsidR="008F0850">
          <w:rPr>
            <w:spacing w:val="-22"/>
            <w:w w:val="110"/>
            <w:sz w:val="24"/>
          </w:rPr>
          <w:t xml:space="preserve"> </w:t>
        </w:r>
        <w:r w:rsidR="008F0850">
          <w:rPr>
            <w:w w:val="110"/>
            <w:sz w:val="24"/>
          </w:rPr>
          <w:t>Monte</w:t>
        </w:r>
        <w:r w:rsidR="008F0850">
          <w:rPr>
            <w:spacing w:val="-22"/>
            <w:w w:val="110"/>
            <w:sz w:val="24"/>
          </w:rPr>
          <w:t xml:space="preserve"> </w:t>
        </w:r>
        <w:r w:rsidR="008F0850">
          <w:rPr>
            <w:w w:val="110"/>
            <w:sz w:val="24"/>
          </w:rPr>
          <w:t>Carlo</w:t>
        </w:r>
        <w:r w:rsidR="008F0850">
          <w:rPr>
            <w:spacing w:val="-22"/>
            <w:w w:val="110"/>
            <w:sz w:val="24"/>
          </w:rPr>
          <w:t xml:space="preserve"> </w:t>
        </w:r>
        <w:r w:rsidR="008F0850">
          <w:rPr>
            <w:w w:val="110"/>
            <w:sz w:val="24"/>
          </w:rPr>
          <w:t>simulation</w:t>
        </w:r>
      </w:hyperlink>
      <w:r w:rsidR="008F0850">
        <w:rPr>
          <w:w w:val="110"/>
          <w:sz w:val="24"/>
        </w:rPr>
        <w:t xml:space="preserve"> </w:t>
      </w:r>
      <w:hyperlink w:anchor="_bookmark83" w:history="1">
        <w:r w:rsidR="008F0850">
          <w:rPr>
            <w:w w:val="110"/>
            <w:sz w:val="24"/>
          </w:rPr>
          <w:t xml:space="preserve">with a mean </w:t>
        </w:r>
        <w:r w:rsidR="008F0850">
          <w:rPr>
            <w:spacing w:val="-3"/>
            <w:w w:val="110"/>
            <w:sz w:val="24"/>
          </w:rPr>
          <w:t xml:space="preserve">value </w:t>
        </w:r>
        <w:r w:rsidR="008F0850">
          <w:rPr>
            <w:w w:val="110"/>
            <w:sz w:val="24"/>
          </w:rPr>
          <w:t>of 0.5 in the x and y Cartesian</w:t>
        </w:r>
      </w:hyperlink>
      <w:r w:rsidR="008F0850">
        <w:rPr>
          <w:w w:val="110"/>
          <w:sz w:val="24"/>
        </w:rPr>
        <w:t xml:space="preserve"> </w:t>
      </w:r>
      <w:hyperlink w:anchor="_bookmark83" w:history="1">
        <w:r w:rsidR="008F0850">
          <w:rPr>
            <w:w w:val="110"/>
            <w:sz w:val="24"/>
          </w:rPr>
          <w:t>directions</w:t>
        </w:r>
        <w:r w:rsidR="008F0850">
          <w:rPr>
            <w:spacing w:val="-23"/>
            <w:w w:val="110"/>
            <w:sz w:val="24"/>
          </w:rPr>
          <w:t xml:space="preserve"> </w:t>
        </w:r>
        <w:r w:rsidR="008F0850">
          <w:rPr>
            <w:w w:val="110"/>
            <w:sz w:val="24"/>
          </w:rPr>
          <w:t>and</w:t>
        </w:r>
        <w:r w:rsidR="008F0850">
          <w:rPr>
            <w:spacing w:val="-23"/>
            <w:w w:val="110"/>
            <w:sz w:val="24"/>
          </w:rPr>
          <w:t xml:space="preserve"> </w:t>
        </w:r>
        <w:r w:rsidR="008F0850">
          <w:rPr>
            <w:w w:val="110"/>
            <w:sz w:val="24"/>
          </w:rPr>
          <w:t>an</w:t>
        </w:r>
        <w:r w:rsidR="008F0850">
          <w:rPr>
            <w:spacing w:val="-23"/>
            <w:w w:val="110"/>
            <w:sz w:val="24"/>
          </w:rPr>
          <w:t xml:space="preserve"> </w:t>
        </w:r>
        <w:r w:rsidR="008F0850">
          <w:rPr>
            <w:w w:val="110"/>
            <w:sz w:val="24"/>
          </w:rPr>
          <w:t>position</w:t>
        </w:r>
        <w:r w:rsidR="008F0850">
          <w:rPr>
            <w:spacing w:val="-23"/>
            <w:w w:val="110"/>
            <w:sz w:val="24"/>
          </w:rPr>
          <w:t xml:space="preserve"> </w:t>
        </w:r>
        <w:r w:rsidR="008F0850">
          <w:rPr>
            <w:w w:val="110"/>
            <w:sz w:val="24"/>
          </w:rPr>
          <w:t>uncertainty</w:t>
        </w:r>
        <w:r w:rsidR="008F0850">
          <w:rPr>
            <w:spacing w:val="-23"/>
            <w:w w:val="110"/>
            <w:sz w:val="24"/>
          </w:rPr>
          <w:t xml:space="preserve"> </w:t>
        </w:r>
        <w:r w:rsidR="008F0850">
          <w:rPr>
            <w:w w:val="110"/>
            <w:sz w:val="24"/>
          </w:rPr>
          <w:t>of</w:t>
        </w:r>
        <w:r w:rsidR="008F0850">
          <w:rPr>
            <w:spacing w:val="-23"/>
            <w:w w:val="110"/>
            <w:sz w:val="24"/>
          </w:rPr>
          <w:t xml:space="preserve"> </w:t>
        </w:r>
        <w:r w:rsidR="008F0850">
          <w:rPr>
            <w:w w:val="110"/>
            <w:sz w:val="24"/>
          </w:rPr>
          <w:t>100%</w:t>
        </w:r>
        <w:r w:rsidR="008F0850">
          <w:rPr>
            <w:spacing w:val="-23"/>
            <w:w w:val="110"/>
            <w:sz w:val="24"/>
          </w:rPr>
          <w:t xml:space="preserve"> </w:t>
        </w:r>
        <w:r w:rsidR="008F0850">
          <w:rPr>
            <w:w w:val="110"/>
            <w:sz w:val="24"/>
          </w:rPr>
          <w:t>in</w:t>
        </w:r>
        <w:r w:rsidR="008F0850">
          <w:rPr>
            <w:spacing w:val="-23"/>
            <w:w w:val="110"/>
            <w:sz w:val="24"/>
          </w:rPr>
          <w:t xml:space="preserve"> </w:t>
        </w:r>
        <w:r w:rsidR="008F0850">
          <w:rPr>
            <w:w w:val="110"/>
            <w:sz w:val="24"/>
          </w:rPr>
          <w:t>each</w:t>
        </w:r>
      </w:hyperlink>
    </w:p>
    <w:p w14:paraId="0EE8B165" w14:textId="77777777" w:rsidR="00430DE3" w:rsidRDefault="002363D0">
      <w:pPr>
        <w:pStyle w:val="BodyText"/>
        <w:tabs>
          <w:tab w:val="left" w:leader="dot" w:pos="8505"/>
        </w:tabs>
        <w:ind w:left="1094"/>
      </w:pPr>
      <w:hyperlink w:anchor="_bookmark83" w:history="1">
        <w:r w:rsidR="008F0850">
          <w:t>direction.</w:t>
        </w:r>
      </w:hyperlink>
      <w:r w:rsidR="008F0850">
        <w:tab/>
        <w:t>68</w:t>
      </w:r>
    </w:p>
    <w:p w14:paraId="0FEA1CE0" w14:textId="77777777" w:rsidR="00430DE3" w:rsidRDefault="002363D0">
      <w:pPr>
        <w:pStyle w:val="ListParagraph"/>
        <w:numPr>
          <w:ilvl w:val="0"/>
          <w:numId w:val="21"/>
        </w:numPr>
        <w:tabs>
          <w:tab w:val="left" w:pos="1094"/>
          <w:tab w:val="left" w:pos="1095"/>
        </w:tabs>
        <w:spacing w:before="256"/>
        <w:ind w:right="2203"/>
        <w:rPr>
          <w:sz w:val="24"/>
        </w:rPr>
      </w:pPr>
      <w:hyperlink w:anchor="_bookmark87" w:history="1">
        <w:r w:rsidR="008F0850">
          <w:rPr>
            <w:w w:val="105"/>
            <w:sz w:val="24"/>
          </w:rPr>
          <w:t xml:space="preserve">Comparison between </w:t>
        </w:r>
        <w:r w:rsidR="008F0850">
          <w:rPr>
            <w:rFonts w:ascii="Cambria"/>
            <w:b/>
            <w:spacing w:val="2"/>
            <w:w w:val="105"/>
            <w:position w:val="9"/>
            <w:sz w:val="16"/>
          </w:rPr>
          <w:t>58</w:t>
        </w:r>
        <w:r w:rsidR="008F0850">
          <w:rPr>
            <w:b/>
            <w:spacing w:val="2"/>
            <w:w w:val="105"/>
            <w:sz w:val="24"/>
          </w:rPr>
          <w:t xml:space="preserve">Ni </w:t>
        </w:r>
        <w:r w:rsidR="008F0850">
          <w:rPr>
            <w:w w:val="105"/>
            <w:sz w:val="24"/>
          </w:rPr>
          <w:t>(n,2n) continuous energy</w:t>
        </w:r>
      </w:hyperlink>
      <w:r w:rsidR="008F0850">
        <w:rPr>
          <w:w w:val="105"/>
          <w:sz w:val="24"/>
        </w:rPr>
        <w:t xml:space="preserve"> </w:t>
      </w:r>
      <w:hyperlink w:anchor="_bookmark87" w:history="1">
        <w:r w:rsidR="008F0850">
          <w:rPr>
            <w:w w:val="105"/>
            <w:sz w:val="24"/>
          </w:rPr>
          <w:t xml:space="preserve">(CE) and 252 group </w:t>
        </w:r>
        <w:r w:rsidR="008F0850">
          <w:rPr>
            <w:b/>
            <w:w w:val="105"/>
            <w:sz w:val="24"/>
          </w:rPr>
          <w:t>1</w:t>
        </w:r>
        <w:r w:rsidR="008F0850">
          <w:rPr>
            <w:rFonts w:ascii="Bookman Old Style"/>
            <w:i/>
            <w:w w:val="105"/>
            <w:sz w:val="24"/>
          </w:rPr>
          <w:t>/</w:t>
        </w:r>
        <w:r w:rsidR="008F0850">
          <w:rPr>
            <w:b/>
            <w:w w:val="105"/>
            <w:sz w:val="24"/>
          </w:rPr>
          <w:t xml:space="preserve">E </w:t>
        </w:r>
        <w:r w:rsidR="008F0850">
          <w:rPr>
            <w:w w:val="105"/>
            <w:sz w:val="24"/>
          </w:rPr>
          <w:t>weighted cross-sections.</w:t>
        </w:r>
        <w:r w:rsidR="008F0850">
          <w:rPr>
            <w:spacing w:val="55"/>
            <w:w w:val="105"/>
            <w:sz w:val="24"/>
          </w:rPr>
          <w:t xml:space="preserve"> </w:t>
        </w:r>
        <w:r w:rsidR="008F0850">
          <w:rPr>
            <w:w w:val="105"/>
            <w:sz w:val="24"/>
          </w:rPr>
          <w:t>The</w:t>
        </w:r>
      </w:hyperlink>
    </w:p>
    <w:p w14:paraId="23628529" w14:textId="77777777" w:rsidR="00430DE3" w:rsidRDefault="002363D0">
      <w:pPr>
        <w:pStyle w:val="BodyText"/>
        <w:tabs>
          <w:tab w:val="left" w:leader="dot" w:pos="8505"/>
        </w:tabs>
        <w:spacing w:line="275" w:lineRule="exact"/>
        <w:ind w:left="1095"/>
      </w:pPr>
      <w:hyperlink w:anchor="_bookmark87" w:history="1">
        <w:r w:rsidR="008F0850">
          <w:t>relative uncertainty of the reaction cross-section</w:t>
        </w:r>
        <w:r w:rsidR="00DB52C2">
          <w:t xml:space="preserve">  </w:t>
        </w:r>
        <w:r w:rsidR="008F0850">
          <w:rPr>
            <w:spacing w:val="11"/>
          </w:rPr>
          <w:t xml:space="preserve"> </w:t>
        </w:r>
        <w:r w:rsidR="008F0850">
          <w:t>is</w:t>
        </w:r>
        <w:r w:rsidR="008F0850">
          <w:rPr>
            <w:spacing w:val="41"/>
          </w:rPr>
          <w:t xml:space="preserve"> </w:t>
        </w:r>
        <w:r w:rsidR="008F0850">
          <w:t>shown.</w:t>
        </w:r>
      </w:hyperlink>
      <w:r w:rsidR="008F0850">
        <w:tab/>
        <w:t>71</w:t>
      </w:r>
    </w:p>
    <w:p w14:paraId="159B29D3" w14:textId="77777777" w:rsidR="00430DE3" w:rsidRDefault="002363D0">
      <w:pPr>
        <w:pStyle w:val="ListParagraph"/>
        <w:numPr>
          <w:ilvl w:val="0"/>
          <w:numId w:val="21"/>
        </w:numPr>
        <w:tabs>
          <w:tab w:val="left" w:pos="1094"/>
          <w:tab w:val="left" w:pos="1095"/>
          <w:tab w:val="left" w:leader="dot" w:pos="8505"/>
        </w:tabs>
        <w:spacing w:before="256"/>
        <w:rPr>
          <w:sz w:val="24"/>
        </w:rPr>
      </w:pPr>
      <w:hyperlink w:anchor="_bookmark87" w:history="1">
        <w:r w:rsidR="008F0850">
          <w:rPr>
            <w:rFonts w:ascii="Cambria"/>
            <w:b/>
            <w:spacing w:val="2"/>
            <w:w w:val="105"/>
            <w:position w:val="9"/>
            <w:sz w:val="16"/>
          </w:rPr>
          <w:t>58</w:t>
        </w:r>
        <w:r w:rsidR="008F0850">
          <w:rPr>
            <w:b/>
            <w:spacing w:val="2"/>
            <w:w w:val="105"/>
            <w:sz w:val="24"/>
          </w:rPr>
          <w:t xml:space="preserve">Ni </w:t>
        </w:r>
        <w:r w:rsidR="008F0850">
          <w:rPr>
            <w:w w:val="105"/>
            <w:sz w:val="24"/>
          </w:rPr>
          <w:t>(n,2n) case study constant</w:t>
        </w:r>
        <w:r w:rsidR="00DB52C2">
          <w:rPr>
            <w:w w:val="105"/>
            <w:sz w:val="24"/>
          </w:rPr>
          <w:t xml:space="preserve"> </w:t>
        </w:r>
        <w:r w:rsidR="008F0850">
          <w:rPr>
            <w:w w:val="105"/>
            <w:sz w:val="24"/>
          </w:rPr>
          <w:t>differential</w:t>
        </w:r>
        <w:r w:rsidR="008F0850">
          <w:rPr>
            <w:spacing w:val="17"/>
            <w:w w:val="105"/>
            <w:sz w:val="24"/>
          </w:rPr>
          <w:t xml:space="preserve"> </w:t>
        </w:r>
        <w:r w:rsidR="008F0850">
          <w:rPr>
            <w:w w:val="105"/>
            <w:sz w:val="24"/>
          </w:rPr>
          <w:t>flux.</w:t>
        </w:r>
      </w:hyperlink>
      <w:r w:rsidR="008F0850">
        <w:rPr>
          <w:w w:val="105"/>
          <w:sz w:val="24"/>
        </w:rPr>
        <w:tab/>
        <w:t>71</w:t>
      </w:r>
    </w:p>
    <w:p w14:paraId="7CA03267" w14:textId="77777777" w:rsidR="00430DE3" w:rsidRDefault="002363D0">
      <w:pPr>
        <w:pStyle w:val="ListParagraph"/>
        <w:numPr>
          <w:ilvl w:val="0"/>
          <w:numId w:val="21"/>
        </w:numPr>
        <w:tabs>
          <w:tab w:val="left" w:pos="1094"/>
          <w:tab w:val="left" w:pos="1095"/>
        </w:tabs>
        <w:spacing w:before="273" w:line="242" w:lineRule="auto"/>
        <w:ind w:right="2212"/>
        <w:rPr>
          <w:sz w:val="24"/>
        </w:rPr>
      </w:pPr>
      <w:hyperlink w:anchor="_bookmark97" w:history="1">
        <w:r w:rsidR="008F0850">
          <w:rPr>
            <w:w w:val="105"/>
            <w:sz w:val="24"/>
          </w:rPr>
          <w:t>Comparison of results based on NIF source term. The</w:t>
        </w:r>
      </w:hyperlink>
      <w:r w:rsidR="008F0850">
        <w:rPr>
          <w:w w:val="105"/>
          <w:sz w:val="24"/>
        </w:rPr>
        <w:t xml:space="preserve"> </w:t>
      </w:r>
      <w:hyperlink w:anchor="_bookmark97" w:history="1">
        <w:r w:rsidR="008F0850">
          <w:rPr>
            <w:w w:val="105"/>
            <w:sz w:val="24"/>
          </w:rPr>
          <w:t xml:space="preserve">statistical uncertainties of the underlying </w:t>
        </w:r>
        <w:proofErr w:type="gramStart"/>
        <w:r w:rsidR="008F0850">
          <w:rPr>
            <w:w w:val="105"/>
            <w:sz w:val="24"/>
          </w:rPr>
          <w:t>datasets</w:t>
        </w:r>
        <w:r w:rsidR="00DB52C2">
          <w:rPr>
            <w:w w:val="105"/>
            <w:sz w:val="24"/>
          </w:rPr>
          <w:t xml:space="preserve"> </w:t>
        </w:r>
        <w:r w:rsidR="008F0850">
          <w:rPr>
            <w:spacing w:val="46"/>
            <w:w w:val="105"/>
            <w:sz w:val="24"/>
          </w:rPr>
          <w:t xml:space="preserve"> </w:t>
        </w:r>
        <w:r w:rsidR="008F0850">
          <w:rPr>
            <w:w w:val="105"/>
            <w:sz w:val="24"/>
          </w:rPr>
          <w:t>are</w:t>
        </w:r>
        <w:proofErr w:type="gramEnd"/>
      </w:hyperlink>
    </w:p>
    <w:p w14:paraId="28BAA6CF" w14:textId="77777777" w:rsidR="00430DE3" w:rsidRDefault="002363D0">
      <w:pPr>
        <w:pStyle w:val="BodyText"/>
        <w:tabs>
          <w:tab w:val="left" w:leader="dot" w:pos="8505"/>
        </w:tabs>
        <w:ind w:left="1095"/>
      </w:pPr>
      <w:hyperlink w:anchor="_bookmark97" w:history="1">
        <w:r w:rsidR="008F0850">
          <w:t>all less</w:t>
        </w:r>
        <w:r w:rsidR="008F0850">
          <w:rPr>
            <w:spacing w:val="54"/>
          </w:rPr>
          <w:t xml:space="preserve"> </w:t>
        </w:r>
        <w:r w:rsidR="008F0850">
          <w:t>than</w:t>
        </w:r>
        <w:r w:rsidR="008F0850">
          <w:rPr>
            <w:spacing w:val="27"/>
          </w:rPr>
          <w:t xml:space="preserve"> </w:t>
        </w:r>
        <w:r w:rsidR="008F0850">
          <w:t>1%</w:t>
        </w:r>
      </w:hyperlink>
      <w:r w:rsidR="008F0850">
        <w:tab/>
        <w:t>81</w:t>
      </w:r>
    </w:p>
    <w:p w14:paraId="1B9E23C0" w14:textId="77777777" w:rsidR="00430DE3" w:rsidRDefault="002363D0">
      <w:pPr>
        <w:pStyle w:val="ListParagraph"/>
        <w:numPr>
          <w:ilvl w:val="0"/>
          <w:numId w:val="21"/>
        </w:numPr>
        <w:tabs>
          <w:tab w:val="left" w:pos="1094"/>
          <w:tab w:val="left" w:pos="1095"/>
        </w:tabs>
        <w:spacing w:before="274"/>
        <w:ind w:right="2059"/>
        <w:rPr>
          <w:sz w:val="24"/>
        </w:rPr>
      </w:pPr>
      <w:hyperlink w:anchor="_bookmark103" w:history="1">
        <w:r w:rsidR="008F0850">
          <w:rPr>
            <w:w w:val="105"/>
            <w:sz w:val="24"/>
          </w:rPr>
          <w:t xml:space="preserve">Neutron fluence for SCALE </w:t>
        </w:r>
        <w:r w:rsidR="008F0850">
          <w:rPr>
            <w:spacing w:val="-4"/>
            <w:w w:val="105"/>
            <w:sz w:val="24"/>
          </w:rPr>
          <w:t xml:space="preserve">MAVRIC, </w:t>
        </w:r>
        <w:r w:rsidR="008F0850">
          <w:rPr>
            <w:w w:val="105"/>
            <w:sz w:val="24"/>
          </w:rPr>
          <w:t>MCNP and</w:t>
        </w:r>
      </w:hyperlink>
      <w:r w:rsidR="008F0850">
        <w:rPr>
          <w:w w:val="105"/>
          <w:sz w:val="24"/>
        </w:rPr>
        <w:t xml:space="preserve"> </w:t>
      </w:r>
      <w:hyperlink w:anchor="_bookmark103" w:history="1">
        <w:r w:rsidR="008F0850">
          <w:rPr>
            <w:w w:val="105"/>
            <w:sz w:val="24"/>
          </w:rPr>
          <w:t>objective TN+PFNS spectra.</w:t>
        </w:r>
        <w:r w:rsidR="00DB52C2">
          <w:rPr>
            <w:w w:val="105"/>
            <w:sz w:val="24"/>
          </w:rPr>
          <w:t xml:space="preserve"> </w:t>
        </w:r>
        <w:r w:rsidR="008F0850">
          <w:rPr>
            <w:w w:val="105"/>
            <w:sz w:val="24"/>
          </w:rPr>
          <w:t xml:space="preserve">Only </w:t>
        </w:r>
        <w:r w:rsidR="008F0850">
          <w:rPr>
            <w:rFonts w:ascii="Bookman Old Style" w:hAnsi="Bookman Old Style"/>
            <w:i/>
            <w:w w:val="105"/>
            <w:sz w:val="24"/>
          </w:rPr>
          <w:t>σ</w:t>
        </w:r>
        <w:r w:rsidR="008F0850">
          <w:rPr>
            <w:rFonts w:ascii="Arial" w:hAnsi="Arial"/>
            <w:i/>
            <w:w w:val="105"/>
            <w:position w:val="-3"/>
            <w:sz w:val="16"/>
          </w:rPr>
          <w:t>stat</w:t>
        </w:r>
        <w:r w:rsidR="00DB52C2">
          <w:rPr>
            <w:rFonts w:ascii="Arial" w:hAnsi="Arial"/>
            <w:i/>
            <w:w w:val="105"/>
            <w:position w:val="-3"/>
            <w:sz w:val="16"/>
          </w:rPr>
          <w:t xml:space="preserve"> </w:t>
        </w:r>
        <w:r w:rsidR="008F0850">
          <w:rPr>
            <w:w w:val="105"/>
            <w:sz w:val="24"/>
          </w:rPr>
          <w:t xml:space="preserve">is </w:t>
        </w:r>
        <w:proofErr w:type="gramStart"/>
        <w:r w:rsidR="008F0850">
          <w:rPr>
            <w:w w:val="105"/>
            <w:sz w:val="24"/>
          </w:rPr>
          <w:t>captured</w:t>
        </w:r>
        <w:r w:rsidR="00DB52C2">
          <w:rPr>
            <w:w w:val="105"/>
            <w:sz w:val="24"/>
          </w:rPr>
          <w:t xml:space="preserve"> </w:t>
        </w:r>
        <w:r w:rsidR="008F0850">
          <w:rPr>
            <w:spacing w:val="17"/>
            <w:w w:val="105"/>
            <w:sz w:val="24"/>
          </w:rPr>
          <w:t xml:space="preserve"> </w:t>
        </w:r>
        <w:r w:rsidR="008F0850">
          <w:rPr>
            <w:w w:val="105"/>
            <w:sz w:val="24"/>
          </w:rPr>
          <w:t>for</w:t>
        </w:r>
        <w:proofErr w:type="gramEnd"/>
      </w:hyperlink>
    </w:p>
    <w:p w14:paraId="1CCE3A58" w14:textId="77777777" w:rsidR="00430DE3" w:rsidRDefault="002363D0">
      <w:pPr>
        <w:pStyle w:val="BodyText"/>
        <w:tabs>
          <w:tab w:val="left" w:leader="dot" w:pos="8505"/>
        </w:tabs>
        <w:spacing w:line="257" w:lineRule="exact"/>
        <w:ind w:left="1095"/>
      </w:pPr>
      <w:hyperlink w:anchor="_bookmark103" w:history="1">
        <w:r w:rsidR="008F0850">
          <w:rPr>
            <w:w w:val="105"/>
          </w:rPr>
          <w:t>these</w:t>
        </w:r>
        <w:r w:rsidR="008F0850">
          <w:rPr>
            <w:spacing w:val="18"/>
            <w:w w:val="105"/>
          </w:rPr>
          <w:t xml:space="preserve"> </w:t>
        </w:r>
        <w:r w:rsidR="008F0850">
          <w:rPr>
            <w:w w:val="105"/>
          </w:rPr>
          <w:t>results.</w:t>
        </w:r>
      </w:hyperlink>
      <w:r w:rsidR="008F0850">
        <w:rPr>
          <w:w w:val="105"/>
        </w:rPr>
        <w:tab/>
        <w:t>85</w:t>
      </w:r>
    </w:p>
    <w:p w14:paraId="2EA10149" w14:textId="77777777" w:rsidR="00430DE3" w:rsidRDefault="002363D0">
      <w:pPr>
        <w:pStyle w:val="ListParagraph"/>
        <w:numPr>
          <w:ilvl w:val="0"/>
          <w:numId w:val="21"/>
        </w:numPr>
        <w:tabs>
          <w:tab w:val="left" w:pos="1094"/>
          <w:tab w:val="left" w:pos="1095"/>
        </w:tabs>
        <w:spacing w:before="274"/>
        <w:ind w:left="1094" w:hanging="936"/>
        <w:rPr>
          <w:sz w:val="24"/>
        </w:rPr>
      </w:pPr>
      <w:hyperlink w:anchor="_bookmark106" w:history="1">
        <w:r w:rsidR="008F0850">
          <w:rPr>
            <w:w w:val="105"/>
            <w:sz w:val="24"/>
          </w:rPr>
          <w:t>Neutron fluence per unit lethargy scale for</w:t>
        </w:r>
        <w:r w:rsidR="00DB52C2">
          <w:rPr>
            <w:w w:val="105"/>
            <w:sz w:val="24"/>
          </w:rPr>
          <w:t xml:space="preserve"> </w:t>
        </w:r>
        <w:r w:rsidR="008F0850">
          <w:rPr>
            <w:w w:val="105"/>
            <w:sz w:val="24"/>
          </w:rPr>
          <w:t>Sampler,</w:t>
        </w:r>
      </w:hyperlink>
    </w:p>
    <w:p w14:paraId="71BB13A6" w14:textId="77777777" w:rsidR="00430DE3" w:rsidRDefault="002363D0">
      <w:pPr>
        <w:pStyle w:val="BodyText"/>
        <w:tabs>
          <w:tab w:val="left" w:leader="dot" w:pos="8505"/>
        </w:tabs>
        <w:spacing w:before="2"/>
        <w:ind w:left="1095"/>
      </w:pPr>
      <w:hyperlink w:anchor="_bookmark106" w:history="1">
        <w:r w:rsidR="008F0850">
          <w:rPr>
            <w:w w:val="105"/>
          </w:rPr>
          <w:t>MCNP and</w:t>
        </w:r>
        <w:r w:rsidR="00DB52C2">
          <w:rPr>
            <w:w w:val="105"/>
          </w:rPr>
          <w:t xml:space="preserve"> </w:t>
        </w:r>
        <w:r w:rsidR="008F0850">
          <w:rPr>
            <w:w w:val="105"/>
          </w:rPr>
          <w:t>objective</w:t>
        </w:r>
        <w:r w:rsidR="008F0850">
          <w:rPr>
            <w:spacing w:val="30"/>
            <w:w w:val="105"/>
          </w:rPr>
          <w:t xml:space="preserve"> </w:t>
        </w:r>
        <w:r w:rsidR="008F0850">
          <w:rPr>
            <w:w w:val="105"/>
          </w:rPr>
          <w:t>TN+PFNS</w:t>
        </w:r>
        <w:r w:rsidR="008F0850">
          <w:rPr>
            <w:spacing w:val="31"/>
            <w:w w:val="105"/>
          </w:rPr>
          <w:t xml:space="preserve"> </w:t>
        </w:r>
        <w:r w:rsidR="008F0850">
          <w:rPr>
            <w:w w:val="105"/>
          </w:rPr>
          <w:t>spectra.</w:t>
        </w:r>
      </w:hyperlink>
      <w:r w:rsidR="008F0850">
        <w:rPr>
          <w:w w:val="105"/>
        </w:rPr>
        <w:tab/>
        <w:t>88</w:t>
      </w:r>
    </w:p>
    <w:p w14:paraId="30EDC81C" w14:textId="77777777" w:rsidR="00430DE3" w:rsidRDefault="002363D0">
      <w:pPr>
        <w:pStyle w:val="ListParagraph"/>
        <w:numPr>
          <w:ilvl w:val="0"/>
          <w:numId w:val="21"/>
        </w:numPr>
        <w:tabs>
          <w:tab w:val="left" w:pos="1094"/>
          <w:tab w:val="left" w:pos="1095"/>
        </w:tabs>
        <w:spacing w:before="273"/>
        <w:ind w:left="1094" w:hanging="936"/>
        <w:rPr>
          <w:sz w:val="24"/>
        </w:rPr>
      </w:pPr>
      <w:hyperlink w:anchor="_bookmark108" w:history="1">
        <w:r w:rsidR="008F0850">
          <w:rPr>
            <w:w w:val="105"/>
            <w:sz w:val="24"/>
          </w:rPr>
          <w:t>Neutron fluence uncertainty from the Sampler</w:t>
        </w:r>
        <w:r w:rsidR="008F0850">
          <w:rPr>
            <w:spacing w:val="-4"/>
            <w:w w:val="105"/>
            <w:sz w:val="24"/>
          </w:rPr>
          <w:t xml:space="preserve"> </w:t>
        </w:r>
        <w:r w:rsidR="008F0850">
          <w:rPr>
            <w:w w:val="105"/>
            <w:sz w:val="24"/>
          </w:rPr>
          <w:t>252-group</w:t>
        </w:r>
      </w:hyperlink>
    </w:p>
    <w:p w14:paraId="2D2296F1" w14:textId="77777777" w:rsidR="00430DE3" w:rsidRDefault="002363D0">
      <w:pPr>
        <w:pStyle w:val="BodyText"/>
        <w:tabs>
          <w:tab w:val="left" w:leader="dot" w:pos="8505"/>
        </w:tabs>
        <w:spacing w:before="2"/>
        <w:ind w:left="1095"/>
      </w:pPr>
      <w:hyperlink w:anchor="_bookmark108" w:history="1">
        <w:r w:rsidR="008F0850">
          <w:rPr>
            <w:w w:val="110"/>
          </w:rPr>
          <w:t>structure</w:t>
        </w:r>
        <w:r w:rsidR="008F0850">
          <w:rPr>
            <w:spacing w:val="-11"/>
            <w:w w:val="110"/>
          </w:rPr>
          <w:t xml:space="preserve"> </w:t>
        </w:r>
        <w:r w:rsidR="008F0850">
          <w:rPr>
            <w:w w:val="110"/>
          </w:rPr>
          <w:t>mapped</w:t>
        </w:r>
        <w:r w:rsidR="008F0850">
          <w:rPr>
            <w:spacing w:val="-11"/>
            <w:w w:val="110"/>
          </w:rPr>
          <w:t xml:space="preserve"> </w:t>
        </w:r>
        <w:r w:rsidR="008F0850">
          <w:rPr>
            <w:w w:val="110"/>
          </w:rPr>
          <w:t>to</w:t>
        </w:r>
        <w:r w:rsidR="008F0850">
          <w:rPr>
            <w:spacing w:val="-11"/>
            <w:w w:val="110"/>
          </w:rPr>
          <w:t xml:space="preserve"> </w:t>
        </w:r>
        <w:r w:rsidR="008F0850">
          <w:rPr>
            <w:w w:val="110"/>
          </w:rPr>
          <w:t>the</w:t>
        </w:r>
        <w:r w:rsidR="008F0850">
          <w:rPr>
            <w:spacing w:val="-11"/>
            <w:w w:val="110"/>
          </w:rPr>
          <w:t xml:space="preserve"> </w:t>
        </w:r>
        <w:r w:rsidR="008F0850">
          <w:rPr>
            <w:w w:val="110"/>
          </w:rPr>
          <w:t>129-group</w:t>
        </w:r>
        <w:r w:rsidR="008F0850">
          <w:rPr>
            <w:spacing w:val="-11"/>
            <w:w w:val="110"/>
          </w:rPr>
          <w:t xml:space="preserve"> </w:t>
        </w:r>
        <w:r w:rsidR="008F0850">
          <w:rPr>
            <w:spacing w:val="-7"/>
            <w:w w:val="110"/>
          </w:rPr>
          <w:t>STAYSL</w:t>
        </w:r>
        <w:r w:rsidR="008F0850">
          <w:rPr>
            <w:spacing w:val="-11"/>
            <w:w w:val="110"/>
          </w:rPr>
          <w:t xml:space="preserve"> </w:t>
        </w:r>
        <w:r w:rsidR="008F0850">
          <w:rPr>
            <w:w w:val="110"/>
          </w:rPr>
          <w:t>structure.</w:t>
        </w:r>
      </w:hyperlink>
      <w:r w:rsidR="008F0850">
        <w:rPr>
          <w:w w:val="110"/>
        </w:rPr>
        <w:tab/>
        <w:t>90</w:t>
      </w:r>
    </w:p>
    <w:p w14:paraId="23055AF1" w14:textId="77777777" w:rsidR="00430DE3" w:rsidRDefault="002363D0">
      <w:pPr>
        <w:pStyle w:val="ListParagraph"/>
        <w:numPr>
          <w:ilvl w:val="0"/>
          <w:numId w:val="21"/>
        </w:numPr>
        <w:tabs>
          <w:tab w:val="left" w:pos="1094"/>
          <w:tab w:val="left" w:pos="1095"/>
        </w:tabs>
        <w:spacing w:before="273"/>
        <w:ind w:left="1094" w:hanging="936"/>
        <w:rPr>
          <w:sz w:val="24"/>
        </w:rPr>
      </w:pPr>
      <w:hyperlink w:anchor="_bookmark110" w:history="1">
        <w:r w:rsidR="008F0850">
          <w:rPr>
            <w:sz w:val="24"/>
          </w:rPr>
          <w:t xml:space="preserve">129 group </w:t>
        </w:r>
        <w:r w:rsidR="008F0850">
          <w:rPr>
            <w:spacing w:val="-7"/>
            <w:sz w:val="24"/>
          </w:rPr>
          <w:t>STAYSL</w:t>
        </w:r>
        <w:r w:rsidR="00DB52C2">
          <w:rPr>
            <w:spacing w:val="-7"/>
            <w:sz w:val="24"/>
          </w:rPr>
          <w:t xml:space="preserve"> </w:t>
        </w:r>
        <w:r w:rsidR="008F0850">
          <w:rPr>
            <w:sz w:val="24"/>
          </w:rPr>
          <w:t xml:space="preserve">fluence compared to Scale </w:t>
        </w:r>
        <w:proofErr w:type="gramStart"/>
        <w:r w:rsidR="008F0850">
          <w:rPr>
            <w:sz w:val="24"/>
          </w:rPr>
          <w:t>252</w:t>
        </w:r>
        <w:r w:rsidR="00DB52C2">
          <w:rPr>
            <w:sz w:val="24"/>
          </w:rPr>
          <w:t xml:space="preserve"> </w:t>
        </w:r>
        <w:r w:rsidR="008F0850">
          <w:rPr>
            <w:spacing w:val="52"/>
            <w:sz w:val="24"/>
          </w:rPr>
          <w:t xml:space="preserve"> </w:t>
        </w:r>
        <w:r w:rsidR="008F0850">
          <w:rPr>
            <w:sz w:val="24"/>
          </w:rPr>
          <w:t>group</w:t>
        </w:r>
        <w:proofErr w:type="gramEnd"/>
      </w:hyperlink>
    </w:p>
    <w:p w14:paraId="1F7E9CA8" w14:textId="77777777" w:rsidR="00430DE3" w:rsidRDefault="002363D0">
      <w:pPr>
        <w:pStyle w:val="BodyText"/>
        <w:tabs>
          <w:tab w:val="left" w:leader="dot" w:pos="8505"/>
        </w:tabs>
        <w:spacing w:before="2"/>
        <w:ind w:left="1095"/>
      </w:pPr>
      <w:hyperlink w:anchor="_bookmark110" w:history="1">
        <w:r w:rsidR="008F0850">
          <w:rPr>
            <w:w w:val="105"/>
          </w:rPr>
          <w:t>nominal fluence and</w:t>
        </w:r>
        <w:r w:rsidR="008F0850">
          <w:rPr>
            <w:spacing w:val="8"/>
            <w:w w:val="105"/>
          </w:rPr>
          <w:t xml:space="preserve"> </w:t>
        </w:r>
        <w:r w:rsidR="008F0850">
          <w:rPr>
            <w:w w:val="105"/>
          </w:rPr>
          <w:t>Sampler</w:t>
        </w:r>
        <w:r w:rsidR="008F0850">
          <w:rPr>
            <w:spacing w:val="2"/>
            <w:w w:val="105"/>
          </w:rPr>
          <w:t xml:space="preserve"> </w:t>
        </w:r>
        <w:r w:rsidR="008F0850">
          <w:rPr>
            <w:w w:val="105"/>
          </w:rPr>
          <w:t>values.</w:t>
        </w:r>
      </w:hyperlink>
      <w:r w:rsidR="008F0850">
        <w:rPr>
          <w:w w:val="105"/>
        </w:rPr>
        <w:tab/>
        <w:t>92</w:t>
      </w:r>
    </w:p>
    <w:p w14:paraId="574C88FC" w14:textId="77777777" w:rsidR="00430DE3" w:rsidRDefault="002363D0">
      <w:pPr>
        <w:pStyle w:val="ListParagraph"/>
        <w:numPr>
          <w:ilvl w:val="0"/>
          <w:numId w:val="21"/>
        </w:numPr>
        <w:tabs>
          <w:tab w:val="left" w:pos="1094"/>
          <w:tab w:val="left" w:pos="1095"/>
        </w:tabs>
        <w:spacing w:before="273"/>
        <w:ind w:left="1094" w:hanging="936"/>
        <w:rPr>
          <w:sz w:val="24"/>
        </w:rPr>
      </w:pPr>
      <w:hyperlink w:anchor="_bookmark111" w:history="1">
        <w:r w:rsidR="008F0850">
          <w:rPr>
            <w:w w:val="105"/>
            <w:sz w:val="24"/>
          </w:rPr>
          <w:t>Cumulative fluence on HEU foil as a function of</w:t>
        </w:r>
        <w:r w:rsidR="008F0850">
          <w:rPr>
            <w:spacing w:val="34"/>
            <w:w w:val="105"/>
            <w:sz w:val="24"/>
          </w:rPr>
          <w:t xml:space="preserve"> </w:t>
        </w:r>
        <w:r w:rsidR="008F0850">
          <w:rPr>
            <w:w w:val="105"/>
            <w:sz w:val="24"/>
          </w:rPr>
          <w:t>time</w:t>
        </w:r>
      </w:hyperlink>
    </w:p>
    <w:p w14:paraId="2E300EFA" w14:textId="77777777" w:rsidR="00430DE3" w:rsidRDefault="002363D0">
      <w:pPr>
        <w:pStyle w:val="BodyText"/>
        <w:tabs>
          <w:tab w:val="left" w:leader="dot" w:pos="8505"/>
        </w:tabs>
        <w:spacing w:before="2"/>
        <w:ind w:left="1095"/>
      </w:pPr>
      <w:hyperlink w:anchor="_bookmark111" w:history="1">
        <w:r w:rsidR="008F0850">
          <w:rPr>
            <w:w w:val="105"/>
          </w:rPr>
          <w:t>broken into four broad</w:t>
        </w:r>
        <w:r w:rsidR="008F0850">
          <w:rPr>
            <w:spacing w:val="40"/>
            <w:w w:val="105"/>
          </w:rPr>
          <w:t xml:space="preserve"> </w:t>
        </w:r>
        <w:r w:rsidR="008F0850">
          <w:rPr>
            <w:w w:val="105"/>
          </w:rPr>
          <w:t>energy</w:t>
        </w:r>
        <w:r w:rsidR="008F0850">
          <w:rPr>
            <w:spacing w:val="10"/>
            <w:w w:val="105"/>
          </w:rPr>
          <w:t xml:space="preserve"> </w:t>
        </w:r>
        <w:r w:rsidR="008F0850">
          <w:rPr>
            <w:w w:val="105"/>
          </w:rPr>
          <w:t>groups.</w:t>
        </w:r>
      </w:hyperlink>
      <w:r w:rsidR="008F0850">
        <w:rPr>
          <w:w w:val="105"/>
        </w:rPr>
        <w:tab/>
        <w:t>93</w:t>
      </w:r>
    </w:p>
    <w:p w14:paraId="04BB6816" w14:textId="77777777" w:rsidR="00430DE3" w:rsidRDefault="002363D0">
      <w:pPr>
        <w:pStyle w:val="ListParagraph"/>
        <w:numPr>
          <w:ilvl w:val="0"/>
          <w:numId w:val="21"/>
        </w:numPr>
        <w:tabs>
          <w:tab w:val="left" w:pos="1094"/>
          <w:tab w:val="left" w:pos="1095"/>
        </w:tabs>
        <w:spacing w:before="273"/>
        <w:ind w:left="1094" w:hanging="936"/>
        <w:rPr>
          <w:sz w:val="24"/>
        </w:rPr>
      </w:pPr>
      <w:hyperlink w:anchor="_bookmark114" w:history="1">
        <w:r w:rsidR="008F0850">
          <w:rPr>
            <w:w w:val="105"/>
            <w:sz w:val="24"/>
          </w:rPr>
          <w:t>Histograms of several activation foil reactions</w:t>
        </w:r>
        <w:r w:rsidR="008F0850">
          <w:rPr>
            <w:spacing w:val="18"/>
            <w:w w:val="105"/>
            <w:sz w:val="24"/>
          </w:rPr>
          <w:t xml:space="preserve"> </w:t>
        </w:r>
        <w:r w:rsidR="008F0850">
          <w:rPr>
            <w:w w:val="105"/>
            <w:sz w:val="24"/>
          </w:rPr>
          <w:t>produced</w:t>
        </w:r>
      </w:hyperlink>
    </w:p>
    <w:p w14:paraId="2494D09C" w14:textId="77777777" w:rsidR="00430DE3" w:rsidRDefault="002363D0">
      <w:pPr>
        <w:pStyle w:val="BodyText"/>
        <w:tabs>
          <w:tab w:val="left" w:leader="dot" w:pos="8505"/>
        </w:tabs>
        <w:spacing w:before="2"/>
        <w:ind w:left="1095"/>
      </w:pPr>
      <w:hyperlink w:anchor="_bookmark114" w:history="1">
        <w:r w:rsidR="008F0850">
          <w:rPr>
            <w:w w:val="105"/>
          </w:rPr>
          <w:t>with</w:t>
        </w:r>
        <w:r w:rsidR="008F0850">
          <w:rPr>
            <w:spacing w:val="16"/>
            <w:w w:val="105"/>
          </w:rPr>
          <w:t xml:space="preserve"> </w:t>
        </w:r>
        <w:r w:rsidR="008F0850">
          <w:rPr>
            <w:w w:val="105"/>
          </w:rPr>
          <w:t>Sampler</w:t>
        </w:r>
        <w:r w:rsidR="008F0850">
          <w:rPr>
            <w:spacing w:val="16"/>
            <w:w w:val="105"/>
          </w:rPr>
          <w:t xml:space="preserve"> </w:t>
        </w:r>
        <w:r w:rsidR="008F0850">
          <w:rPr>
            <w:w w:val="105"/>
          </w:rPr>
          <w:t>results.</w:t>
        </w:r>
      </w:hyperlink>
      <w:r w:rsidR="008F0850">
        <w:rPr>
          <w:w w:val="105"/>
        </w:rPr>
        <w:tab/>
        <w:t>95</w:t>
      </w:r>
    </w:p>
    <w:p w14:paraId="7C13C87C" w14:textId="77777777" w:rsidR="00430DE3" w:rsidRDefault="002363D0">
      <w:pPr>
        <w:pStyle w:val="ListParagraph"/>
        <w:numPr>
          <w:ilvl w:val="0"/>
          <w:numId w:val="21"/>
        </w:numPr>
        <w:tabs>
          <w:tab w:val="left" w:pos="1094"/>
          <w:tab w:val="left" w:pos="1095"/>
        </w:tabs>
        <w:spacing w:before="273"/>
        <w:ind w:left="1094" w:hanging="936"/>
        <w:rPr>
          <w:sz w:val="24"/>
        </w:rPr>
      </w:pPr>
      <w:hyperlink w:anchor="_bookmark117" w:history="1">
        <w:r w:rsidR="008F0850">
          <w:rPr>
            <w:spacing w:val="-7"/>
            <w:w w:val="105"/>
            <w:sz w:val="24"/>
          </w:rPr>
          <w:t xml:space="preserve">STAYSL </w:t>
        </w:r>
        <w:r w:rsidR="008F0850">
          <w:rPr>
            <w:w w:val="105"/>
            <w:sz w:val="24"/>
          </w:rPr>
          <w:t>unfolded spectra per unit lethargy for</w:t>
        </w:r>
        <w:r w:rsidR="00DB52C2">
          <w:rPr>
            <w:w w:val="105"/>
            <w:sz w:val="24"/>
          </w:rPr>
          <w:t xml:space="preserve"> </w:t>
        </w:r>
        <w:r w:rsidR="008F0850">
          <w:rPr>
            <w:w w:val="105"/>
            <w:sz w:val="24"/>
          </w:rPr>
          <w:t>nominal</w:t>
        </w:r>
      </w:hyperlink>
    </w:p>
    <w:p w14:paraId="1DFF38C2" w14:textId="77777777" w:rsidR="00430DE3" w:rsidRDefault="002363D0">
      <w:pPr>
        <w:pStyle w:val="BodyText"/>
        <w:tabs>
          <w:tab w:val="left" w:leader="dot" w:pos="8505"/>
        </w:tabs>
        <w:spacing w:before="2"/>
        <w:ind w:left="1095"/>
      </w:pPr>
      <w:hyperlink w:anchor="_bookmark117" w:history="1">
        <w:r w:rsidR="008F0850">
          <w:rPr>
            <w:w w:val="105"/>
          </w:rPr>
          <w:t>guess, largest deviation, and</w:t>
        </w:r>
        <w:r w:rsidR="00DB52C2">
          <w:rPr>
            <w:w w:val="105"/>
          </w:rPr>
          <w:t xml:space="preserve"> </w:t>
        </w:r>
        <w:r w:rsidR="008F0850">
          <w:rPr>
            <w:w w:val="105"/>
          </w:rPr>
          <w:t>bootstrapped</w:t>
        </w:r>
        <w:r w:rsidR="008F0850">
          <w:rPr>
            <w:spacing w:val="19"/>
            <w:w w:val="105"/>
          </w:rPr>
          <w:t xml:space="preserve"> </w:t>
        </w:r>
        <w:r w:rsidR="008F0850">
          <w:rPr>
            <w:w w:val="105"/>
          </w:rPr>
          <w:t>values.</w:t>
        </w:r>
      </w:hyperlink>
      <w:r w:rsidR="008F0850">
        <w:rPr>
          <w:w w:val="105"/>
        </w:rPr>
        <w:tab/>
        <w:t>97</w:t>
      </w:r>
    </w:p>
    <w:p w14:paraId="633119C1" w14:textId="77777777" w:rsidR="00430DE3" w:rsidRDefault="002363D0">
      <w:pPr>
        <w:pStyle w:val="ListParagraph"/>
        <w:numPr>
          <w:ilvl w:val="0"/>
          <w:numId w:val="21"/>
        </w:numPr>
        <w:tabs>
          <w:tab w:val="left" w:pos="1094"/>
          <w:tab w:val="left" w:pos="1095"/>
        </w:tabs>
        <w:spacing w:before="255" w:line="297" w:lineRule="exact"/>
        <w:ind w:left="1094" w:hanging="936"/>
        <w:rPr>
          <w:sz w:val="24"/>
        </w:rPr>
      </w:pPr>
      <w:hyperlink w:anchor="_bookmark119" w:history="1">
        <w:r w:rsidR="008F0850">
          <w:rPr>
            <w:w w:val="105"/>
            <w:sz w:val="24"/>
          </w:rPr>
          <w:t xml:space="preserve">Histogram of </w:t>
        </w:r>
        <w:r w:rsidR="008F0850">
          <w:rPr>
            <w:spacing w:val="-7"/>
            <w:w w:val="105"/>
            <w:sz w:val="24"/>
          </w:rPr>
          <w:t xml:space="preserve">STAYSL </w:t>
        </w:r>
        <w:r w:rsidR="008F0850">
          <w:rPr>
            <w:w w:val="105"/>
            <w:sz w:val="24"/>
          </w:rPr>
          <w:t xml:space="preserve">unfolded </w:t>
        </w:r>
        <w:r w:rsidR="008F0850">
          <w:rPr>
            <w:spacing w:val="-7"/>
            <w:w w:val="105"/>
            <w:sz w:val="24"/>
          </w:rPr>
          <w:t xml:space="preserve">ETA </w:t>
        </w:r>
        <w:r w:rsidR="008F0850">
          <w:rPr>
            <w:w w:val="105"/>
            <w:sz w:val="24"/>
          </w:rPr>
          <w:t xml:space="preserve">spectrum </w:t>
        </w:r>
        <w:r w:rsidR="008F0850">
          <w:rPr>
            <w:rFonts w:ascii="Bookman Old Style" w:hAnsi="Bookman Old Style"/>
            <w:i/>
            <w:w w:val="105"/>
            <w:sz w:val="24"/>
          </w:rPr>
          <w:t>χ</w:t>
        </w:r>
        <w:proofErr w:type="gramStart"/>
        <w:r w:rsidR="008F0850">
          <w:rPr>
            <w:rFonts w:ascii="Cambria" w:hAnsi="Cambria"/>
            <w:b/>
            <w:w w:val="105"/>
            <w:position w:val="9"/>
            <w:sz w:val="16"/>
          </w:rPr>
          <w:t>2</w:t>
        </w:r>
        <w:r w:rsidR="00DB52C2">
          <w:rPr>
            <w:rFonts w:ascii="Cambria" w:hAnsi="Cambria"/>
            <w:b/>
            <w:w w:val="105"/>
            <w:position w:val="9"/>
            <w:sz w:val="16"/>
          </w:rPr>
          <w:t xml:space="preserve">  </w:t>
        </w:r>
        <w:r w:rsidR="008F0850">
          <w:rPr>
            <w:w w:val="105"/>
            <w:sz w:val="24"/>
          </w:rPr>
          <w:t>for</w:t>
        </w:r>
        <w:proofErr w:type="gramEnd"/>
      </w:hyperlink>
    </w:p>
    <w:p w14:paraId="6DB5F28D" w14:textId="77777777" w:rsidR="00430DE3" w:rsidRDefault="002363D0">
      <w:pPr>
        <w:pStyle w:val="BodyText"/>
        <w:tabs>
          <w:tab w:val="left" w:leader="dot" w:pos="8505"/>
        </w:tabs>
        <w:spacing w:line="276" w:lineRule="exact"/>
        <w:ind w:left="1095"/>
      </w:pPr>
      <w:hyperlink w:anchor="_bookmark119" w:history="1">
        <w:r w:rsidR="008F0850">
          <w:rPr>
            <w:w w:val="105"/>
          </w:rPr>
          <w:t>each</w:t>
        </w:r>
        <w:r w:rsidR="008F0850">
          <w:rPr>
            <w:spacing w:val="12"/>
            <w:w w:val="105"/>
          </w:rPr>
          <w:t xml:space="preserve"> </w:t>
        </w:r>
        <w:r w:rsidR="008F0850">
          <w:rPr>
            <w:w w:val="105"/>
          </w:rPr>
          <w:t>unfolded</w:t>
        </w:r>
        <w:r w:rsidR="008F0850">
          <w:rPr>
            <w:spacing w:val="11"/>
            <w:w w:val="105"/>
          </w:rPr>
          <w:t xml:space="preserve"> </w:t>
        </w:r>
        <w:r w:rsidR="008F0850">
          <w:rPr>
            <w:w w:val="105"/>
          </w:rPr>
          <w:t>trial.</w:t>
        </w:r>
      </w:hyperlink>
      <w:r w:rsidR="008F0850">
        <w:rPr>
          <w:w w:val="105"/>
        </w:rPr>
        <w:tab/>
        <w:t>99</w:t>
      </w:r>
    </w:p>
    <w:p w14:paraId="78270B92" w14:textId="77777777" w:rsidR="00430DE3" w:rsidRDefault="00430DE3">
      <w:pPr>
        <w:spacing w:line="276" w:lineRule="exact"/>
        <w:sectPr w:rsidR="00430DE3">
          <w:pgSz w:w="12240" w:h="15840"/>
          <w:pgMar w:top="1340" w:right="1680" w:bottom="1380" w:left="1700" w:header="0" w:footer="1182" w:gutter="0"/>
          <w:cols w:space="720"/>
        </w:sectPr>
      </w:pPr>
    </w:p>
    <w:p w14:paraId="0CF3E617" w14:textId="77777777" w:rsidR="00430DE3" w:rsidRDefault="008F0850">
      <w:pPr>
        <w:pStyle w:val="BodyText"/>
        <w:tabs>
          <w:tab w:val="left" w:pos="8248"/>
        </w:tabs>
        <w:spacing w:before="39"/>
        <w:ind w:left="100"/>
      </w:pPr>
      <w:r>
        <w:rPr>
          <w:w w:val="105"/>
        </w:rPr>
        <w:lastRenderedPageBreak/>
        <w:t>Figure</w:t>
      </w:r>
      <w:r>
        <w:rPr>
          <w:w w:val="105"/>
        </w:rPr>
        <w:tab/>
        <w:t>Page</w:t>
      </w:r>
    </w:p>
    <w:p w14:paraId="03CEB230" w14:textId="77777777" w:rsidR="00430DE3" w:rsidRDefault="002363D0">
      <w:pPr>
        <w:pStyle w:val="ListParagraph"/>
        <w:numPr>
          <w:ilvl w:val="0"/>
          <w:numId w:val="21"/>
        </w:numPr>
        <w:tabs>
          <w:tab w:val="left" w:pos="1094"/>
          <w:tab w:val="left" w:pos="1095"/>
          <w:tab w:val="left" w:leader="dot" w:pos="8388"/>
        </w:tabs>
        <w:spacing w:before="203"/>
        <w:ind w:left="1094" w:hanging="936"/>
        <w:rPr>
          <w:sz w:val="24"/>
        </w:rPr>
      </w:pPr>
      <w:hyperlink w:anchor="_bookmark121" w:history="1">
        <w:r w:rsidR="008F0850">
          <w:rPr>
            <w:spacing w:val="-7"/>
            <w:w w:val="105"/>
            <w:sz w:val="24"/>
          </w:rPr>
          <w:t xml:space="preserve">ETA </w:t>
        </w:r>
        <w:r w:rsidR="008F0850">
          <w:rPr>
            <w:w w:val="105"/>
            <w:sz w:val="24"/>
          </w:rPr>
          <w:t>HEU sample fissions as a</w:t>
        </w:r>
        <w:r w:rsidR="008F0850">
          <w:rPr>
            <w:spacing w:val="47"/>
            <w:w w:val="105"/>
            <w:sz w:val="24"/>
          </w:rPr>
          <w:t xml:space="preserve"> </w:t>
        </w:r>
        <w:r w:rsidR="008F0850">
          <w:rPr>
            <w:w w:val="105"/>
            <w:sz w:val="24"/>
          </w:rPr>
          <w:t>function</w:t>
        </w:r>
        <w:r w:rsidR="008F0850">
          <w:rPr>
            <w:spacing w:val="7"/>
            <w:w w:val="105"/>
            <w:sz w:val="24"/>
          </w:rPr>
          <w:t xml:space="preserve"> </w:t>
        </w:r>
        <w:r w:rsidR="008F0850">
          <w:rPr>
            <w:w w:val="105"/>
            <w:sz w:val="24"/>
          </w:rPr>
          <w:t>energy</w:t>
        </w:r>
      </w:hyperlink>
      <w:r w:rsidR="008F0850">
        <w:rPr>
          <w:w w:val="105"/>
          <w:sz w:val="24"/>
        </w:rPr>
        <w:tab/>
        <w:t>100</w:t>
      </w:r>
    </w:p>
    <w:p w14:paraId="2B9686E6" w14:textId="77777777" w:rsidR="00430DE3" w:rsidRDefault="002363D0">
      <w:pPr>
        <w:pStyle w:val="ListParagraph"/>
        <w:numPr>
          <w:ilvl w:val="0"/>
          <w:numId w:val="21"/>
        </w:numPr>
        <w:tabs>
          <w:tab w:val="left" w:pos="1094"/>
          <w:tab w:val="left" w:pos="1095"/>
        </w:tabs>
        <w:spacing w:before="196"/>
        <w:ind w:left="1094" w:hanging="936"/>
        <w:rPr>
          <w:sz w:val="24"/>
        </w:rPr>
      </w:pPr>
      <w:hyperlink w:anchor="_bookmark123" w:history="1">
        <w:r w:rsidR="008F0850">
          <w:rPr>
            <w:spacing w:val="-7"/>
            <w:w w:val="105"/>
            <w:sz w:val="24"/>
          </w:rPr>
          <w:t xml:space="preserve">ETA </w:t>
        </w:r>
        <w:r w:rsidR="008F0850">
          <w:rPr>
            <w:w w:val="105"/>
            <w:sz w:val="24"/>
          </w:rPr>
          <w:t>fission product mass chain distribution</w:t>
        </w:r>
        <w:r w:rsidR="00DB52C2">
          <w:rPr>
            <w:w w:val="105"/>
            <w:sz w:val="24"/>
          </w:rPr>
          <w:t xml:space="preserve"> </w:t>
        </w:r>
        <w:r w:rsidR="008F0850">
          <w:rPr>
            <w:w w:val="105"/>
            <w:sz w:val="24"/>
          </w:rPr>
          <w:t>calculated</w:t>
        </w:r>
      </w:hyperlink>
    </w:p>
    <w:p w14:paraId="48C1E684" w14:textId="77777777" w:rsidR="00430DE3" w:rsidRDefault="002363D0">
      <w:pPr>
        <w:pStyle w:val="BodyText"/>
        <w:tabs>
          <w:tab w:val="left" w:leader="dot" w:pos="8388"/>
        </w:tabs>
        <w:spacing w:before="2"/>
        <w:ind w:left="1095"/>
      </w:pPr>
      <w:hyperlink w:anchor="_bookmark123" w:history="1">
        <w:r w:rsidR="008F0850">
          <w:rPr>
            <w:w w:val="105"/>
          </w:rPr>
          <w:t>with GEF in comparison to</w:t>
        </w:r>
        <w:r w:rsidR="00DB52C2">
          <w:rPr>
            <w:w w:val="105"/>
          </w:rPr>
          <w:t xml:space="preserve"> </w:t>
        </w:r>
        <w:r w:rsidR="008F0850">
          <w:rPr>
            <w:w w:val="105"/>
          </w:rPr>
          <w:t>ENDF</w:t>
        </w:r>
        <w:r w:rsidR="008F0850">
          <w:rPr>
            <w:spacing w:val="15"/>
            <w:w w:val="105"/>
          </w:rPr>
          <w:t xml:space="preserve"> </w:t>
        </w:r>
        <w:r w:rsidR="008F0850">
          <w:rPr>
            <w:w w:val="105"/>
          </w:rPr>
          <w:t>values.</w:t>
        </w:r>
      </w:hyperlink>
      <w:r w:rsidR="008F0850">
        <w:rPr>
          <w:w w:val="105"/>
        </w:rPr>
        <w:tab/>
        <w:t>101</w:t>
      </w:r>
    </w:p>
    <w:p w14:paraId="51B5424C" w14:textId="77777777" w:rsidR="00430DE3" w:rsidRDefault="002363D0">
      <w:pPr>
        <w:pStyle w:val="ListParagraph"/>
        <w:numPr>
          <w:ilvl w:val="0"/>
          <w:numId w:val="21"/>
        </w:numPr>
        <w:tabs>
          <w:tab w:val="left" w:pos="1094"/>
          <w:tab w:val="left" w:pos="1095"/>
        </w:tabs>
        <w:spacing w:before="236"/>
        <w:ind w:left="1094" w:hanging="936"/>
        <w:rPr>
          <w:sz w:val="24"/>
        </w:rPr>
      </w:pPr>
      <w:hyperlink w:anchor="_bookmark124" w:history="1">
        <w:r w:rsidR="008F0850">
          <w:rPr>
            <w:w w:val="105"/>
            <w:sz w:val="24"/>
          </w:rPr>
          <w:t xml:space="preserve">TN+PFNS versus </w:t>
        </w:r>
        <w:r w:rsidR="008F0850">
          <w:rPr>
            <w:spacing w:val="-7"/>
            <w:w w:val="105"/>
            <w:sz w:val="24"/>
          </w:rPr>
          <w:t xml:space="preserve">ETA </w:t>
        </w:r>
        <w:r w:rsidR="008F0850">
          <w:rPr>
            <w:w w:val="105"/>
            <w:sz w:val="24"/>
          </w:rPr>
          <w:t>fission product mass</w:t>
        </w:r>
        <w:r w:rsidR="00DB52C2">
          <w:rPr>
            <w:w w:val="105"/>
            <w:sz w:val="24"/>
          </w:rPr>
          <w:t xml:space="preserve"> </w:t>
        </w:r>
        <w:r w:rsidR="008F0850">
          <w:rPr>
            <w:w w:val="105"/>
            <w:sz w:val="24"/>
          </w:rPr>
          <w:t>chain</w:t>
        </w:r>
      </w:hyperlink>
    </w:p>
    <w:p w14:paraId="31BD507A" w14:textId="77777777" w:rsidR="00430DE3" w:rsidRDefault="002363D0">
      <w:pPr>
        <w:pStyle w:val="BodyText"/>
        <w:tabs>
          <w:tab w:val="left" w:leader="dot" w:pos="8388"/>
        </w:tabs>
        <w:spacing w:before="2"/>
        <w:ind w:left="1095"/>
      </w:pPr>
      <w:hyperlink w:anchor="_bookmark124" w:history="1">
        <w:r w:rsidR="008F0850">
          <w:rPr>
            <w:w w:val="105"/>
          </w:rPr>
          <w:t>distributions calculated with</w:t>
        </w:r>
        <w:r w:rsidR="00DB52C2">
          <w:rPr>
            <w:w w:val="105"/>
          </w:rPr>
          <w:t xml:space="preserve"> </w:t>
        </w:r>
        <w:r w:rsidR="008F0850">
          <w:rPr>
            <w:w w:val="105"/>
          </w:rPr>
          <w:t>GEF</w:t>
        </w:r>
        <w:r w:rsidR="008F0850">
          <w:rPr>
            <w:spacing w:val="19"/>
            <w:w w:val="105"/>
          </w:rPr>
          <w:t xml:space="preserve"> </w:t>
        </w:r>
        <w:r w:rsidR="008F0850">
          <w:rPr>
            <w:w w:val="105"/>
          </w:rPr>
          <w:t>values.</w:t>
        </w:r>
      </w:hyperlink>
      <w:r w:rsidR="008F0850">
        <w:rPr>
          <w:w w:val="105"/>
        </w:rPr>
        <w:tab/>
        <w:t>102</w:t>
      </w:r>
    </w:p>
    <w:p w14:paraId="46C51D41" w14:textId="77777777" w:rsidR="00430DE3" w:rsidRDefault="002363D0">
      <w:pPr>
        <w:pStyle w:val="ListParagraph"/>
        <w:numPr>
          <w:ilvl w:val="0"/>
          <w:numId w:val="21"/>
        </w:numPr>
        <w:tabs>
          <w:tab w:val="left" w:pos="1094"/>
          <w:tab w:val="left" w:pos="1095"/>
        </w:tabs>
        <w:spacing w:before="237"/>
        <w:ind w:left="1094" w:hanging="936"/>
        <w:rPr>
          <w:sz w:val="24"/>
        </w:rPr>
      </w:pPr>
      <w:hyperlink w:anchor="_bookmark125" w:history="1">
        <w:r w:rsidR="008F0850">
          <w:rPr>
            <w:w w:val="105"/>
            <w:sz w:val="24"/>
          </w:rPr>
          <w:t xml:space="preserve">Residual mass chain yields of </w:t>
        </w:r>
        <w:r w:rsidR="008F0850">
          <w:rPr>
            <w:spacing w:val="-7"/>
            <w:w w:val="105"/>
            <w:sz w:val="24"/>
          </w:rPr>
          <w:t xml:space="preserve">ETA </w:t>
        </w:r>
        <w:r w:rsidR="008F0850">
          <w:rPr>
            <w:w w:val="105"/>
            <w:sz w:val="24"/>
          </w:rPr>
          <w:t>compared</w:t>
        </w:r>
        <w:r w:rsidR="00DB52C2">
          <w:rPr>
            <w:w w:val="105"/>
            <w:sz w:val="24"/>
          </w:rPr>
          <w:t xml:space="preserve"> </w:t>
        </w:r>
        <w:r w:rsidR="008F0850">
          <w:rPr>
            <w:w w:val="105"/>
            <w:sz w:val="24"/>
          </w:rPr>
          <w:t>to</w:t>
        </w:r>
      </w:hyperlink>
    </w:p>
    <w:p w14:paraId="130024A7" w14:textId="77777777" w:rsidR="00430DE3" w:rsidRDefault="002363D0">
      <w:pPr>
        <w:pStyle w:val="BodyText"/>
        <w:tabs>
          <w:tab w:val="left" w:leader="dot" w:pos="8388"/>
        </w:tabs>
        <w:spacing w:before="3"/>
        <w:ind w:left="1095"/>
      </w:pPr>
      <w:hyperlink w:anchor="_bookmark125" w:history="1">
        <w:r w:rsidR="008F0850">
          <w:rPr>
            <w:w w:val="105"/>
          </w:rPr>
          <w:t>TN+PFNS from</w:t>
        </w:r>
        <w:r w:rsidR="008F0850">
          <w:rPr>
            <w:spacing w:val="55"/>
            <w:w w:val="105"/>
          </w:rPr>
          <w:t xml:space="preserve"> </w:t>
        </w:r>
        <w:r w:rsidR="008F0850">
          <w:rPr>
            <w:w w:val="105"/>
          </w:rPr>
          <w:t>GEF</w:t>
        </w:r>
        <w:r w:rsidR="008F0850">
          <w:rPr>
            <w:spacing w:val="26"/>
            <w:w w:val="105"/>
          </w:rPr>
          <w:t xml:space="preserve"> </w:t>
        </w:r>
        <w:r w:rsidR="008F0850">
          <w:rPr>
            <w:spacing w:val="-3"/>
            <w:w w:val="105"/>
          </w:rPr>
          <w:t>values</w:t>
        </w:r>
      </w:hyperlink>
      <w:r w:rsidR="008F0850">
        <w:rPr>
          <w:spacing w:val="-3"/>
          <w:w w:val="105"/>
        </w:rPr>
        <w:tab/>
      </w:r>
      <w:r w:rsidR="008F0850">
        <w:rPr>
          <w:w w:val="105"/>
        </w:rPr>
        <w:t>103</w:t>
      </w:r>
    </w:p>
    <w:p w14:paraId="078ACC93" w14:textId="77777777" w:rsidR="00430DE3" w:rsidRDefault="002363D0">
      <w:pPr>
        <w:pStyle w:val="ListParagraph"/>
        <w:numPr>
          <w:ilvl w:val="0"/>
          <w:numId w:val="21"/>
        </w:numPr>
        <w:tabs>
          <w:tab w:val="left" w:pos="1094"/>
          <w:tab w:val="left" w:pos="1095"/>
        </w:tabs>
        <w:spacing w:before="237" w:line="242" w:lineRule="auto"/>
        <w:ind w:right="2383"/>
        <w:rPr>
          <w:sz w:val="24"/>
        </w:rPr>
      </w:pPr>
      <w:hyperlink w:anchor="_bookmark128" w:history="1">
        <w:r w:rsidR="008F0850">
          <w:rPr>
            <w:w w:val="105"/>
            <w:sz w:val="24"/>
          </w:rPr>
          <w:t xml:space="preserve">Experimental predictions of </w:t>
        </w:r>
        <w:r w:rsidR="008F0850">
          <w:rPr>
            <w:spacing w:val="-7"/>
            <w:w w:val="105"/>
            <w:sz w:val="24"/>
          </w:rPr>
          <w:t xml:space="preserve">ETA </w:t>
        </w:r>
        <w:r w:rsidR="008F0850">
          <w:rPr>
            <w:w w:val="105"/>
            <w:sz w:val="24"/>
          </w:rPr>
          <w:t>mass chain yields</w:t>
        </w:r>
      </w:hyperlink>
      <w:r w:rsidR="008F0850">
        <w:rPr>
          <w:w w:val="105"/>
          <w:sz w:val="24"/>
        </w:rPr>
        <w:t xml:space="preserve"> </w:t>
      </w:r>
      <w:hyperlink w:anchor="_bookmark128" w:history="1">
        <w:r w:rsidR="008F0850">
          <w:rPr>
            <w:w w:val="105"/>
            <w:sz w:val="24"/>
          </w:rPr>
          <w:t xml:space="preserve">utilizing GEF and Nagy fit data </w:t>
        </w:r>
        <w:proofErr w:type="gramStart"/>
        <w:r w:rsidR="008F0850">
          <w:rPr>
            <w:w w:val="105"/>
            <w:sz w:val="24"/>
          </w:rPr>
          <w:t>where</w:t>
        </w:r>
        <w:r w:rsidR="00DB52C2">
          <w:rPr>
            <w:w w:val="105"/>
            <w:sz w:val="24"/>
          </w:rPr>
          <w:t xml:space="preserve"> </w:t>
        </w:r>
        <w:r w:rsidR="008F0850">
          <w:rPr>
            <w:spacing w:val="3"/>
            <w:w w:val="105"/>
            <w:sz w:val="24"/>
          </w:rPr>
          <w:t xml:space="preserve"> </w:t>
        </w:r>
        <w:r w:rsidR="008F0850">
          <w:rPr>
            <w:w w:val="105"/>
            <w:sz w:val="24"/>
          </w:rPr>
          <w:t>experimental</w:t>
        </w:r>
        <w:proofErr w:type="gramEnd"/>
      </w:hyperlink>
    </w:p>
    <w:p w14:paraId="72D6D5D4" w14:textId="77777777" w:rsidR="00430DE3" w:rsidRDefault="002363D0">
      <w:pPr>
        <w:pStyle w:val="BodyText"/>
        <w:tabs>
          <w:tab w:val="left" w:leader="dot" w:pos="8388"/>
        </w:tabs>
        <w:ind w:left="1095"/>
      </w:pPr>
      <w:hyperlink w:anchor="_bookmark128" w:history="1">
        <w:r w:rsidR="008F0850">
          <w:rPr>
            <w:w w:val="105"/>
          </w:rPr>
          <w:t>measurements</w:t>
        </w:r>
        <w:r w:rsidR="008F0850">
          <w:rPr>
            <w:spacing w:val="9"/>
            <w:w w:val="105"/>
          </w:rPr>
          <w:t xml:space="preserve"> </w:t>
        </w:r>
        <w:r w:rsidR="008F0850">
          <w:rPr>
            <w:w w:val="105"/>
          </w:rPr>
          <w:t>were</w:t>
        </w:r>
        <w:r w:rsidR="008F0850">
          <w:rPr>
            <w:spacing w:val="9"/>
            <w:w w:val="105"/>
          </w:rPr>
          <w:t xml:space="preserve"> </w:t>
        </w:r>
        <w:r w:rsidR="008F0850">
          <w:rPr>
            <w:w w:val="105"/>
          </w:rPr>
          <w:t>taken.</w:t>
        </w:r>
      </w:hyperlink>
      <w:r w:rsidR="008F0850">
        <w:rPr>
          <w:w w:val="105"/>
        </w:rPr>
        <w:tab/>
        <w:t>105</w:t>
      </w:r>
    </w:p>
    <w:p w14:paraId="36D60939" w14:textId="77777777" w:rsidR="00430DE3" w:rsidRDefault="002363D0">
      <w:pPr>
        <w:pStyle w:val="ListParagraph"/>
        <w:numPr>
          <w:ilvl w:val="0"/>
          <w:numId w:val="21"/>
        </w:numPr>
        <w:tabs>
          <w:tab w:val="left" w:pos="1094"/>
          <w:tab w:val="left" w:pos="1095"/>
        </w:tabs>
        <w:spacing w:before="237"/>
        <w:ind w:left="1094" w:hanging="936"/>
        <w:rPr>
          <w:sz w:val="24"/>
        </w:rPr>
      </w:pPr>
      <w:hyperlink w:anchor="_bookmark129" w:history="1">
        <w:r w:rsidR="008F0850">
          <w:rPr>
            <w:w w:val="105"/>
            <w:sz w:val="24"/>
          </w:rPr>
          <w:t>DELFIC calculated fission product equivalent</w:t>
        </w:r>
        <w:r w:rsidR="008F0850">
          <w:rPr>
            <w:spacing w:val="-1"/>
            <w:w w:val="105"/>
            <w:sz w:val="24"/>
          </w:rPr>
          <w:t xml:space="preserve"> </w:t>
        </w:r>
        <w:r w:rsidR="008F0850">
          <w:rPr>
            <w:w w:val="105"/>
            <w:sz w:val="24"/>
          </w:rPr>
          <w:t>fissions</w:t>
        </w:r>
      </w:hyperlink>
    </w:p>
    <w:p w14:paraId="4C2C9610" w14:textId="77777777" w:rsidR="00430DE3" w:rsidRDefault="002363D0">
      <w:pPr>
        <w:pStyle w:val="BodyText"/>
        <w:tabs>
          <w:tab w:val="left" w:leader="dot" w:pos="8388"/>
        </w:tabs>
        <w:spacing w:before="3"/>
        <w:ind w:left="1095"/>
      </w:pPr>
      <w:hyperlink w:anchor="_bookmark129" w:history="1">
        <w:r w:rsidR="008F0850">
          <w:rPr>
            <w:w w:val="105"/>
          </w:rPr>
          <w:t>on the ground per unit area from mass</w:t>
        </w:r>
        <w:r w:rsidR="00DB52C2">
          <w:rPr>
            <w:w w:val="105"/>
          </w:rPr>
          <w:t xml:space="preserve"> </w:t>
        </w:r>
        <w:r w:rsidR="008F0850">
          <w:rPr>
            <w:w w:val="105"/>
          </w:rPr>
          <w:t>chain</w:t>
        </w:r>
        <w:r w:rsidR="008F0850">
          <w:rPr>
            <w:spacing w:val="14"/>
            <w:w w:val="105"/>
          </w:rPr>
          <w:t xml:space="preserve"> </w:t>
        </w:r>
        <w:r w:rsidR="008F0850">
          <w:rPr>
            <w:w w:val="105"/>
          </w:rPr>
          <w:t>140.</w:t>
        </w:r>
      </w:hyperlink>
      <w:r w:rsidR="008F0850">
        <w:rPr>
          <w:w w:val="105"/>
        </w:rPr>
        <w:tab/>
        <w:t>106</w:t>
      </w:r>
    </w:p>
    <w:p w14:paraId="6585D327" w14:textId="77777777" w:rsidR="00430DE3" w:rsidRDefault="00430DE3">
      <w:pPr>
        <w:sectPr w:rsidR="00430DE3">
          <w:pgSz w:w="12240" w:h="15840"/>
          <w:pgMar w:top="1340" w:right="1680" w:bottom="1380" w:left="1700" w:header="0" w:footer="1182" w:gutter="0"/>
          <w:cols w:space="720"/>
        </w:sectPr>
      </w:pPr>
    </w:p>
    <w:p w14:paraId="5A027C39" w14:textId="77777777" w:rsidR="00430DE3" w:rsidRDefault="008F0850">
      <w:pPr>
        <w:pStyle w:val="Heading1"/>
        <w:ind w:left="0"/>
        <w:jc w:val="center"/>
      </w:pPr>
      <w:bookmarkStart w:id="23" w:name="List_of_Tables"/>
      <w:bookmarkStart w:id="24" w:name="_bookmark4"/>
      <w:bookmarkEnd w:id="23"/>
      <w:bookmarkEnd w:id="24"/>
      <w:r>
        <w:rPr>
          <w:w w:val="115"/>
        </w:rPr>
        <w:lastRenderedPageBreak/>
        <w:t>List of</w:t>
      </w:r>
      <w:r>
        <w:rPr>
          <w:spacing w:val="58"/>
          <w:w w:val="115"/>
        </w:rPr>
        <w:t xml:space="preserve"> </w:t>
      </w:r>
      <w:r>
        <w:rPr>
          <w:spacing w:val="-5"/>
          <w:w w:val="115"/>
        </w:rPr>
        <w:t>Tables</w:t>
      </w:r>
    </w:p>
    <w:p w14:paraId="2C64769E" w14:textId="77777777" w:rsidR="00430DE3" w:rsidRDefault="00430DE3">
      <w:pPr>
        <w:pStyle w:val="BodyText"/>
        <w:rPr>
          <w:b/>
          <w:sz w:val="28"/>
        </w:rPr>
      </w:pPr>
    </w:p>
    <w:p w14:paraId="2527520F" w14:textId="77777777" w:rsidR="00430DE3" w:rsidRDefault="008F0850">
      <w:pPr>
        <w:pStyle w:val="BodyText"/>
        <w:tabs>
          <w:tab w:val="left" w:pos="8269"/>
        </w:tabs>
        <w:spacing w:before="169"/>
        <w:ind w:left="119"/>
      </w:pPr>
      <w:r>
        <w:rPr>
          <w:spacing w:val="-4"/>
          <w:w w:val="105"/>
        </w:rPr>
        <w:t>Table</w:t>
      </w:r>
      <w:r>
        <w:rPr>
          <w:spacing w:val="-4"/>
          <w:w w:val="105"/>
        </w:rPr>
        <w:tab/>
      </w:r>
      <w:r>
        <w:rPr>
          <w:w w:val="105"/>
        </w:rPr>
        <w:t>Page</w:t>
      </w:r>
    </w:p>
    <w:p w14:paraId="7083C7F0" w14:textId="77777777" w:rsidR="00430DE3" w:rsidRDefault="00430DE3">
      <w:pPr>
        <w:pStyle w:val="BodyText"/>
        <w:spacing w:before="6"/>
        <w:rPr>
          <w:sz w:val="20"/>
        </w:rPr>
      </w:pPr>
    </w:p>
    <w:p w14:paraId="0A9A2EC3" w14:textId="77777777" w:rsidR="00430DE3" w:rsidRDefault="002363D0">
      <w:pPr>
        <w:pStyle w:val="ListParagraph"/>
        <w:numPr>
          <w:ilvl w:val="0"/>
          <w:numId w:val="20"/>
        </w:numPr>
        <w:tabs>
          <w:tab w:val="left" w:pos="1114"/>
          <w:tab w:val="left" w:pos="1115"/>
        </w:tabs>
        <w:rPr>
          <w:sz w:val="24"/>
        </w:rPr>
      </w:pPr>
      <w:hyperlink w:anchor="_bookmark73" w:history="1">
        <w:r w:rsidR="008F0850">
          <w:rPr>
            <w:w w:val="105"/>
            <w:sz w:val="24"/>
          </w:rPr>
          <w:t>Activation foil reactions comparison between</w:t>
        </w:r>
        <w:r w:rsidR="008F0850">
          <w:rPr>
            <w:spacing w:val="-5"/>
            <w:w w:val="105"/>
            <w:sz w:val="24"/>
          </w:rPr>
          <w:t xml:space="preserve"> </w:t>
        </w:r>
        <w:r w:rsidR="008F0850">
          <w:rPr>
            <w:w w:val="105"/>
            <w:sz w:val="24"/>
          </w:rPr>
          <w:t>continuous</w:t>
        </w:r>
      </w:hyperlink>
    </w:p>
    <w:p w14:paraId="5800A9F5" w14:textId="77777777" w:rsidR="00430DE3" w:rsidRDefault="002363D0">
      <w:pPr>
        <w:pStyle w:val="BodyText"/>
        <w:tabs>
          <w:tab w:val="left" w:leader="dot" w:pos="8525"/>
        </w:tabs>
        <w:spacing w:before="2"/>
        <w:ind w:left="1114"/>
      </w:pPr>
      <w:hyperlink w:anchor="_bookmark73" w:history="1">
        <w:r w:rsidR="008F0850">
          <w:rPr>
            <w:w w:val="105"/>
          </w:rPr>
          <w:t xml:space="preserve">energy MCNP SSR and SCALE </w:t>
        </w:r>
        <w:r w:rsidR="008F0850">
          <w:rPr>
            <w:spacing w:val="-5"/>
            <w:w w:val="105"/>
          </w:rPr>
          <w:t>MAVRIC</w:t>
        </w:r>
        <w:r w:rsidR="00DB52C2">
          <w:rPr>
            <w:spacing w:val="-5"/>
            <w:w w:val="105"/>
          </w:rPr>
          <w:t xml:space="preserve"> </w:t>
        </w:r>
        <w:r w:rsidR="008F0850">
          <w:rPr>
            <w:w w:val="105"/>
          </w:rPr>
          <w:t>mapped</w:t>
        </w:r>
        <w:r w:rsidR="008F0850">
          <w:rPr>
            <w:spacing w:val="9"/>
            <w:w w:val="105"/>
          </w:rPr>
          <w:t xml:space="preserve"> </w:t>
        </w:r>
        <w:r w:rsidR="008F0850">
          <w:rPr>
            <w:w w:val="105"/>
          </w:rPr>
          <w:t>SSR.</w:t>
        </w:r>
      </w:hyperlink>
      <w:r w:rsidR="008F0850">
        <w:rPr>
          <w:w w:val="105"/>
        </w:rPr>
        <w:tab/>
        <w:t>60</w:t>
      </w:r>
    </w:p>
    <w:p w14:paraId="2C8501E8" w14:textId="77777777" w:rsidR="00430DE3" w:rsidRDefault="00430DE3">
      <w:pPr>
        <w:pStyle w:val="BodyText"/>
        <w:spacing w:before="6"/>
        <w:rPr>
          <w:sz w:val="20"/>
        </w:rPr>
      </w:pPr>
    </w:p>
    <w:p w14:paraId="05A6FC53" w14:textId="77777777" w:rsidR="00430DE3" w:rsidRDefault="002363D0">
      <w:pPr>
        <w:pStyle w:val="ListParagraph"/>
        <w:numPr>
          <w:ilvl w:val="0"/>
          <w:numId w:val="20"/>
        </w:numPr>
        <w:tabs>
          <w:tab w:val="left" w:pos="1114"/>
          <w:tab w:val="left" w:pos="1115"/>
        </w:tabs>
        <w:spacing w:line="242" w:lineRule="auto"/>
        <w:ind w:right="1996"/>
        <w:rPr>
          <w:sz w:val="24"/>
        </w:rPr>
      </w:pPr>
      <w:hyperlink w:anchor="_bookmark75" w:history="1">
        <w:r w:rsidR="008F0850">
          <w:rPr>
            <w:w w:val="105"/>
            <w:sz w:val="24"/>
          </w:rPr>
          <w:t>Activation foil reactions comparison between continuous</w:t>
        </w:r>
      </w:hyperlink>
      <w:r w:rsidR="008F0850">
        <w:rPr>
          <w:w w:val="105"/>
          <w:sz w:val="24"/>
        </w:rPr>
        <w:t xml:space="preserve"> </w:t>
      </w:r>
      <w:hyperlink w:anchor="_bookmark75" w:history="1">
        <w:r w:rsidR="008F0850">
          <w:rPr>
            <w:w w:val="105"/>
            <w:sz w:val="24"/>
          </w:rPr>
          <w:t>energy MCNP SSR and 252 group SCALE</w:t>
        </w:r>
        <w:r w:rsidR="008F0850">
          <w:rPr>
            <w:spacing w:val="24"/>
            <w:w w:val="105"/>
            <w:sz w:val="24"/>
          </w:rPr>
          <w:t xml:space="preserve"> </w:t>
        </w:r>
        <w:r w:rsidR="008F0850">
          <w:rPr>
            <w:spacing w:val="-5"/>
            <w:w w:val="105"/>
            <w:sz w:val="24"/>
          </w:rPr>
          <w:t>MAVRIC</w:t>
        </w:r>
      </w:hyperlink>
    </w:p>
    <w:p w14:paraId="722AA3DD" w14:textId="77777777" w:rsidR="00430DE3" w:rsidRDefault="002363D0">
      <w:pPr>
        <w:pStyle w:val="BodyText"/>
        <w:tabs>
          <w:tab w:val="left" w:leader="dot" w:pos="8525"/>
        </w:tabs>
        <w:ind w:left="1114"/>
      </w:pPr>
      <w:hyperlink w:anchor="_bookmark75" w:history="1">
        <w:r w:rsidR="008F0850">
          <w:rPr>
            <w:w w:val="105"/>
          </w:rPr>
          <w:t>mapped</w:t>
        </w:r>
        <w:r w:rsidR="008F0850">
          <w:rPr>
            <w:spacing w:val="14"/>
            <w:w w:val="105"/>
          </w:rPr>
          <w:t xml:space="preserve"> </w:t>
        </w:r>
        <w:r w:rsidR="008F0850">
          <w:rPr>
            <w:w w:val="105"/>
          </w:rPr>
          <w:t>SSR.</w:t>
        </w:r>
      </w:hyperlink>
      <w:r w:rsidR="008F0850">
        <w:rPr>
          <w:w w:val="105"/>
        </w:rPr>
        <w:tab/>
        <w:t>62</w:t>
      </w:r>
    </w:p>
    <w:p w14:paraId="68DD3976" w14:textId="77777777" w:rsidR="00430DE3" w:rsidRDefault="00430DE3">
      <w:pPr>
        <w:pStyle w:val="BodyText"/>
        <w:spacing w:before="7"/>
        <w:rPr>
          <w:sz w:val="20"/>
        </w:rPr>
      </w:pPr>
    </w:p>
    <w:p w14:paraId="09F25E87" w14:textId="77777777" w:rsidR="00430DE3" w:rsidRDefault="002363D0">
      <w:pPr>
        <w:pStyle w:val="ListParagraph"/>
        <w:numPr>
          <w:ilvl w:val="0"/>
          <w:numId w:val="20"/>
        </w:numPr>
        <w:tabs>
          <w:tab w:val="left" w:pos="1114"/>
          <w:tab w:val="left" w:pos="1115"/>
        </w:tabs>
        <w:rPr>
          <w:sz w:val="24"/>
        </w:rPr>
      </w:pPr>
      <w:hyperlink w:anchor="_bookmark84" w:history="1">
        <w:r w:rsidR="008F0850">
          <w:rPr>
            <w:w w:val="105"/>
            <w:sz w:val="24"/>
          </w:rPr>
          <w:t xml:space="preserve">Monte Carlo Darts results with normal, </w:t>
        </w:r>
        <w:proofErr w:type="gramStart"/>
        <w:r w:rsidR="008F0850">
          <w:rPr>
            <w:w w:val="105"/>
            <w:sz w:val="24"/>
          </w:rPr>
          <w:t>normal</w:t>
        </w:r>
        <w:r w:rsidR="00DB52C2">
          <w:rPr>
            <w:w w:val="105"/>
            <w:sz w:val="24"/>
          </w:rPr>
          <w:t xml:space="preserve"> </w:t>
        </w:r>
        <w:r w:rsidR="008F0850">
          <w:rPr>
            <w:spacing w:val="13"/>
            <w:w w:val="105"/>
            <w:sz w:val="24"/>
          </w:rPr>
          <w:t xml:space="preserve"> </w:t>
        </w:r>
        <w:r w:rsidR="008F0850">
          <w:rPr>
            <w:w w:val="105"/>
            <w:sz w:val="24"/>
          </w:rPr>
          <w:t>with</w:t>
        </w:r>
        <w:proofErr w:type="gramEnd"/>
      </w:hyperlink>
    </w:p>
    <w:p w14:paraId="322121C8" w14:textId="77777777" w:rsidR="00430DE3" w:rsidRDefault="002363D0">
      <w:pPr>
        <w:pStyle w:val="BodyText"/>
        <w:tabs>
          <w:tab w:val="left" w:leader="dot" w:pos="8525"/>
        </w:tabs>
        <w:spacing w:before="2"/>
        <w:ind w:left="1114"/>
      </w:pPr>
      <w:hyperlink w:anchor="_bookmark84" w:history="1">
        <w:r w:rsidR="008F0850">
          <w:rPr>
            <w:w w:val="105"/>
          </w:rPr>
          <w:t>rejected negative values, and</w:t>
        </w:r>
        <w:r w:rsidR="008F0850">
          <w:rPr>
            <w:spacing w:val="47"/>
            <w:w w:val="105"/>
          </w:rPr>
          <w:t xml:space="preserve"> </w:t>
        </w:r>
        <w:r w:rsidR="008F0850">
          <w:rPr>
            <w:w w:val="105"/>
          </w:rPr>
          <w:t>log-normal</w:t>
        </w:r>
        <w:r w:rsidR="008F0850">
          <w:rPr>
            <w:spacing w:val="11"/>
            <w:w w:val="105"/>
          </w:rPr>
          <w:t xml:space="preserve"> </w:t>
        </w:r>
        <w:r w:rsidR="008F0850">
          <w:rPr>
            <w:w w:val="105"/>
          </w:rPr>
          <w:t>distributions.</w:t>
        </w:r>
      </w:hyperlink>
      <w:r w:rsidR="008F0850">
        <w:rPr>
          <w:w w:val="105"/>
        </w:rPr>
        <w:tab/>
        <w:t>68</w:t>
      </w:r>
    </w:p>
    <w:p w14:paraId="3C19CD19" w14:textId="77777777" w:rsidR="00430DE3" w:rsidRDefault="00430DE3">
      <w:pPr>
        <w:pStyle w:val="BodyText"/>
        <w:spacing w:before="6"/>
        <w:rPr>
          <w:sz w:val="20"/>
        </w:rPr>
      </w:pPr>
    </w:p>
    <w:p w14:paraId="44DE10F2" w14:textId="77777777" w:rsidR="00430DE3" w:rsidRDefault="002363D0">
      <w:pPr>
        <w:pStyle w:val="ListParagraph"/>
        <w:numPr>
          <w:ilvl w:val="0"/>
          <w:numId w:val="20"/>
        </w:numPr>
        <w:tabs>
          <w:tab w:val="left" w:pos="1114"/>
          <w:tab w:val="left" w:pos="1115"/>
        </w:tabs>
        <w:spacing w:line="242" w:lineRule="auto"/>
        <w:ind w:right="2282"/>
        <w:rPr>
          <w:sz w:val="24"/>
        </w:rPr>
      </w:pPr>
      <w:hyperlink w:anchor="_bookmark90" w:history="1">
        <w:r w:rsidR="008F0850">
          <w:rPr>
            <w:w w:val="105"/>
            <w:sz w:val="24"/>
          </w:rPr>
          <w:t xml:space="preserve">Activation foils selected for </w:t>
        </w:r>
        <w:r w:rsidR="008F0850">
          <w:rPr>
            <w:spacing w:val="-7"/>
            <w:w w:val="105"/>
            <w:sz w:val="24"/>
          </w:rPr>
          <w:t xml:space="preserve">ETA </w:t>
        </w:r>
        <w:r w:rsidR="008F0850">
          <w:rPr>
            <w:w w:val="105"/>
            <w:sz w:val="24"/>
          </w:rPr>
          <w:t xml:space="preserve">experiment to </w:t>
        </w:r>
        <w:r w:rsidR="008F0850">
          <w:rPr>
            <w:spacing w:val="3"/>
            <w:w w:val="105"/>
            <w:sz w:val="24"/>
          </w:rPr>
          <w:t>be</w:t>
        </w:r>
      </w:hyperlink>
      <w:r w:rsidR="008F0850">
        <w:rPr>
          <w:spacing w:val="3"/>
          <w:w w:val="105"/>
          <w:sz w:val="24"/>
        </w:rPr>
        <w:t xml:space="preserve"> </w:t>
      </w:r>
      <w:hyperlink w:anchor="_bookmark90" w:history="1">
        <w:r w:rsidR="008F0850">
          <w:rPr>
            <w:w w:val="105"/>
            <w:sz w:val="24"/>
          </w:rPr>
          <w:t>utilized to unfold the neutron energy spectrum. Each</w:t>
        </w:r>
      </w:hyperlink>
      <w:r w:rsidR="008F0850">
        <w:rPr>
          <w:w w:val="105"/>
          <w:sz w:val="24"/>
        </w:rPr>
        <w:t xml:space="preserve"> </w:t>
      </w:r>
      <w:hyperlink w:anchor="_bookmark90" w:history="1">
        <w:r w:rsidR="008F0850">
          <w:rPr>
            <w:w w:val="105"/>
            <w:sz w:val="24"/>
          </w:rPr>
          <w:t>reaction has well documented nuclear data and</w:t>
        </w:r>
        <w:r w:rsidR="00DB52C2">
          <w:rPr>
            <w:w w:val="105"/>
            <w:sz w:val="24"/>
          </w:rPr>
          <w:t xml:space="preserve"> </w:t>
        </w:r>
        <w:r w:rsidR="008F0850">
          <w:rPr>
            <w:w w:val="105"/>
            <w:sz w:val="24"/>
          </w:rPr>
          <w:t>is</w:t>
        </w:r>
      </w:hyperlink>
    </w:p>
    <w:p w14:paraId="163CFE17" w14:textId="77777777" w:rsidR="00430DE3" w:rsidRDefault="002363D0">
      <w:pPr>
        <w:pStyle w:val="BodyText"/>
        <w:tabs>
          <w:tab w:val="left" w:leader="dot" w:pos="8525"/>
        </w:tabs>
        <w:ind w:left="1114"/>
      </w:pPr>
      <w:hyperlink w:anchor="_bookmark90" w:history="1">
        <w:r w:rsidR="008F0850">
          <w:rPr>
            <w:spacing w:val="-3"/>
            <w:w w:val="105"/>
          </w:rPr>
          <w:t xml:space="preserve">available </w:t>
        </w:r>
        <w:r w:rsidR="008F0850">
          <w:rPr>
            <w:w w:val="105"/>
          </w:rPr>
          <w:t>within the IRDFF utilized</w:t>
        </w:r>
        <w:r w:rsidR="00DB52C2">
          <w:rPr>
            <w:w w:val="105"/>
          </w:rPr>
          <w:t xml:space="preserve"> </w:t>
        </w:r>
        <w:r w:rsidR="008F0850">
          <w:rPr>
            <w:spacing w:val="-4"/>
            <w:w w:val="105"/>
          </w:rPr>
          <w:t>by</w:t>
        </w:r>
        <w:r w:rsidR="008F0850">
          <w:rPr>
            <w:spacing w:val="18"/>
            <w:w w:val="105"/>
          </w:rPr>
          <w:t xml:space="preserve"> </w:t>
        </w:r>
        <w:r w:rsidR="008F0850">
          <w:rPr>
            <w:spacing w:val="-6"/>
            <w:w w:val="105"/>
          </w:rPr>
          <w:t>STAYSL.</w:t>
        </w:r>
      </w:hyperlink>
      <w:r w:rsidR="008F0850">
        <w:rPr>
          <w:spacing w:val="-6"/>
          <w:w w:val="105"/>
        </w:rPr>
        <w:tab/>
      </w:r>
      <w:r w:rsidR="008F0850">
        <w:rPr>
          <w:w w:val="105"/>
        </w:rPr>
        <w:t>74</w:t>
      </w:r>
    </w:p>
    <w:p w14:paraId="3CEC7A98" w14:textId="77777777" w:rsidR="00430DE3" w:rsidRDefault="00430DE3">
      <w:pPr>
        <w:pStyle w:val="BodyText"/>
        <w:spacing w:before="7"/>
        <w:rPr>
          <w:sz w:val="20"/>
        </w:rPr>
      </w:pPr>
    </w:p>
    <w:p w14:paraId="5727E293" w14:textId="77777777" w:rsidR="00430DE3" w:rsidRDefault="002363D0">
      <w:pPr>
        <w:pStyle w:val="ListParagraph"/>
        <w:numPr>
          <w:ilvl w:val="0"/>
          <w:numId w:val="20"/>
        </w:numPr>
        <w:tabs>
          <w:tab w:val="left" w:pos="1114"/>
          <w:tab w:val="left" w:pos="1115"/>
        </w:tabs>
        <w:rPr>
          <w:sz w:val="24"/>
        </w:rPr>
      </w:pPr>
      <w:hyperlink w:anchor="_bookmark94" w:history="1">
        <w:r w:rsidR="008F0850">
          <w:rPr>
            <w:w w:val="105"/>
            <w:sz w:val="24"/>
          </w:rPr>
          <w:t>Selected fission products for analysis of the</w:t>
        </w:r>
        <w:r w:rsidR="008F0850">
          <w:rPr>
            <w:spacing w:val="32"/>
            <w:w w:val="105"/>
            <w:sz w:val="24"/>
          </w:rPr>
          <w:t xml:space="preserve"> </w:t>
        </w:r>
        <w:r w:rsidR="008F0850">
          <w:rPr>
            <w:w w:val="105"/>
            <w:sz w:val="24"/>
          </w:rPr>
          <w:t>NIF</w:t>
        </w:r>
      </w:hyperlink>
    </w:p>
    <w:p w14:paraId="302BF493" w14:textId="77777777" w:rsidR="00430DE3" w:rsidRDefault="002363D0">
      <w:pPr>
        <w:pStyle w:val="BodyText"/>
        <w:tabs>
          <w:tab w:val="left" w:leader="dot" w:pos="8525"/>
        </w:tabs>
        <w:spacing w:before="2"/>
        <w:ind w:left="1114"/>
      </w:pPr>
      <w:hyperlink w:anchor="_bookmark94" w:history="1">
        <w:r w:rsidR="008F0850">
          <w:rPr>
            <w:w w:val="105"/>
          </w:rPr>
          <w:t>experiment</w:t>
        </w:r>
      </w:hyperlink>
      <w:r w:rsidR="008F0850">
        <w:rPr>
          <w:w w:val="105"/>
        </w:rPr>
        <w:tab/>
        <w:t>78</w:t>
      </w:r>
    </w:p>
    <w:p w14:paraId="215276B5" w14:textId="77777777" w:rsidR="00430DE3" w:rsidRDefault="00430DE3">
      <w:pPr>
        <w:pStyle w:val="BodyText"/>
        <w:spacing w:before="6"/>
        <w:rPr>
          <w:sz w:val="20"/>
        </w:rPr>
      </w:pPr>
    </w:p>
    <w:p w14:paraId="73A0C648" w14:textId="77777777" w:rsidR="00430DE3" w:rsidRDefault="002363D0">
      <w:pPr>
        <w:pStyle w:val="ListParagraph"/>
        <w:numPr>
          <w:ilvl w:val="0"/>
          <w:numId w:val="20"/>
        </w:numPr>
        <w:tabs>
          <w:tab w:val="left" w:pos="1114"/>
          <w:tab w:val="left" w:pos="1115"/>
        </w:tabs>
        <w:rPr>
          <w:sz w:val="24"/>
        </w:rPr>
      </w:pPr>
      <w:hyperlink w:anchor="_bookmark104" w:history="1">
        <w:r w:rsidR="008F0850">
          <w:rPr>
            <w:w w:val="105"/>
            <w:sz w:val="24"/>
          </w:rPr>
          <w:t xml:space="preserve">5 energy group fractional fluence for </w:t>
        </w:r>
        <w:r w:rsidR="008F0850">
          <w:rPr>
            <w:spacing w:val="-7"/>
            <w:w w:val="105"/>
            <w:sz w:val="24"/>
          </w:rPr>
          <w:t>ETA</w:t>
        </w:r>
        <w:r w:rsidR="008F0850">
          <w:rPr>
            <w:spacing w:val="16"/>
            <w:w w:val="105"/>
            <w:sz w:val="24"/>
          </w:rPr>
          <w:t xml:space="preserve"> </w:t>
        </w:r>
        <w:r w:rsidR="008F0850">
          <w:rPr>
            <w:w w:val="105"/>
            <w:sz w:val="24"/>
          </w:rPr>
          <w:t>design</w:t>
        </w:r>
      </w:hyperlink>
    </w:p>
    <w:p w14:paraId="79E3B1C3" w14:textId="77777777" w:rsidR="00430DE3" w:rsidRDefault="002363D0">
      <w:pPr>
        <w:pStyle w:val="BodyText"/>
        <w:tabs>
          <w:tab w:val="left" w:leader="dot" w:pos="8525"/>
        </w:tabs>
        <w:spacing w:before="2"/>
        <w:ind w:left="1114"/>
      </w:pPr>
      <w:hyperlink w:anchor="_bookmark104" w:history="1">
        <w:r w:rsidR="008F0850">
          <w:rPr>
            <w:w w:val="105"/>
          </w:rPr>
          <w:t>compared</w:t>
        </w:r>
        <w:r w:rsidR="008F0850">
          <w:rPr>
            <w:spacing w:val="33"/>
            <w:w w:val="105"/>
          </w:rPr>
          <w:t xml:space="preserve"> </w:t>
        </w:r>
        <w:r w:rsidR="008F0850">
          <w:rPr>
            <w:w w:val="105"/>
          </w:rPr>
          <w:t>to</w:t>
        </w:r>
        <w:r w:rsidR="008F0850">
          <w:rPr>
            <w:spacing w:val="33"/>
            <w:w w:val="105"/>
          </w:rPr>
          <w:t xml:space="preserve"> </w:t>
        </w:r>
        <w:r w:rsidR="008F0850">
          <w:rPr>
            <w:w w:val="105"/>
          </w:rPr>
          <w:t>TN+PFNS</w:t>
        </w:r>
      </w:hyperlink>
      <w:r w:rsidR="008F0850">
        <w:rPr>
          <w:w w:val="105"/>
        </w:rPr>
        <w:tab/>
        <w:t>86</w:t>
      </w:r>
    </w:p>
    <w:p w14:paraId="2F277E8D" w14:textId="77777777" w:rsidR="00430DE3" w:rsidRDefault="00430DE3">
      <w:pPr>
        <w:pStyle w:val="BodyText"/>
        <w:spacing w:before="6"/>
        <w:rPr>
          <w:sz w:val="20"/>
        </w:rPr>
      </w:pPr>
    </w:p>
    <w:p w14:paraId="192EB2AE" w14:textId="77777777" w:rsidR="00430DE3" w:rsidRDefault="002363D0">
      <w:pPr>
        <w:pStyle w:val="ListParagraph"/>
        <w:numPr>
          <w:ilvl w:val="0"/>
          <w:numId w:val="20"/>
        </w:numPr>
        <w:tabs>
          <w:tab w:val="left" w:pos="1114"/>
          <w:tab w:val="left" w:pos="1115"/>
        </w:tabs>
        <w:rPr>
          <w:sz w:val="24"/>
        </w:rPr>
      </w:pPr>
      <w:hyperlink w:anchor="_bookmark105" w:history="1">
        <w:r w:rsidR="008F0850">
          <w:rPr>
            <w:w w:val="110"/>
            <w:sz w:val="24"/>
          </w:rPr>
          <w:t>Statistical</w:t>
        </w:r>
        <w:r w:rsidR="008F0850">
          <w:rPr>
            <w:spacing w:val="-18"/>
            <w:w w:val="110"/>
            <w:sz w:val="24"/>
          </w:rPr>
          <w:t xml:space="preserve"> </w:t>
        </w:r>
        <w:r w:rsidR="008F0850">
          <w:rPr>
            <w:w w:val="110"/>
            <w:sz w:val="24"/>
          </w:rPr>
          <w:t>test</w:t>
        </w:r>
        <w:r w:rsidR="008F0850">
          <w:rPr>
            <w:spacing w:val="-18"/>
            <w:w w:val="110"/>
            <w:sz w:val="24"/>
          </w:rPr>
          <w:t xml:space="preserve"> </w:t>
        </w:r>
        <w:r w:rsidR="008F0850">
          <w:rPr>
            <w:w w:val="110"/>
            <w:sz w:val="24"/>
          </w:rPr>
          <w:t>result</w:t>
        </w:r>
        <w:r w:rsidR="008F0850">
          <w:rPr>
            <w:spacing w:val="-18"/>
            <w:w w:val="110"/>
            <w:sz w:val="24"/>
          </w:rPr>
          <w:t xml:space="preserve"> </w:t>
        </w:r>
        <w:r w:rsidR="008F0850">
          <w:rPr>
            <w:w w:val="110"/>
            <w:sz w:val="24"/>
          </w:rPr>
          <w:t>comparisons</w:t>
        </w:r>
        <w:r w:rsidR="008F0850">
          <w:rPr>
            <w:spacing w:val="-17"/>
            <w:w w:val="110"/>
            <w:sz w:val="24"/>
          </w:rPr>
          <w:t xml:space="preserve"> </w:t>
        </w:r>
        <w:r w:rsidR="008F0850">
          <w:rPr>
            <w:w w:val="110"/>
            <w:sz w:val="24"/>
          </w:rPr>
          <w:t>between</w:t>
        </w:r>
        <w:r w:rsidR="008F0850">
          <w:rPr>
            <w:spacing w:val="-18"/>
            <w:w w:val="110"/>
            <w:sz w:val="24"/>
          </w:rPr>
          <w:t xml:space="preserve"> </w:t>
        </w:r>
        <w:r w:rsidR="008F0850">
          <w:rPr>
            <w:w w:val="110"/>
            <w:sz w:val="24"/>
          </w:rPr>
          <w:t>TN+PFNS</w:t>
        </w:r>
      </w:hyperlink>
    </w:p>
    <w:p w14:paraId="2F896D51" w14:textId="77777777" w:rsidR="00430DE3" w:rsidRDefault="002363D0">
      <w:pPr>
        <w:pStyle w:val="BodyText"/>
        <w:tabs>
          <w:tab w:val="left" w:leader="dot" w:pos="8525"/>
        </w:tabs>
        <w:spacing w:before="2"/>
        <w:ind w:left="1114"/>
      </w:pPr>
      <w:hyperlink w:anchor="_bookmark105" w:history="1">
        <w:r w:rsidR="008F0850">
          <w:rPr>
            <w:w w:val="105"/>
          </w:rPr>
          <w:t>and</w:t>
        </w:r>
        <w:r w:rsidR="008F0850">
          <w:rPr>
            <w:spacing w:val="19"/>
            <w:w w:val="105"/>
          </w:rPr>
          <w:t xml:space="preserve"> </w:t>
        </w:r>
        <w:r w:rsidR="008F0850">
          <w:rPr>
            <w:spacing w:val="-7"/>
            <w:w w:val="105"/>
          </w:rPr>
          <w:t>ETA</w:t>
        </w:r>
        <w:r w:rsidR="008F0850">
          <w:rPr>
            <w:spacing w:val="18"/>
            <w:w w:val="105"/>
          </w:rPr>
          <w:t xml:space="preserve"> </w:t>
        </w:r>
        <w:r w:rsidR="008F0850">
          <w:rPr>
            <w:w w:val="105"/>
          </w:rPr>
          <w:t>performance.</w:t>
        </w:r>
      </w:hyperlink>
      <w:r w:rsidR="008F0850">
        <w:rPr>
          <w:w w:val="105"/>
        </w:rPr>
        <w:tab/>
        <w:t>87</w:t>
      </w:r>
    </w:p>
    <w:p w14:paraId="4633876E" w14:textId="77777777" w:rsidR="00430DE3" w:rsidRDefault="00430DE3">
      <w:pPr>
        <w:pStyle w:val="BodyText"/>
        <w:spacing w:before="6"/>
        <w:rPr>
          <w:sz w:val="20"/>
        </w:rPr>
      </w:pPr>
    </w:p>
    <w:p w14:paraId="41DF59FB" w14:textId="77777777" w:rsidR="00430DE3" w:rsidRDefault="002363D0">
      <w:pPr>
        <w:pStyle w:val="ListParagraph"/>
        <w:numPr>
          <w:ilvl w:val="0"/>
          <w:numId w:val="20"/>
        </w:numPr>
        <w:tabs>
          <w:tab w:val="left" w:pos="1114"/>
          <w:tab w:val="left" w:pos="1115"/>
        </w:tabs>
        <w:rPr>
          <w:sz w:val="24"/>
        </w:rPr>
      </w:pPr>
      <w:hyperlink w:anchor="_bookmark113" w:history="1">
        <w:r w:rsidR="008F0850">
          <w:rPr>
            <w:w w:val="105"/>
            <w:sz w:val="24"/>
          </w:rPr>
          <w:t>Activation foil activities predicted with</w:t>
        </w:r>
        <w:r w:rsidR="00DB52C2">
          <w:rPr>
            <w:w w:val="105"/>
            <w:sz w:val="24"/>
          </w:rPr>
          <w:t xml:space="preserve"> </w:t>
        </w:r>
        <w:r w:rsidR="008F0850">
          <w:rPr>
            <w:w w:val="105"/>
            <w:sz w:val="24"/>
          </w:rPr>
          <w:t>bootstrapped</w:t>
        </w:r>
      </w:hyperlink>
    </w:p>
    <w:p w14:paraId="308BD5EA" w14:textId="77777777" w:rsidR="00430DE3" w:rsidRDefault="002363D0">
      <w:pPr>
        <w:pStyle w:val="BodyText"/>
        <w:tabs>
          <w:tab w:val="left" w:leader="dot" w:pos="8525"/>
        </w:tabs>
        <w:spacing w:before="2"/>
        <w:ind w:left="1114"/>
      </w:pPr>
      <w:hyperlink w:anchor="_bookmark113" w:history="1">
        <w:r w:rsidR="008F0850">
          <w:rPr>
            <w:w w:val="105"/>
          </w:rPr>
          <w:t>nuclear data</w:t>
        </w:r>
        <w:r w:rsidR="008F0850">
          <w:rPr>
            <w:spacing w:val="34"/>
            <w:w w:val="105"/>
          </w:rPr>
          <w:t xml:space="preserve"> </w:t>
        </w:r>
        <w:r w:rsidR="008F0850">
          <w:rPr>
            <w:w w:val="105"/>
          </w:rPr>
          <w:t>covariance</w:t>
        </w:r>
        <w:r w:rsidR="008F0850">
          <w:rPr>
            <w:spacing w:val="18"/>
            <w:w w:val="105"/>
          </w:rPr>
          <w:t xml:space="preserve"> </w:t>
        </w:r>
        <w:r w:rsidR="008F0850">
          <w:rPr>
            <w:w w:val="105"/>
          </w:rPr>
          <w:t>uncertainty</w:t>
        </w:r>
      </w:hyperlink>
      <w:r w:rsidR="008F0850">
        <w:rPr>
          <w:w w:val="105"/>
        </w:rPr>
        <w:tab/>
        <w:t>94</w:t>
      </w:r>
    </w:p>
    <w:p w14:paraId="7F9A42C7" w14:textId="77777777" w:rsidR="00430DE3" w:rsidRDefault="00430DE3">
      <w:pPr>
        <w:pStyle w:val="BodyText"/>
        <w:spacing w:before="6"/>
        <w:rPr>
          <w:sz w:val="20"/>
        </w:rPr>
      </w:pPr>
    </w:p>
    <w:p w14:paraId="5C00C527" w14:textId="77777777" w:rsidR="00430DE3" w:rsidRDefault="002363D0">
      <w:pPr>
        <w:pStyle w:val="ListParagraph"/>
        <w:numPr>
          <w:ilvl w:val="0"/>
          <w:numId w:val="20"/>
        </w:numPr>
        <w:tabs>
          <w:tab w:val="left" w:pos="1114"/>
          <w:tab w:val="left" w:pos="1115"/>
        </w:tabs>
        <w:rPr>
          <w:sz w:val="24"/>
        </w:rPr>
      </w:pPr>
      <w:hyperlink w:anchor="_bookmark115" w:history="1">
        <w:r w:rsidR="008F0850">
          <w:rPr>
            <w:w w:val="110"/>
            <w:sz w:val="24"/>
          </w:rPr>
          <w:t>Contributions</w:t>
        </w:r>
        <w:r w:rsidR="008F0850">
          <w:rPr>
            <w:spacing w:val="-12"/>
            <w:w w:val="110"/>
            <w:sz w:val="24"/>
          </w:rPr>
          <w:t xml:space="preserve"> </w:t>
        </w:r>
        <w:r w:rsidR="008F0850">
          <w:rPr>
            <w:w w:val="110"/>
            <w:sz w:val="24"/>
          </w:rPr>
          <w:t>to</w:t>
        </w:r>
        <w:r w:rsidR="008F0850">
          <w:rPr>
            <w:spacing w:val="-12"/>
            <w:w w:val="110"/>
            <w:sz w:val="24"/>
          </w:rPr>
          <w:t xml:space="preserve"> </w:t>
        </w:r>
        <w:r w:rsidR="008F0850">
          <w:rPr>
            <w:w w:val="110"/>
            <w:sz w:val="24"/>
          </w:rPr>
          <w:t>total</w:t>
        </w:r>
        <w:r w:rsidR="008F0850">
          <w:rPr>
            <w:spacing w:val="-12"/>
            <w:w w:val="110"/>
            <w:sz w:val="24"/>
          </w:rPr>
          <w:t xml:space="preserve"> </w:t>
        </w:r>
        <w:r w:rsidR="008F0850">
          <w:rPr>
            <w:w w:val="110"/>
            <w:sz w:val="24"/>
          </w:rPr>
          <w:t>uncertainty</w:t>
        </w:r>
        <w:r w:rsidR="008F0850">
          <w:rPr>
            <w:spacing w:val="-12"/>
            <w:w w:val="110"/>
            <w:sz w:val="24"/>
          </w:rPr>
          <w:t xml:space="preserve"> </w:t>
        </w:r>
        <w:r w:rsidR="008F0850">
          <w:rPr>
            <w:w w:val="110"/>
            <w:sz w:val="24"/>
          </w:rPr>
          <w:t>for</w:t>
        </w:r>
        <w:r w:rsidR="008F0850">
          <w:rPr>
            <w:spacing w:val="-12"/>
            <w:w w:val="110"/>
            <w:sz w:val="24"/>
          </w:rPr>
          <w:t xml:space="preserve"> </w:t>
        </w:r>
        <w:r w:rsidR="008F0850">
          <w:rPr>
            <w:w w:val="110"/>
            <w:sz w:val="24"/>
          </w:rPr>
          <w:t>activation</w:t>
        </w:r>
      </w:hyperlink>
    </w:p>
    <w:p w14:paraId="2498428F" w14:textId="77777777" w:rsidR="00430DE3" w:rsidRDefault="002363D0">
      <w:pPr>
        <w:pStyle w:val="BodyText"/>
        <w:tabs>
          <w:tab w:val="left" w:leader="dot" w:pos="8525"/>
        </w:tabs>
        <w:spacing w:before="2"/>
        <w:ind w:left="1114"/>
      </w:pPr>
      <w:hyperlink w:anchor="_bookmark115" w:history="1">
        <w:r w:rsidR="008F0850">
          <w:rPr>
            <w:w w:val="105"/>
          </w:rPr>
          <w:t>reactions utilizing IRDFF</w:t>
        </w:r>
        <w:r w:rsidR="00DB52C2">
          <w:rPr>
            <w:w w:val="105"/>
          </w:rPr>
          <w:t xml:space="preserve"> </w:t>
        </w:r>
        <w:r w:rsidR="008F0850">
          <w:rPr>
            <w:w w:val="105"/>
          </w:rPr>
          <w:t>nuclear</w:t>
        </w:r>
        <w:r w:rsidR="008F0850">
          <w:rPr>
            <w:spacing w:val="22"/>
            <w:w w:val="105"/>
          </w:rPr>
          <w:t xml:space="preserve"> </w:t>
        </w:r>
        <w:r w:rsidR="008F0850">
          <w:rPr>
            <w:w w:val="105"/>
          </w:rPr>
          <w:t>data.</w:t>
        </w:r>
      </w:hyperlink>
      <w:r w:rsidR="008F0850">
        <w:rPr>
          <w:w w:val="105"/>
        </w:rPr>
        <w:tab/>
        <w:t>96</w:t>
      </w:r>
    </w:p>
    <w:p w14:paraId="003E362E" w14:textId="77777777" w:rsidR="00430DE3" w:rsidRDefault="00430DE3">
      <w:pPr>
        <w:pStyle w:val="BodyText"/>
        <w:spacing w:before="6"/>
        <w:rPr>
          <w:sz w:val="20"/>
        </w:rPr>
      </w:pPr>
    </w:p>
    <w:p w14:paraId="6DB12819" w14:textId="77777777" w:rsidR="00430DE3" w:rsidRDefault="002363D0">
      <w:pPr>
        <w:pStyle w:val="ListParagraph"/>
        <w:numPr>
          <w:ilvl w:val="0"/>
          <w:numId w:val="20"/>
        </w:numPr>
        <w:tabs>
          <w:tab w:val="left" w:pos="1114"/>
          <w:tab w:val="left" w:pos="1115"/>
        </w:tabs>
        <w:spacing w:before="1"/>
        <w:ind w:left="1114" w:hanging="936"/>
        <w:rPr>
          <w:sz w:val="24"/>
        </w:rPr>
      </w:pPr>
      <w:hyperlink w:anchor="_bookmark127" w:history="1">
        <w:r w:rsidR="008F0850">
          <w:rPr>
            <w:spacing w:val="-7"/>
            <w:w w:val="105"/>
            <w:sz w:val="24"/>
          </w:rPr>
          <w:t>ETA</w:t>
        </w:r>
        <w:r w:rsidR="00DB52C2">
          <w:rPr>
            <w:spacing w:val="-7"/>
            <w:w w:val="105"/>
            <w:sz w:val="24"/>
          </w:rPr>
          <w:t xml:space="preserve"> </w:t>
        </w:r>
        <w:r w:rsidR="008F0850">
          <w:rPr>
            <w:w w:val="105"/>
            <w:sz w:val="24"/>
          </w:rPr>
          <w:t>and TN+PFNS produced Nagy fit</w:t>
        </w:r>
        <w:r w:rsidR="00DB52C2">
          <w:rPr>
            <w:w w:val="105"/>
            <w:sz w:val="24"/>
          </w:rPr>
          <w:t xml:space="preserve"> </w:t>
        </w:r>
        <w:r w:rsidR="008F0850">
          <w:rPr>
            <w:w w:val="105"/>
            <w:sz w:val="24"/>
          </w:rPr>
          <w:t>cumulative</w:t>
        </w:r>
      </w:hyperlink>
    </w:p>
    <w:p w14:paraId="405C396D" w14:textId="77777777" w:rsidR="00430DE3" w:rsidRDefault="002363D0">
      <w:pPr>
        <w:pStyle w:val="BodyText"/>
        <w:tabs>
          <w:tab w:val="left" w:leader="dot" w:pos="8408"/>
        </w:tabs>
        <w:spacing w:before="3"/>
        <w:ind w:left="1114"/>
      </w:pPr>
      <w:hyperlink w:anchor="_bookmark127" w:history="1">
        <w:r w:rsidR="008F0850">
          <w:rPr>
            <w:w w:val="105"/>
          </w:rPr>
          <w:t>fission product yield from</w:t>
        </w:r>
        <w:r w:rsidR="008F0850">
          <w:rPr>
            <w:spacing w:val="51"/>
            <w:w w:val="105"/>
          </w:rPr>
          <w:t xml:space="preserve"> </w:t>
        </w:r>
        <w:r w:rsidR="008F0850">
          <w:rPr>
            <w:w w:val="105"/>
          </w:rPr>
          <w:t>experimental</w:t>
        </w:r>
        <w:r w:rsidR="008F0850">
          <w:rPr>
            <w:spacing w:val="13"/>
            <w:w w:val="105"/>
          </w:rPr>
          <w:t xml:space="preserve"> </w:t>
        </w:r>
        <w:r w:rsidR="008F0850">
          <w:rPr>
            <w:w w:val="105"/>
          </w:rPr>
          <w:t>data.</w:t>
        </w:r>
      </w:hyperlink>
      <w:r w:rsidR="008F0850">
        <w:rPr>
          <w:w w:val="105"/>
        </w:rPr>
        <w:tab/>
        <w:t>104</w:t>
      </w:r>
    </w:p>
    <w:p w14:paraId="2D13D381" w14:textId="77777777" w:rsidR="00430DE3" w:rsidRDefault="00430DE3">
      <w:pPr>
        <w:sectPr w:rsidR="00430DE3">
          <w:pgSz w:w="12240" w:h="15840"/>
          <w:pgMar w:top="1380" w:right="1680" w:bottom="1380" w:left="1680" w:header="0" w:footer="1182" w:gutter="0"/>
          <w:cols w:space="720"/>
        </w:sectPr>
      </w:pPr>
    </w:p>
    <w:p w14:paraId="6CA5CB96" w14:textId="77777777" w:rsidR="00430DE3" w:rsidRDefault="00430DE3">
      <w:pPr>
        <w:pStyle w:val="BodyText"/>
        <w:rPr>
          <w:sz w:val="20"/>
        </w:rPr>
      </w:pPr>
    </w:p>
    <w:p w14:paraId="2F801D86" w14:textId="77777777" w:rsidR="00430DE3" w:rsidRDefault="00430DE3">
      <w:pPr>
        <w:pStyle w:val="BodyText"/>
        <w:rPr>
          <w:sz w:val="20"/>
        </w:rPr>
      </w:pPr>
    </w:p>
    <w:p w14:paraId="60F96409" w14:textId="77777777" w:rsidR="00430DE3" w:rsidRDefault="00430DE3">
      <w:pPr>
        <w:pStyle w:val="BodyText"/>
        <w:rPr>
          <w:sz w:val="20"/>
        </w:rPr>
      </w:pPr>
    </w:p>
    <w:p w14:paraId="5A7F9C9D" w14:textId="77777777" w:rsidR="00430DE3" w:rsidRDefault="00430DE3">
      <w:pPr>
        <w:pStyle w:val="BodyText"/>
        <w:spacing w:before="2"/>
        <w:rPr>
          <w:sz w:val="19"/>
        </w:rPr>
      </w:pPr>
    </w:p>
    <w:p w14:paraId="6CA809BA" w14:textId="77777777" w:rsidR="00430DE3" w:rsidRDefault="008F0850">
      <w:pPr>
        <w:pStyle w:val="BodyText"/>
        <w:spacing w:before="1" w:line="415" w:lineRule="auto"/>
        <w:ind w:left="459" w:right="407" w:firstLine="49"/>
      </w:pPr>
      <w:bookmarkStart w:id="25" w:name="Introduction"/>
      <w:bookmarkStart w:id="26" w:name="Reproducibility"/>
      <w:bookmarkStart w:id="27" w:name="_bookmark5"/>
      <w:bookmarkEnd w:id="25"/>
      <w:bookmarkEnd w:id="26"/>
      <w:bookmarkEnd w:id="27"/>
      <w:r>
        <w:rPr>
          <w:w w:val="105"/>
        </w:rPr>
        <w:t>NUCLEAR DATA COVARIANCE ANALYSIS OF AN ENERGY TUNING ASSEMBLY FOR SIMULATING NUCLEAR WEAPON ENVIRONMENTS</w:t>
      </w:r>
    </w:p>
    <w:p w14:paraId="058A047B" w14:textId="77777777" w:rsidR="00430DE3" w:rsidRDefault="00430DE3">
      <w:pPr>
        <w:pStyle w:val="BodyText"/>
        <w:spacing w:before="3"/>
        <w:rPr>
          <w:sz w:val="28"/>
        </w:rPr>
      </w:pPr>
    </w:p>
    <w:p w14:paraId="1ADAA958" w14:textId="77777777" w:rsidR="00430DE3" w:rsidRDefault="008F0850">
      <w:pPr>
        <w:pStyle w:val="Heading1"/>
        <w:numPr>
          <w:ilvl w:val="1"/>
          <w:numId w:val="20"/>
        </w:numPr>
        <w:tabs>
          <w:tab w:val="left" w:pos="3718"/>
          <w:tab w:val="left" w:pos="3719"/>
        </w:tabs>
        <w:spacing w:before="0"/>
      </w:pPr>
      <w:r>
        <w:rPr>
          <w:w w:val="115"/>
        </w:rPr>
        <w:t>Introduction</w:t>
      </w:r>
    </w:p>
    <w:p w14:paraId="519F5375" w14:textId="77777777" w:rsidR="00430DE3" w:rsidRDefault="00430DE3">
      <w:pPr>
        <w:pStyle w:val="BodyText"/>
        <w:rPr>
          <w:b/>
          <w:sz w:val="28"/>
        </w:rPr>
      </w:pPr>
    </w:p>
    <w:p w14:paraId="68519C13" w14:textId="77777777" w:rsidR="00430DE3" w:rsidRDefault="00430DE3">
      <w:pPr>
        <w:pStyle w:val="BodyText"/>
        <w:spacing w:before="1"/>
        <w:rPr>
          <w:b/>
          <w:sz w:val="32"/>
        </w:rPr>
      </w:pPr>
    </w:p>
    <w:p w14:paraId="1DDD6650" w14:textId="77777777" w:rsidR="00430DE3" w:rsidRDefault="008F0850">
      <w:pPr>
        <w:pStyle w:val="Heading2"/>
        <w:numPr>
          <w:ilvl w:val="1"/>
          <w:numId w:val="19"/>
        </w:numPr>
        <w:tabs>
          <w:tab w:val="left" w:pos="712"/>
          <w:tab w:val="left" w:pos="713"/>
        </w:tabs>
        <w:ind w:hanging="612"/>
      </w:pPr>
      <w:bookmarkStart w:id="28" w:name="Motivation"/>
      <w:bookmarkStart w:id="29" w:name="_bookmark6"/>
      <w:bookmarkEnd w:id="28"/>
      <w:bookmarkEnd w:id="29"/>
      <w:r>
        <w:rPr>
          <w:w w:val="115"/>
        </w:rPr>
        <w:t>Motivation</w:t>
      </w:r>
    </w:p>
    <w:p w14:paraId="51AAC3A2" w14:textId="77777777" w:rsidR="00430DE3" w:rsidRDefault="00430DE3">
      <w:pPr>
        <w:pStyle w:val="BodyText"/>
        <w:rPr>
          <w:b/>
        </w:rPr>
      </w:pPr>
    </w:p>
    <w:p w14:paraId="1F1FFD03" w14:textId="77777777" w:rsidR="00430DE3" w:rsidRDefault="008F0850">
      <w:pPr>
        <w:pStyle w:val="BodyText"/>
        <w:spacing w:before="162" w:line="415" w:lineRule="auto"/>
        <w:ind w:left="100" w:right="117" w:firstLine="460"/>
        <w:jc w:val="both"/>
      </w:pPr>
      <w:r>
        <w:rPr>
          <w:w w:val="105"/>
        </w:rPr>
        <w:t>Nuclear deterrence is the cornerstone of U.S. nuclear policy and strategy [</w:t>
      </w:r>
      <w:hyperlink w:anchor="_bookmark135" w:history="1">
        <w:r>
          <w:rPr>
            <w:w w:val="105"/>
          </w:rPr>
          <w:t>2</w:t>
        </w:r>
      </w:hyperlink>
      <w:r>
        <w:rPr>
          <w:w w:val="105"/>
        </w:rPr>
        <w:t>].</w:t>
      </w:r>
      <w:r w:rsidR="00DB52C2">
        <w:rPr>
          <w:w w:val="105"/>
        </w:rPr>
        <w:t xml:space="preserve">  </w:t>
      </w:r>
      <w:r>
        <w:rPr>
          <w:w w:val="105"/>
        </w:rPr>
        <w:t xml:space="preserve"> A </w:t>
      </w:r>
      <w:r>
        <w:rPr>
          <w:spacing w:val="-3"/>
          <w:w w:val="105"/>
        </w:rPr>
        <w:t xml:space="preserve">key </w:t>
      </w:r>
      <w:r>
        <w:rPr>
          <w:w w:val="105"/>
        </w:rPr>
        <w:t xml:space="preserve">component of deterrence theory that enables U.S. strategic objectives is the credibility of the nuclear </w:t>
      </w:r>
      <w:r>
        <w:rPr>
          <w:spacing w:val="-3"/>
          <w:w w:val="105"/>
        </w:rPr>
        <w:t xml:space="preserve">capability. Two key </w:t>
      </w:r>
      <w:r>
        <w:rPr>
          <w:w w:val="105"/>
        </w:rPr>
        <w:t>attributes related to nuclear deterrence credibility are attribution capabilities to hold potential threats accountable and the surety of nuclear weapon systems to function if</w:t>
      </w:r>
      <w:r>
        <w:rPr>
          <w:spacing w:val="55"/>
          <w:w w:val="105"/>
        </w:rPr>
        <w:t xml:space="preserve"> </w:t>
      </w:r>
      <w:r>
        <w:rPr>
          <w:w w:val="105"/>
        </w:rPr>
        <w:t>needed.</w:t>
      </w:r>
    </w:p>
    <w:p w14:paraId="293A29CB" w14:textId="77777777" w:rsidR="00430DE3" w:rsidRDefault="008F0850">
      <w:pPr>
        <w:pStyle w:val="BodyText"/>
        <w:spacing w:before="7" w:line="415" w:lineRule="auto"/>
        <w:ind w:left="100" w:right="117" w:firstLine="425"/>
        <w:jc w:val="both"/>
      </w:pPr>
      <w:r>
        <w:rPr>
          <w:w w:val="105"/>
        </w:rPr>
        <w:t>The final full</w:t>
      </w:r>
      <w:ins w:id="30" w:author="Bucy, Anna M Ctr USAF AETC AFIT/ENP" w:date="2019-01-03T15:59:00Z">
        <w:r w:rsidR="00D25F79">
          <w:rPr>
            <w:w w:val="105"/>
          </w:rPr>
          <w:t>-</w:t>
        </w:r>
      </w:ins>
      <w:del w:id="31" w:author="Bucy, Anna M Ctr USAF AETC AFIT/ENP" w:date="2019-01-03T15:59:00Z">
        <w:r w:rsidDel="00D25F79">
          <w:rPr>
            <w:w w:val="105"/>
          </w:rPr>
          <w:delText xml:space="preserve"> </w:delText>
        </w:r>
      </w:del>
      <w:r>
        <w:rPr>
          <w:w w:val="105"/>
        </w:rPr>
        <w:t xml:space="preserve">scale U.S. nuclear weapon testing </w:t>
      </w:r>
      <w:r>
        <w:rPr>
          <w:spacing w:val="-3"/>
          <w:w w:val="105"/>
        </w:rPr>
        <w:t xml:space="preserve">was </w:t>
      </w:r>
      <w:r>
        <w:rPr>
          <w:w w:val="105"/>
        </w:rPr>
        <w:t>performed on 23 September, 1992.</w:t>
      </w:r>
      <w:r>
        <w:rPr>
          <w:spacing w:val="24"/>
          <w:w w:val="105"/>
        </w:rPr>
        <w:t xml:space="preserve"> </w:t>
      </w:r>
      <w:r>
        <w:rPr>
          <w:w w:val="105"/>
        </w:rPr>
        <w:t>The</w:t>
      </w:r>
      <w:r>
        <w:rPr>
          <w:spacing w:val="-10"/>
          <w:w w:val="105"/>
        </w:rPr>
        <w:t xml:space="preserve"> </w:t>
      </w:r>
      <w:r>
        <w:rPr>
          <w:w w:val="105"/>
        </w:rPr>
        <w:t>non-proliferation</w:t>
      </w:r>
      <w:r>
        <w:rPr>
          <w:spacing w:val="-10"/>
          <w:w w:val="105"/>
        </w:rPr>
        <w:t xml:space="preserve"> </w:t>
      </w:r>
      <w:r>
        <w:rPr>
          <w:w w:val="105"/>
        </w:rPr>
        <w:t>of</w:t>
      </w:r>
      <w:r>
        <w:rPr>
          <w:spacing w:val="-10"/>
          <w:w w:val="105"/>
        </w:rPr>
        <w:t xml:space="preserve"> </w:t>
      </w:r>
      <w:r>
        <w:rPr>
          <w:w w:val="105"/>
        </w:rPr>
        <w:t>nuclear</w:t>
      </w:r>
      <w:r>
        <w:rPr>
          <w:spacing w:val="-11"/>
          <w:w w:val="105"/>
        </w:rPr>
        <w:t xml:space="preserve"> </w:t>
      </w:r>
      <w:r>
        <w:rPr>
          <w:w w:val="105"/>
        </w:rPr>
        <w:t>weapons</w:t>
      </w:r>
      <w:r>
        <w:rPr>
          <w:spacing w:val="-10"/>
          <w:w w:val="105"/>
        </w:rPr>
        <w:t xml:space="preserve"> </w:t>
      </w:r>
      <w:r>
        <w:rPr>
          <w:w w:val="105"/>
        </w:rPr>
        <w:t>and</w:t>
      </w:r>
      <w:r>
        <w:rPr>
          <w:spacing w:val="-10"/>
          <w:w w:val="105"/>
        </w:rPr>
        <w:t xml:space="preserve"> </w:t>
      </w:r>
      <w:r>
        <w:rPr>
          <w:w w:val="105"/>
        </w:rPr>
        <w:t>general</w:t>
      </w:r>
      <w:r>
        <w:rPr>
          <w:spacing w:val="-10"/>
          <w:w w:val="105"/>
        </w:rPr>
        <w:t xml:space="preserve"> </w:t>
      </w:r>
      <w:r>
        <w:rPr>
          <w:w w:val="105"/>
        </w:rPr>
        <w:t>health</w:t>
      </w:r>
      <w:r>
        <w:rPr>
          <w:spacing w:val="-10"/>
          <w:w w:val="105"/>
        </w:rPr>
        <w:t xml:space="preserve"> </w:t>
      </w:r>
      <w:r>
        <w:rPr>
          <w:w w:val="105"/>
        </w:rPr>
        <w:t>and</w:t>
      </w:r>
      <w:r>
        <w:rPr>
          <w:spacing w:val="-10"/>
          <w:w w:val="105"/>
        </w:rPr>
        <w:t xml:space="preserve"> </w:t>
      </w:r>
      <w:r>
        <w:rPr>
          <w:w w:val="105"/>
        </w:rPr>
        <w:t>environmental concerns</w:t>
      </w:r>
      <w:r>
        <w:rPr>
          <w:spacing w:val="-14"/>
          <w:w w:val="105"/>
        </w:rPr>
        <w:t xml:space="preserve"> </w:t>
      </w:r>
      <w:r>
        <w:rPr>
          <w:w w:val="105"/>
        </w:rPr>
        <w:t>from</w:t>
      </w:r>
      <w:r>
        <w:rPr>
          <w:spacing w:val="-14"/>
          <w:w w:val="105"/>
        </w:rPr>
        <w:t xml:space="preserve"> </w:t>
      </w:r>
      <w:r>
        <w:rPr>
          <w:w w:val="105"/>
        </w:rPr>
        <w:t>the</w:t>
      </w:r>
      <w:r>
        <w:rPr>
          <w:spacing w:val="-14"/>
          <w:w w:val="105"/>
        </w:rPr>
        <w:t xml:space="preserve"> </w:t>
      </w:r>
      <w:r>
        <w:rPr>
          <w:w w:val="105"/>
        </w:rPr>
        <w:t>radioactive</w:t>
      </w:r>
      <w:r>
        <w:rPr>
          <w:spacing w:val="-14"/>
          <w:w w:val="105"/>
        </w:rPr>
        <w:t xml:space="preserve"> </w:t>
      </w:r>
      <w:r>
        <w:rPr>
          <w:w w:val="105"/>
        </w:rPr>
        <w:t>emissions</w:t>
      </w:r>
      <w:r>
        <w:rPr>
          <w:spacing w:val="-14"/>
          <w:w w:val="105"/>
        </w:rPr>
        <w:t xml:space="preserve"> </w:t>
      </w:r>
      <w:r>
        <w:rPr>
          <w:w w:val="105"/>
        </w:rPr>
        <w:t>were</w:t>
      </w:r>
      <w:r>
        <w:rPr>
          <w:spacing w:val="-14"/>
          <w:w w:val="105"/>
        </w:rPr>
        <w:t xml:space="preserve"> </w:t>
      </w:r>
      <w:r>
        <w:rPr>
          <w:spacing w:val="-3"/>
          <w:w w:val="105"/>
        </w:rPr>
        <w:t>key</w:t>
      </w:r>
      <w:r>
        <w:rPr>
          <w:spacing w:val="-14"/>
          <w:w w:val="105"/>
        </w:rPr>
        <w:t xml:space="preserve"> </w:t>
      </w:r>
      <w:r>
        <w:rPr>
          <w:w w:val="105"/>
        </w:rPr>
        <w:t>drivers</w:t>
      </w:r>
      <w:r>
        <w:rPr>
          <w:spacing w:val="-14"/>
          <w:w w:val="105"/>
        </w:rPr>
        <w:t xml:space="preserve"> </w:t>
      </w:r>
      <w:r>
        <w:rPr>
          <w:w w:val="105"/>
        </w:rPr>
        <w:t>for</w:t>
      </w:r>
      <w:r>
        <w:rPr>
          <w:spacing w:val="-14"/>
          <w:w w:val="105"/>
        </w:rPr>
        <w:t xml:space="preserve"> </w:t>
      </w:r>
      <w:r>
        <w:rPr>
          <w:w w:val="105"/>
        </w:rPr>
        <w:t>eliminating</w:t>
      </w:r>
      <w:r>
        <w:rPr>
          <w:spacing w:val="-13"/>
          <w:w w:val="105"/>
        </w:rPr>
        <w:t xml:space="preserve"> </w:t>
      </w:r>
      <w:r>
        <w:rPr>
          <w:w w:val="105"/>
        </w:rPr>
        <w:t>testing</w:t>
      </w:r>
      <w:r>
        <w:rPr>
          <w:spacing w:val="-14"/>
          <w:w w:val="105"/>
        </w:rPr>
        <w:t xml:space="preserve"> </w:t>
      </w:r>
      <w:r>
        <w:rPr>
          <w:w w:val="105"/>
        </w:rPr>
        <w:t>of</w:t>
      </w:r>
      <w:r>
        <w:rPr>
          <w:spacing w:val="-14"/>
          <w:w w:val="105"/>
        </w:rPr>
        <w:t xml:space="preserve"> </w:t>
      </w:r>
      <w:r>
        <w:rPr>
          <w:spacing w:val="-3"/>
          <w:w w:val="105"/>
        </w:rPr>
        <w:t xml:space="preserve">any </w:t>
      </w:r>
      <w:r>
        <w:rPr>
          <w:w w:val="105"/>
        </w:rPr>
        <w:t xml:space="preserve">kind. The Comprehensive </w:t>
      </w:r>
      <w:r w:rsidR="00D25F79">
        <w:rPr>
          <w:spacing w:val="-3"/>
          <w:w w:val="105"/>
        </w:rPr>
        <w:t xml:space="preserve">Test-Ban </w:t>
      </w:r>
      <w:r w:rsidR="00D25F79">
        <w:rPr>
          <w:spacing w:val="-5"/>
          <w:w w:val="105"/>
        </w:rPr>
        <w:t>Treaty</w:t>
      </w:r>
      <w:r>
        <w:rPr>
          <w:spacing w:val="-5"/>
          <w:w w:val="105"/>
        </w:rPr>
        <w:t xml:space="preserve"> </w:t>
      </w:r>
      <w:r>
        <w:rPr>
          <w:w w:val="105"/>
        </w:rPr>
        <w:t>(CTBT) banned nuclear explosions for</w:t>
      </w:r>
      <w:r w:rsidR="00DB52C2">
        <w:rPr>
          <w:w w:val="105"/>
        </w:rPr>
        <w:t xml:space="preserve"> </w:t>
      </w:r>
      <w:r>
        <w:rPr>
          <w:w w:val="105"/>
        </w:rPr>
        <w:t xml:space="preserve">all signatories or supporting nations for an indefinite duration since 1996. A handful of tests </w:t>
      </w:r>
      <w:r>
        <w:rPr>
          <w:spacing w:val="-4"/>
          <w:w w:val="105"/>
        </w:rPr>
        <w:t xml:space="preserve">have </w:t>
      </w:r>
      <w:r>
        <w:rPr>
          <w:w w:val="105"/>
        </w:rPr>
        <w:t xml:space="preserve">been conducted after the CTBT’s effective date; none </w:t>
      </w:r>
      <w:r>
        <w:rPr>
          <w:spacing w:val="-4"/>
          <w:w w:val="105"/>
        </w:rPr>
        <w:t xml:space="preserve">have </w:t>
      </w:r>
      <w:r>
        <w:rPr>
          <w:w w:val="105"/>
        </w:rPr>
        <w:t xml:space="preserve">been </w:t>
      </w:r>
      <w:r>
        <w:rPr>
          <w:spacing w:val="-4"/>
          <w:w w:val="105"/>
        </w:rPr>
        <w:t xml:space="preserve">by </w:t>
      </w:r>
      <w:r>
        <w:rPr>
          <w:w w:val="105"/>
        </w:rPr>
        <w:t>the U.S.</w:t>
      </w:r>
    </w:p>
    <w:p w14:paraId="37621216" w14:textId="77777777" w:rsidR="00430DE3" w:rsidRDefault="008F0850" w:rsidP="00DB52C2">
      <w:pPr>
        <w:pStyle w:val="BodyText"/>
        <w:spacing w:before="7" w:line="415" w:lineRule="auto"/>
        <w:ind w:left="100" w:right="117" w:firstLine="424"/>
        <w:jc w:val="both"/>
        <w:sectPr w:rsidR="00430DE3">
          <w:footerReference w:type="default" r:id="rId12"/>
          <w:pgSz w:w="12240" w:h="15840"/>
          <w:pgMar w:top="1500" w:right="1680" w:bottom="1380" w:left="1700" w:header="0" w:footer="1182" w:gutter="0"/>
          <w:pgNumType w:start="1"/>
          <w:cols w:space="720"/>
        </w:sectPr>
      </w:pPr>
      <w:r>
        <w:rPr>
          <w:w w:val="105"/>
        </w:rPr>
        <w:t>The 2018 U.S. National Defense Strategy identified the modernization of the nu- clear triad as a key capability to meet requirements [</w:t>
      </w:r>
      <w:hyperlink w:anchor="_bookmark136" w:history="1">
        <w:r>
          <w:rPr>
            <w:w w:val="105"/>
          </w:rPr>
          <w:t>3</w:t>
        </w:r>
      </w:hyperlink>
      <w:r>
        <w:rPr>
          <w:w w:val="105"/>
        </w:rPr>
        <w:t>]. Therefore, there is still a need for the capabilities previously provided through nuclear testing for the study of nu- clear environments to support the credibility of the nuclear deterrent. Previous work has shown that the loss of nuclear testing has created a capability gap to reproduce nuclear weapon environments of interest to national security applications</w:t>
      </w:r>
      <w:r w:rsidR="00DB52C2">
        <w:rPr>
          <w:w w:val="105"/>
        </w:rPr>
        <w:t xml:space="preserve"> including </w:t>
      </w:r>
    </w:p>
    <w:p w14:paraId="485C9874" w14:textId="77777777" w:rsidR="00430DE3" w:rsidRDefault="008F0850" w:rsidP="00DB52C2">
      <w:pPr>
        <w:pStyle w:val="BodyText"/>
        <w:spacing w:before="35"/>
      </w:pPr>
      <w:r>
        <w:rPr>
          <w:w w:val="105"/>
        </w:rPr>
        <w:lastRenderedPageBreak/>
        <w:t>nuclear weapons effects (NWE) and technical nuclear forensics (TNF) [</w:t>
      </w:r>
      <w:hyperlink w:anchor="_bookmark137" w:history="1">
        <w:r>
          <w:rPr>
            <w:w w:val="105"/>
          </w:rPr>
          <w:t>4</w:t>
        </w:r>
      </w:hyperlink>
      <w:r>
        <w:rPr>
          <w:w w:val="105"/>
        </w:rPr>
        <w:t xml:space="preserve">, </w:t>
      </w:r>
      <w:hyperlink w:anchor="_bookmark138" w:history="1">
        <w:r>
          <w:rPr>
            <w:w w:val="105"/>
          </w:rPr>
          <w:t>5</w:t>
        </w:r>
      </w:hyperlink>
      <w:r>
        <w:rPr>
          <w:w w:val="105"/>
        </w:rPr>
        <w:t>].</w:t>
      </w:r>
    </w:p>
    <w:p w14:paraId="23517867" w14:textId="77777777" w:rsidR="00430DE3" w:rsidRDefault="00430DE3">
      <w:pPr>
        <w:pStyle w:val="BodyText"/>
      </w:pPr>
    </w:p>
    <w:p w14:paraId="0784CE3B" w14:textId="77777777" w:rsidR="00430DE3" w:rsidRDefault="00430DE3">
      <w:pPr>
        <w:pStyle w:val="BodyText"/>
        <w:spacing w:before="7"/>
        <w:rPr>
          <w:sz w:val="22"/>
        </w:rPr>
      </w:pPr>
    </w:p>
    <w:p w14:paraId="0CE85380" w14:textId="77777777" w:rsidR="00430DE3" w:rsidRDefault="008F0850">
      <w:pPr>
        <w:pStyle w:val="Heading2"/>
        <w:numPr>
          <w:ilvl w:val="2"/>
          <w:numId w:val="19"/>
        </w:numPr>
        <w:tabs>
          <w:tab w:val="left" w:pos="1273"/>
          <w:tab w:val="left" w:pos="1274"/>
        </w:tabs>
      </w:pPr>
      <w:bookmarkStart w:id="32" w:name="Nuclear_Weapon_Certification_Capability_"/>
      <w:bookmarkStart w:id="33" w:name="_bookmark7"/>
      <w:bookmarkEnd w:id="32"/>
      <w:bookmarkEnd w:id="33"/>
      <w:r>
        <w:rPr>
          <w:w w:val="115"/>
        </w:rPr>
        <w:t xml:space="preserve">Nuclear </w:t>
      </w:r>
      <w:r>
        <w:rPr>
          <w:spacing w:val="-3"/>
          <w:w w:val="115"/>
        </w:rPr>
        <w:t xml:space="preserve">Weapon </w:t>
      </w:r>
      <w:r>
        <w:rPr>
          <w:w w:val="115"/>
        </w:rPr>
        <w:t>Certification Capability</w:t>
      </w:r>
      <w:r>
        <w:rPr>
          <w:spacing w:val="-26"/>
          <w:w w:val="115"/>
        </w:rPr>
        <w:t xml:space="preserve"> </w:t>
      </w:r>
      <w:r>
        <w:rPr>
          <w:w w:val="115"/>
        </w:rPr>
        <w:t>Gap</w:t>
      </w:r>
    </w:p>
    <w:p w14:paraId="47D81377" w14:textId="77777777" w:rsidR="00430DE3" w:rsidRDefault="00430DE3">
      <w:pPr>
        <w:pStyle w:val="BodyText"/>
        <w:spacing w:before="10"/>
        <w:rPr>
          <w:b/>
          <w:sz w:val="30"/>
        </w:rPr>
      </w:pPr>
    </w:p>
    <w:p w14:paraId="476F9E63" w14:textId="77777777" w:rsidR="00430DE3" w:rsidRDefault="008F0850">
      <w:pPr>
        <w:pStyle w:val="BodyText"/>
        <w:spacing w:before="1" w:line="415" w:lineRule="auto"/>
        <w:ind w:left="100" w:right="117" w:firstLine="460"/>
        <w:jc w:val="both"/>
      </w:pPr>
      <w:r>
        <w:rPr>
          <w:w w:val="105"/>
        </w:rPr>
        <w:t>Each U.S. administration has supported the requirement and maintenance of</w:t>
      </w:r>
      <w:r w:rsidR="00DB52C2">
        <w:rPr>
          <w:w w:val="105"/>
        </w:rPr>
        <w:t xml:space="preserve"> a </w:t>
      </w:r>
      <w:r>
        <w:rPr>
          <w:w w:val="105"/>
        </w:rPr>
        <w:t xml:space="preserve">nuclear force structure after the elimination of nuclear tests. President Donald </w:t>
      </w:r>
      <w:r>
        <w:rPr>
          <w:spacing w:val="-4"/>
          <w:w w:val="105"/>
        </w:rPr>
        <w:t xml:space="preserve">Trump </w:t>
      </w:r>
      <w:r>
        <w:rPr>
          <w:w w:val="105"/>
        </w:rPr>
        <w:t xml:space="preserve">stated at the 2018 State of the Union Address, “As part of our defense, </w:t>
      </w:r>
      <w:r>
        <w:rPr>
          <w:spacing w:val="-4"/>
          <w:w w:val="105"/>
        </w:rPr>
        <w:t xml:space="preserve">we </w:t>
      </w:r>
      <w:r>
        <w:rPr>
          <w:w w:val="105"/>
        </w:rPr>
        <w:t>must modernize and rebuild our nuclear arsenal,</w:t>
      </w:r>
      <w:r w:rsidR="00DB52C2">
        <w:rPr>
          <w:w w:val="105"/>
        </w:rPr>
        <w:t xml:space="preserve"> </w:t>
      </w:r>
      <w:r>
        <w:rPr>
          <w:w w:val="105"/>
        </w:rPr>
        <w:t>hopefully never having to use it,</w:t>
      </w:r>
      <w:r w:rsidR="00DB52C2">
        <w:rPr>
          <w:w w:val="105"/>
        </w:rPr>
        <w:t xml:space="preserve"> </w:t>
      </w:r>
      <w:r>
        <w:rPr>
          <w:w w:val="105"/>
        </w:rPr>
        <w:t xml:space="preserve">but making it so strong and powerful that it will deter </w:t>
      </w:r>
      <w:r>
        <w:rPr>
          <w:spacing w:val="-3"/>
          <w:w w:val="105"/>
        </w:rPr>
        <w:t xml:space="preserve">any </w:t>
      </w:r>
      <w:r>
        <w:rPr>
          <w:w w:val="105"/>
        </w:rPr>
        <w:t>acts of aggression” [</w:t>
      </w:r>
      <w:hyperlink w:anchor="_bookmark139" w:history="1">
        <w:r>
          <w:rPr>
            <w:w w:val="105"/>
          </w:rPr>
          <w:t>6</w:t>
        </w:r>
      </w:hyperlink>
      <w:r>
        <w:rPr>
          <w:w w:val="105"/>
        </w:rPr>
        <w:t>].</w:t>
      </w:r>
      <w:r w:rsidR="00DB52C2">
        <w:rPr>
          <w:w w:val="105"/>
        </w:rPr>
        <w:t xml:space="preserve"> </w:t>
      </w:r>
      <w:r>
        <w:rPr>
          <w:w w:val="105"/>
        </w:rPr>
        <w:t>The National</w:t>
      </w:r>
      <w:r w:rsidR="00DB52C2">
        <w:rPr>
          <w:w w:val="105"/>
        </w:rPr>
        <w:t xml:space="preserve"> </w:t>
      </w:r>
      <w:r>
        <w:rPr>
          <w:w w:val="105"/>
        </w:rPr>
        <w:t>Nuclear Security Administration</w:t>
      </w:r>
      <w:r w:rsidR="00DB52C2">
        <w:rPr>
          <w:w w:val="105"/>
        </w:rPr>
        <w:t xml:space="preserve"> </w:t>
      </w:r>
      <w:r>
        <w:rPr>
          <w:w w:val="105"/>
        </w:rPr>
        <w:t>(NNSA) is tasked with the mission</w:t>
      </w:r>
      <w:r w:rsidR="00DB52C2">
        <w:rPr>
          <w:w w:val="105"/>
        </w:rPr>
        <w:t xml:space="preserve"> </w:t>
      </w:r>
      <w:r>
        <w:rPr>
          <w:w w:val="105"/>
        </w:rPr>
        <w:t xml:space="preserve">of maintaining the nuclear stockpile’s </w:t>
      </w:r>
      <w:r>
        <w:rPr>
          <w:spacing w:val="-4"/>
          <w:w w:val="105"/>
        </w:rPr>
        <w:t xml:space="preserve">safety, </w:t>
      </w:r>
      <w:r>
        <w:rPr>
          <w:spacing w:val="-3"/>
          <w:w w:val="105"/>
        </w:rPr>
        <w:t xml:space="preserve">security, </w:t>
      </w:r>
      <w:r>
        <w:rPr>
          <w:w w:val="105"/>
        </w:rPr>
        <w:t>and effectiveness under the Stockpile Stewardship Program</w:t>
      </w:r>
      <w:r>
        <w:rPr>
          <w:spacing w:val="48"/>
          <w:w w:val="105"/>
        </w:rPr>
        <w:t xml:space="preserve"> </w:t>
      </w:r>
      <w:r>
        <w:rPr>
          <w:w w:val="105"/>
        </w:rPr>
        <w:t>(SSP).</w:t>
      </w:r>
    </w:p>
    <w:p w14:paraId="201C13DC" w14:textId="51476394" w:rsidR="00430DE3" w:rsidRDefault="008F0850">
      <w:pPr>
        <w:pStyle w:val="BodyText"/>
        <w:spacing w:before="8" w:line="415" w:lineRule="auto"/>
        <w:ind w:left="100" w:right="117" w:firstLine="450"/>
        <w:jc w:val="both"/>
      </w:pPr>
      <w:r>
        <w:rPr>
          <w:spacing w:val="-5"/>
          <w:w w:val="105"/>
        </w:rPr>
        <w:t>Full</w:t>
      </w:r>
      <w:ins w:id="34" w:author="Bucy, Anna M Ctr USAF AETC AFIT/ENP" w:date="2019-01-07T11:26:00Z">
        <w:r w:rsidR="00247462">
          <w:rPr>
            <w:spacing w:val="-5"/>
            <w:w w:val="105"/>
          </w:rPr>
          <w:t>-</w:t>
        </w:r>
      </w:ins>
      <w:del w:id="35" w:author="Bucy, Anna M Ctr USAF AETC AFIT/ENP" w:date="2019-01-07T11:26:00Z">
        <w:r w:rsidDel="00247462">
          <w:rPr>
            <w:spacing w:val="-5"/>
            <w:w w:val="105"/>
          </w:rPr>
          <w:delText xml:space="preserve"> </w:delText>
        </w:r>
      </w:del>
      <w:r>
        <w:rPr>
          <w:w w:val="105"/>
        </w:rPr>
        <w:t xml:space="preserve">scale system testing in </w:t>
      </w:r>
      <w:r>
        <w:rPr>
          <w:spacing w:val="-3"/>
          <w:w w:val="105"/>
        </w:rPr>
        <w:t xml:space="preserve">relevant </w:t>
      </w:r>
      <w:r>
        <w:rPr>
          <w:w w:val="105"/>
        </w:rPr>
        <w:t xml:space="preserve">environments is generally recognized as a critical requirement for nuclear weapon certification, just as it is for </w:t>
      </w:r>
      <w:r>
        <w:rPr>
          <w:spacing w:val="-3"/>
          <w:w w:val="105"/>
        </w:rPr>
        <w:t xml:space="preserve">any </w:t>
      </w:r>
      <w:r>
        <w:rPr>
          <w:w w:val="105"/>
        </w:rPr>
        <w:t>Department of Defense (DOD)</w:t>
      </w:r>
      <w:del w:id="36" w:author="Bucy, Anna M Ctr USAF AETC AFIT/ENP" w:date="2019-01-07T11:26:00Z">
        <w:r w:rsidDel="00247462">
          <w:rPr>
            <w:w w:val="105"/>
          </w:rPr>
          <w:delText>,</w:delText>
        </w:r>
      </w:del>
      <w:r>
        <w:rPr>
          <w:w w:val="105"/>
        </w:rPr>
        <w:t xml:space="preserve"> weapon system. Actual system tests cannot </w:t>
      </w:r>
      <w:r>
        <w:rPr>
          <w:spacing w:val="3"/>
          <w:w w:val="105"/>
        </w:rPr>
        <w:t xml:space="preserve">be </w:t>
      </w:r>
      <w:r>
        <w:rPr>
          <w:w w:val="105"/>
        </w:rPr>
        <w:t xml:space="preserve">performed, so demonstration of components or subsystems in </w:t>
      </w:r>
      <w:del w:id="37" w:author="Bucy, Anna M Ctr USAF AETC AFIT/ENP" w:date="2019-01-07T11:26:00Z">
        <w:r w:rsidDel="00247462">
          <w:rPr>
            <w:w w:val="105"/>
          </w:rPr>
          <w:delText xml:space="preserve">a </w:delText>
        </w:r>
      </w:del>
      <w:r>
        <w:rPr>
          <w:w w:val="105"/>
        </w:rPr>
        <w:t xml:space="preserve">the </w:t>
      </w:r>
      <w:r>
        <w:rPr>
          <w:spacing w:val="-3"/>
          <w:w w:val="105"/>
        </w:rPr>
        <w:t xml:space="preserve">relevant </w:t>
      </w:r>
      <w:r>
        <w:rPr>
          <w:w w:val="105"/>
        </w:rPr>
        <w:t xml:space="preserve">environment is an </w:t>
      </w:r>
      <w:proofErr w:type="spellStart"/>
      <w:r>
        <w:rPr>
          <w:w w:val="105"/>
        </w:rPr>
        <w:t>im</w:t>
      </w:r>
      <w:proofErr w:type="spellEnd"/>
      <w:r>
        <w:rPr>
          <w:w w:val="105"/>
        </w:rPr>
        <w:t xml:space="preserve">- </w:t>
      </w:r>
      <w:proofErr w:type="spellStart"/>
      <w:r>
        <w:rPr>
          <w:w w:val="105"/>
        </w:rPr>
        <w:t>portant</w:t>
      </w:r>
      <w:proofErr w:type="spellEnd"/>
      <w:r>
        <w:rPr>
          <w:w w:val="105"/>
        </w:rPr>
        <w:t xml:space="preserve"> part of the technology readiness level as part of the DOD Instruction 5000.02 series [</w:t>
      </w:r>
      <w:hyperlink w:anchor="_bookmark140" w:history="1">
        <w:r>
          <w:rPr>
            <w:w w:val="105"/>
          </w:rPr>
          <w:t>7</w:t>
        </w:r>
      </w:hyperlink>
      <w:r>
        <w:rPr>
          <w:w w:val="105"/>
        </w:rPr>
        <w:t>]. Additionally, the DOD nuclear certification process is derived from DOD Directive 3150.02 [</w:t>
      </w:r>
      <w:hyperlink w:anchor="_bookmark141" w:history="1">
        <w:r>
          <w:rPr>
            <w:w w:val="105"/>
          </w:rPr>
          <w:t>8</w:t>
        </w:r>
      </w:hyperlink>
      <w:r>
        <w:rPr>
          <w:w w:val="105"/>
        </w:rPr>
        <w:t xml:space="preserve">]. Representative nuclear weapons system and effects testing supporting SSP is carried out </w:t>
      </w:r>
      <w:r>
        <w:rPr>
          <w:spacing w:val="-4"/>
          <w:w w:val="105"/>
        </w:rPr>
        <w:t xml:space="preserve">by </w:t>
      </w:r>
      <w:r>
        <w:rPr>
          <w:w w:val="105"/>
        </w:rPr>
        <w:t>the Department of Energy (DOE), DOD, national laboratori</w:t>
      </w:r>
      <w:commentRangeStart w:id="38"/>
      <w:commentRangeStart w:id="39"/>
      <w:commentRangeStart w:id="40"/>
      <w:r>
        <w:rPr>
          <w:w w:val="105"/>
        </w:rPr>
        <w:t>es</w:t>
      </w:r>
      <w:commentRangeEnd w:id="38"/>
      <w:r w:rsidR="00247462">
        <w:rPr>
          <w:rStyle w:val="CommentReference"/>
        </w:rPr>
        <w:commentReference w:id="38"/>
      </w:r>
      <w:commentRangeEnd w:id="39"/>
      <w:r w:rsidR="003C5DCA">
        <w:rPr>
          <w:rStyle w:val="CommentReference"/>
        </w:rPr>
        <w:commentReference w:id="39"/>
      </w:r>
      <w:commentRangeEnd w:id="40"/>
      <w:r w:rsidR="003C5DCA">
        <w:rPr>
          <w:rStyle w:val="CommentReference"/>
        </w:rPr>
        <w:commentReference w:id="40"/>
      </w:r>
      <w:r>
        <w:rPr>
          <w:w w:val="105"/>
        </w:rPr>
        <w:t xml:space="preserve">, and supporting organizations. The scope of the testing sites is incredibly wide, ranging from radio frequency communications to the prompt gamma and neu- </w:t>
      </w:r>
      <w:proofErr w:type="spellStart"/>
      <w:r>
        <w:rPr>
          <w:w w:val="105"/>
        </w:rPr>
        <w:t>tron</w:t>
      </w:r>
      <w:proofErr w:type="spellEnd"/>
      <w:r>
        <w:rPr>
          <w:w w:val="105"/>
        </w:rPr>
        <w:t xml:space="preserve"> emissions following a nuclear </w:t>
      </w:r>
      <w:r>
        <w:rPr>
          <w:spacing w:val="-3"/>
          <w:w w:val="105"/>
        </w:rPr>
        <w:t xml:space="preserve">event. </w:t>
      </w:r>
      <w:r>
        <w:rPr>
          <w:w w:val="105"/>
        </w:rPr>
        <w:t>Some testing is conducted on components</w:t>
      </w:r>
      <w:r w:rsidR="00DB52C2">
        <w:rPr>
          <w:w w:val="105"/>
        </w:rPr>
        <w:t xml:space="preserve"> </w:t>
      </w:r>
      <w:r>
        <w:rPr>
          <w:w w:val="105"/>
        </w:rPr>
        <w:t>of the nuclear weapons themselves, such as the near-system-level hydrodynamic tests performed with inert pits [</w:t>
      </w:r>
      <w:hyperlink w:anchor="_bookmark142" w:history="1">
        <w:r>
          <w:rPr>
            <w:w w:val="105"/>
          </w:rPr>
          <w:t>9</w:t>
        </w:r>
      </w:hyperlink>
      <w:r>
        <w:rPr>
          <w:w w:val="105"/>
        </w:rPr>
        <w:t xml:space="preserve">]. </w:t>
      </w:r>
      <w:r>
        <w:rPr>
          <w:spacing w:val="-3"/>
          <w:w w:val="105"/>
        </w:rPr>
        <w:t xml:space="preserve">However, </w:t>
      </w:r>
      <w:r>
        <w:rPr>
          <w:w w:val="105"/>
        </w:rPr>
        <w:t xml:space="preserve">many aspects of nuclear weapons are only testable via computational methods or experiments </w:t>
      </w:r>
      <w:del w:id="41" w:author="Bucy, Anna M Ctr USAF AETC AFIT/ENP" w:date="2019-01-07T11:28:00Z">
        <w:r w:rsidDel="00247462">
          <w:rPr>
            <w:w w:val="105"/>
          </w:rPr>
          <w:delText xml:space="preserve">which </w:delText>
        </w:r>
      </w:del>
      <w:ins w:id="42" w:author="Bucy, Anna M Ctr USAF AETC AFIT/ENP" w:date="2019-01-07T11:28:00Z">
        <w:r w:rsidR="00247462">
          <w:rPr>
            <w:w w:val="105"/>
          </w:rPr>
          <w:t xml:space="preserve">that </w:t>
        </w:r>
      </w:ins>
      <w:r>
        <w:rPr>
          <w:spacing w:val="-3"/>
          <w:w w:val="105"/>
        </w:rPr>
        <w:t>may</w:t>
      </w:r>
      <w:r w:rsidR="00DB52C2">
        <w:rPr>
          <w:spacing w:val="-3"/>
          <w:w w:val="105"/>
        </w:rPr>
        <w:t xml:space="preserve"> </w:t>
      </w:r>
      <w:r>
        <w:rPr>
          <w:w w:val="105"/>
        </w:rPr>
        <w:t>not truly represent</w:t>
      </w:r>
      <w:r w:rsidR="00DB52C2">
        <w:rPr>
          <w:w w:val="105"/>
        </w:rPr>
        <w:t xml:space="preserve"> </w:t>
      </w:r>
      <w:r>
        <w:rPr>
          <w:w w:val="105"/>
        </w:rPr>
        <w:t xml:space="preserve">the physics </w:t>
      </w:r>
      <w:r>
        <w:rPr>
          <w:spacing w:val="-3"/>
          <w:w w:val="105"/>
        </w:rPr>
        <w:t xml:space="preserve">involved </w:t>
      </w:r>
      <w:r>
        <w:rPr>
          <w:w w:val="105"/>
        </w:rPr>
        <w:t>in a nuclear weapon.</w:t>
      </w:r>
      <w:r w:rsidR="00DB52C2">
        <w:rPr>
          <w:w w:val="105"/>
        </w:rPr>
        <w:t xml:space="preserve">   </w:t>
      </w:r>
      <w:r>
        <w:rPr>
          <w:w w:val="105"/>
        </w:rPr>
        <w:t>Not employing full</w:t>
      </w:r>
      <w:ins w:id="43" w:author="Bucy, Anna M Ctr USAF AETC AFIT/ENP" w:date="2019-01-07T11:28:00Z">
        <w:r w:rsidR="00247462">
          <w:rPr>
            <w:w w:val="105"/>
          </w:rPr>
          <w:t>-</w:t>
        </w:r>
      </w:ins>
      <w:del w:id="44" w:author="Bucy, Anna M Ctr USAF AETC AFIT/ENP" w:date="2019-01-07T11:28:00Z">
        <w:r w:rsidDel="00247462">
          <w:rPr>
            <w:w w:val="105"/>
          </w:rPr>
          <w:delText xml:space="preserve"> </w:delText>
        </w:r>
      </w:del>
      <w:r>
        <w:rPr>
          <w:w w:val="105"/>
        </w:rPr>
        <w:t>scale nuclear testing</w:t>
      </w:r>
    </w:p>
    <w:p w14:paraId="703294DE" w14:textId="77777777" w:rsidR="00430DE3" w:rsidRDefault="00430DE3">
      <w:pPr>
        <w:spacing w:line="415" w:lineRule="auto"/>
        <w:jc w:val="both"/>
        <w:sectPr w:rsidR="00430DE3">
          <w:pgSz w:w="12240" w:h="15840"/>
          <w:pgMar w:top="1420" w:right="1680" w:bottom="1380" w:left="1700" w:header="0" w:footer="1182" w:gutter="0"/>
          <w:cols w:space="720"/>
        </w:sectPr>
      </w:pPr>
    </w:p>
    <w:p w14:paraId="5F860075" w14:textId="77777777" w:rsidR="00430DE3" w:rsidRDefault="008F0850">
      <w:pPr>
        <w:pStyle w:val="BodyText"/>
        <w:spacing w:before="35" w:line="415" w:lineRule="auto"/>
        <w:ind w:left="100"/>
      </w:pPr>
      <w:r>
        <w:rPr>
          <w:w w:val="105"/>
        </w:rPr>
        <w:lastRenderedPageBreak/>
        <w:t xml:space="preserve">implicates some uncertainty in the nuclear force </w:t>
      </w:r>
      <w:r>
        <w:rPr>
          <w:spacing w:val="-3"/>
          <w:w w:val="105"/>
        </w:rPr>
        <w:t xml:space="preserve">credibility, </w:t>
      </w:r>
      <w:r>
        <w:rPr>
          <w:w w:val="105"/>
        </w:rPr>
        <w:t xml:space="preserve">so the alternative testing methods are of extreme importance to the nuclear </w:t>
      </w:r>
      <w:proofErr w:type="gramStart"/>
      <w:r>
        <w:rPr>
          <w:w w:val="105"/>
        </w:rPr>
        <w:t>force</w:t>
      </w:r>
      <w:r w:rsidR="00DB52C2">
        <w:rPr>
          <w:w w:val="105"/>
        </w:rPr>
        <w:t xml:space="preserve"> </w:t>
      </w:r>
      <w:r>
        <w:rPr>
          <w:spacing w:val="50"/>
          <w:w w:val="105"/>
        </w:rPr>
        <w:t xml:space="preserve"> </w:t>
      </w:r>
      <w:r>
        <w:rPr>
          <w:w w:val="105"/>
        </w:rPr>
        <w:t>structure</w:t>
      </w:r>
      <w:proofErr w:type="gramEnd"/>
      <w:r>
        <w:rPr>
          <w:w w:val="105"/>
        </w:rPr>
        <w:t>.</w:t>
      </w:r>
    </w:p>
    <w:p w14:paraId="32CC736D" w14:textId="77777777" w:rsidR="00430DE3" w:rsidRDefault="008F0850">
      <w:pPr>
        <w:pStyle w:val="BodyText"/>
        <w:spacing w:before="8" w:line="415" w:lineRule="auto"/>
        <w:ind w:left="100" w:right="117" w:firstLine="428"/>
        <w:jc w:val="both"/>
      </w:pPr>
      <w:r>
        <w:rPr>
          <w:w w:val="105"/>
        </w:rPr>
        <w:t xml:space="preserve">One of the larger identified gaps for testing is neutron environments </w:t>
      </w:r>
      <w:r>
        <w:rPr>
          <w:spacing w:val="-3"/>
          <w:w w:val="105"/>
        </w:rPr>
        <w:t xml:space="preserve">available </w:t>
      </w:r>
      <w:r>
        <w:rPr>
          <w:w w:val="105"/>
        </w:rPr>
        <w:t>at current facilities in comparison with the environment that a nuclear weapon would experience or produce [</w:t>
      </w:r>
      <w:hyperlink w:anchor="_bookmark137" w:history="1">
        <w:r>
          <w:rPr>
            <w:w w:val="105"/>
          </w:rPr>
          <w:t>4</w:t>
        </w:r>
      </w:hyperlink>
      <w:r>
        <w:rPr>
          <w:w w:val="105"/>
        </w:rPr>
        <w:t xml:space="preserve">]. The current neutron sources do not </w:t>
      </w:r>
      <w:r>
        <w:rPr>
          <w:spacing w:val="-4"/>
          <w:w w:val="105"/>
        </w:rPr>
        <w:t xml:space="preserve">have </w:t>
      </w:r>
      <w:r>
        <w:rPr>
          <w:w w:val="105"/>
        </w:rPr>
        <w:t xml:space="preserve">an accurate </w:t>
      </w:r>
      <w:proofErr w:type="spellStart"/>
      <w:r>
        <w:rPr>
          <w:w w:val="105"/>
        </w:rPr>
        <w:t>en</w:t>
      </w:r>
      <w:proofErr w:type="spellEnd"/>
      <w:r>
        <w:rPr>
          <w:w w:val="105"/>
        </w:rPr>
        <w:t xml:space="preserve">- </w:t>
      </w:r>
      <w:proofErr w:type="spellStart"/>
      <w:r>
        <w:rPr>
          <w:w w:val="105"/>
        </w:rPr>
        <w:t>ergy</w:t>
      </w:r>
      <w:proofErr w:type="spellEnd"/>
      <w:r>
        <w:rPr>
          <w:w w:val="105"/>
        </w:rPr>
        <w:t xml:space="preserve"> or temporal distribution for the nuclear environment that nuclear systems are required to survive in certification testing.</w:t>
      </w:r>
      <w:r w:rsidR="00DB52C2">
        <w:rPr>
          <w:w w:val="105"/>
        </w:rPr>
        <w:t xml:space="preserve"> </w:t>
      </w:r>
      <w:r>
        <w:rPr>
          <w:w w:val="105"/>
        </w:rPr>
        <w:t>This problem is complicated further as</w:t>
      </w:r>
      <w:r w:rsidR="00DB52C2">
        <w:rPr>
          <w:w w:val="105"/>
        </w:rPr>
        <w:t xml:space="preserve"> </w:t>
      </w:r>
      <w:r>
        <w:rPr>
          <w:w w:val="105"/>
        </w:rPr>
        <w:t xml:space="preserve">the transmitted neutron flux through the physical environment and to the </w:t>
      </w:r>
      <w:proofErr w:type="gramStart"/>
      <w:r>
        <w:rPr>
          <w:w w:val="105"/>
        </w:rPr>
        <w:t>target</w:t>
      </w:r>
      <w:r w:rsidR="00DB52C2">
        <w:rPr>
          <w:w w:val="105"/>
        </w:rPr>
        <w:t xml:space="preserve"> </w:t>
      </w:r>
      <w:r>
        <w:rPr>
          <w:w w:val="105"/>
        </w:rPr>
        <w:t xml:space="preserve"> </w:t>
      </w:r>
      <w:r>
        <w:rPr>
          <w:spacing w:val="-3"/>
          <w:w w:val="105"/>
        </w:rPr>
        <w:t>varies</w:t>
      </w:r>
      <w:proofErr w:type="gramEnd"/>
      <w:r>
        <w:rPr>
          <w:spacing w:val="-3"/>
          <w:w w:val="105"/>
        </w:rPr>
        <w:t xml:space="preserve"> </w:t>
      </w:r>
      <w:r>
        <w:rPr>
          <w:w w:val="105"/>
        </w:rPr>
        <w:t>significantly in energy and temporal distribution depending on the scenario</w:t>
      </w:r>
      <w:r w:rsidR="00DB52C2">
        <w:rPr>
          <w:w w:val="105"/>
        </w:rPr>
        <w:t xml:space="preserve"> </w:t>
      </w:r>
      <w:r>
        <w:rPr>
          <w:w w:val="105"/>
        </w:rPr>
        <w:t xml:space="preserve">and system being considered. Furthermore, the neutron fluence and energy spectrum internal to the weapon cannot </w:t>
      </w:r>
      <w:r>
        <w:rPr>
          <w:spacing w:val="3"/>
          <w:w w:val="105"/>
        </w:rPr>
        <w:t xml:space="preserve">be </w:t>
      </w:r>
      <w:r>
        <w:rPr>
          <w:w w:val="105"/>
        </w:rPr>
        <w:t xml:space="preserve">directly measured but must </w:t>
      </w:r>
      <w:r>
        <w:rPr>
          <w:spacing w:val="3"/>
          <w:w w:val="105"/>
        </w:rPr>
        <w:t xml:space="preserve">be </w:t>
      </w:r>
      <w:r>
        <w:rPr>
          <w:w w:val="105"/>
        </w:rPr>
        <w:t xml:space="preserve">inferred from alter- native sources such as activation products. The lack of a </w:t>
      </w:r>
      <w:r>
        <w:rPr>
          <w:spacing w:val="-3"/>
          <w:w w:val="105"/>
        </w:rPr>
        <w:t xml:space="preserve">relevant </w:t>
      </w:r>
      <w:r>
        <w:rPr>
          <w:w w:val="105"/>
        </w:rPr>
        <w:t>facility has led to a reliance on simulations and large engineering safety factors [</w:t>
      </w:r>
      <w:hyperlink w:anchor="_bookmark143" w:history="1">
        <w:r>
          <w:rPr>
            <w:w w:val="105"/>
          </w:rPr>
          <w:t>10</w:t>
        </w:r>
      </w:hyperlink>
      <w:r>
        <w:rPr>
          <w:w w:val="105"/>
        </w:rPr>
        <w:t xml:space="preserve">]. </w:t>
      </w:r>
      <w:r>
        <w:rPr>
          <w:spacing w:val="-10"/>
          <w:w w:val="105"/>
        </w:rPr>
        <w:t xml:space="preserve">To </w:t>
      </w:r>
      <w:r>
        <w:rPr>
          <w:w w:val="105"/>
        </w:rPr>
        <w:t xml:space="preserve">address this ca- </w:t>
      </w:r>
      <w:proofErr w:type="spellStart"/>
      <w:r>
        <w:rPr>
          <w:w w:val="105"/>
        </w:rPr>
        <w:t>pability</w:t>
      </w:r>
      <w:proofErr w:type="spellEnd"/>
      <w:r>
        <w:rPr>
          <w:w w:val="105"/>
        </w:rPr>
        <w:t xml:space="preserve"> gap, it would </w:t>
      </w:r>
      <w:r>
        <w:rPr>
          <w:spacing w:val="3"/>
          <w:w w:val="105"/>
        </w:rPr>
        <w:t xml:space="preserve">be </w:t>
      </w:r>
      <w:r>
        <w:rPr>
          <w:w w:val="105"/>
        </w:rPr>
        <w:t xml:space="preserve">beneficial to </w:t>
      </w:r>
      <w:r>
        <w:rPr>
          <w:spacing w:val="-4"/>
          <w:w w:val="105"/>
        </w:rPr>
        <w:t xml:space="preserve">have </w:t>
      </w:r>
      <w:r>
        <w:rPr>
          <w:w w:val="105"/>
        </w:rPr>
        <w:t>a neutron environment testing capability with an accurate energy and temporal</w:t>
      </w:r>
      <w:r w:rsidR="00DB52C2">
        <w:rPr>
          <w:w w:val="105"/>
        </w:rPr>
        <w:t xml:space="preserve"> </w:t>
      </w:r>
      <w:r>
        <w:rPr>
          <w:w w:val="105"/>
        </w:rPr>
        <w:t>profile.</w:t>
      </w:r>
    </w:p>
    <w:p w14:paraId="6874FE27" w14:textId="77777777" w:rsidR="00430DE3" w:rsidRDefault="00430DE3">
      <w:pPr>
        <w:pStyle w:val="BodyText"/>
        <w:spacing w:before="9"/>
        <w:rPr>
          <w:sz w:val="29"/>
        </w:rPr>
      </w:pPr>
    </w:p>
    <w:p w14:paraId="6B470B09" w14:textId="77777777" w:rsidR="00430DE3" w:rsidRDefault="008F0850">
      <w:pPr>
        <w:pStyle w:val="Heading2"/>
        <w:numPr>
          <w:ilvl w:val="2"/>
          <w:numId w:val="19"/>
        </w:numPr>
        <w:tabs>
          <w:tab w:val="left" w:pos="1273"/>
          <w:tab w:val="left" w:pos="1274"/>
        </w:tabs>
      </w:pPr>
      <w:bookmarkStart w:id="45" w:name="Technical_Nuclear_Forensics_Capability_G"/>
      <w:bookmarkStart w:id="46" w:name="_bookmark8"/>
      <w:bookmarkEnd w:id="45"/>
      <w:bookmarkEnd w:id="46"/>
      <w:r>
        <w:rPr>
          <w:spacing w:val="-4"/>
          <w:w w:val="110"/>
        </w:rPr>
        <w:t>Technical</w:t>
      </w:r>
      <w:r w:rsidR="00DB52C2">
        <w:rPr>
          <w:spacing w:val="-4"/>
          <w:w w:val="110"/>
        </w:rPr>
        <w:t xml:space="preserve"> </w:t>
      </w:r>
      <w:r>
        <w:rPr>
          <w:w w:val="110"/>
        </w:rPr>
        <w:t>Nuclear</w:t>
      </w:r>
      <w:r w:rsidR="00DB52C2">
        <w:rPr>
          <w:w w:val="110"/>
        </w:rPr>
        <w:t xml:space="preserve"> </w:t>
      </w:r>
      <w:r>
        <w:rPr>
          <w:spacing w:val="-3"/>
          <w:w w:val="110"/>
        </w:rPr>
        <w:t>Forensics</w:t>
      </w:r>
      <w:r w:rsidR="00DB52C2">
        <w:rPr>
          <w:spacing w:val="-3"/>
          <w:w w:val="110"/>
        </w:rPr>
        <w:t xml:space="preserve"> </w:t>
      </w:r>
      <w:r>
        <w:rPr>
          <w:w w:val="110"/>
        </w:rPr>
        <w:t>Capability</w:t>
      </w:r>
      <w:r>
        <w:rPr>
          <w:spacing w:val="23"/>
          <w:w w:val="110"/>
        </w:rPr>
        <w:t xml:space="preserve"> </w:t>
      </w:r>
      <w:r>
        <w:rPr>
          <w:w w:val="110"/>
        </w:rPr>
        <w:t>Gap</w:t>
      </w:r>
    </w:p>
    <w:p w14:paraId="1F7F558D" w14:textId="77777777" w:rsidR="00430DE3" w:rsidRDefault="00430DE3">
      <w:pPr>
        <w:pStyle w:val="BodyText"/>
        <w:spacing w:before="11"/>
        <w:rPr>
          <w:b/>
          <w:sz w:val="30"/>
        </w:rPr>
      </w:pPr>
    </w:p>
    <w:p w14:paraId="7301D0AB" w14:textId="77777777" w:rsidR="00430DE3" w:rsidRDefault="008F0850">
      <w:pPr>
        <w:pStyle w:val="BodyText"/>
        <w:spacing w:line="415" w:lineRule="auto"/>
        <w:ind w:left="100" w:right="117" w:firstLine="439"/>
        <w:jc w:val="both"/>
      </w:pPr>
      <w:r>
        <w:rPr>
          <w:w w:val="105"/>
        </w:rPr>
        <w:t>A key strategy under countering nuclear terrorism in the 2018 Nuclear Posture Review affirmed the importance of “deterring state support for nuclear terrorism through advanced forensics and attribution capabilities” [</w:t>
      </w:r>
      <w:hyperlink w:anchor="_bookmark135" w:history="1">
        <w:r>
          <w:rPr>
            <w:w w:val="105"/>
          </w:rPr>
          <w:t>2</w:t>
        </w:r>
      </w:hyperlink>
      <w:r>
        <w:rPr>
          <w:w w:val="105"/>
        </w:rPr>
        <w:t xml:space="preserve">]. To this end, the tech- </w:t>
      </w:r>
      <w:proofErr w:type="spellStart"/>
      <w:r>
        <w:rPr>
          <w:w w:val="105"/>
        </w:rPr>
        <w:t>nical</w:t>
      </w:r>
      <w:proofErr w:type="spellEnd"/>
      <w:r>
        <w:rPr>
          <w:w w:val="105"/>
        </w:rPr>
        <w:t xml:space="preserve"> nuclear forensics (TNF) community requires the ability to generate </w:t>
      </w:r>
      <w:proofErr w:type="spellStart"/>
      <w:r>
        <w:rPr>
          <w:w w:val="105"/>
        </w:rPr>
        <w:t>represen</w:t>
      </w:r>
      <w:proofErr w:type="spellEnd"/>
      <w:r>
        <w:rPr>
          <w:w w:val="105"/>
        </w:rPr>
        <w:t xml:space="preserve">- </w:t>
      </w:r>
      <w:proofErr w:type="spellStart"/>
      <w:r>
        <w:rPr>
          <w:w w:val="105"/>
        </w:rPr>
        <w:t>tative</w:t>
      </w:r>
      <w:proofErr w:type="spellEnd"/>
      <w:r>
        <w:rPr>
          <w:w w:val="105"/>
        </w:rPr>
        <w:t xml:space="preserve"> post-detonation debris samples for training and development of attribution techniques. The generation of accurate fission product inventories in the </w:t>
      </w:r>
      <w:proofErr w:type="spellStart"/>
      <w:r>
        <w:rPr>
          <w:w w:val="105"/>
        </w:rPr>
        <w:t>representa</w:t>
      </w:r>
      <w:proofErr w:type="spellEnd"/>
      <w:r>
        <w:rPr>
          <w:w w:val="105"/>
        </w:rPr>
        <w:t xml:space="preserve">- </w:t>
      </w:r>
      <w:proofErr w:type="spellStart"/>
      <w:r>
        <w:rPr>
          <w:w w:val="105"/>
        </w:rPr>
        <w:t>tive</w:t>
      </w:r>
      <w:proofErr w:type="spellEnd"/>
      <w:r>
        <w:rPr>
          <w:w w:val="105"/>
        </w:rPr>
        <w:t xml:space="preserve"> debris is both extremely important for the attribution of the origin of a nuclear device and very difficult to do with existing facilities due to a diminishing pool of subject matter experts and outdated </w:t>
      </w:r>
      <w:proofErr w:type="gramStart"/>
      <w:r>
        <w:rPr>
          <w:w w:val="105"/>
        </w:rPr>
        <w:t>facilities</w:t>
      </w:r>
      <w:r w:rsidR="00DB52C2">
        <w:rPr>
          <w:w w:val="105"/>
        </w:rPr>
        <w:t xml:space="preserve"> </w:t>
      </w:r>
      <w:r>
        <w:rPr>
          <w:w w:val="105"/>
        </w:rPr>
        <w:t xml:space="preserve"> [</w:t>
      </w:r>
      <w:proofErr w:type="gramEnd"/>
      <w:r w:rsidR="002363D0">
        <w:rPr>
          <w:w w:val="105"/>
        </w:rPr>
        <w:fldChar w:fldCharType="begin"/>
      </w:r>
      <w:r w:rsidR="002363D0">
        <w:rPr>
          <w:w w:val="105"/>
        </w:rPr>
        <w:instrText xml:space="preserve"> HYPERLINK \l "_bookmark144" </w:instrText>
      </w:r>
      <w:r w:rsidR="002363D0">
        <w:rPr>
          <w:w w:val="105"/>
        </w:rPr>
        <w:fldChar w:fldCharType="separate"/>
      </w:r>
      <w:r>
        <w:rPr>
          <w:w w:val="105"/>
        </w:rPr>
        <w:t>11</w:t>
      </w:r>
      <w:r w:rsidR="002363D0">
        <w:rPr>
          <w:w w:val="105"/>
        </w:rPr>
        <w:fldChar w:fldCharType="end"/>
      </w:r>
      <w:r>
        <w:rPr>
          <w:w w:val="105"/>
        </w:rPr>
        <w:t>].</w:t>
      </w:r>
    </w:p>
    <w:p w14:paraId="27AF3725" w14:textId="77777777" w:rsidR="00430DE3" w:rsidRDefault="00430DE3">
      <w:pPr>
        <w:spacing w:line="415" w:lineRule="auto"/>
        <w:jc w:val="both"/>
        <w:sectPr w:rsidR="00430DE3">
          <w:pgSz w:w="12240" w:h="15840"/>
          <w:pgMar w:top="1420" w:right="1680" w:bottom="1380" w:left="1700" w:header="0" w:footer="1182" w:gutter="0"/>
          <w:cols w:space="720"/>
        </w:sectPr>
      </w:pPr>
    </w:p>
    <w:p w14:paraId="07E34636" w14:textId="77777777" w:rsidR="00430DE3" w:rsidRDefault="008F0850">
      <w:pPr>
        <w:pStyle w:val="BodyText"/>
        <w:spacing w:before="35"/>
        <w:ind w:left="705" w:hanging="235"/>
      </w:pPr>
      <w:r>
        <w:rPr>
          <w:w w:val="105"/>
        </w:rPr>
        <w:lastRenderedPageBreak/>
        <w:t xml:space="preserve">According to the Joint Nuclear Forensics Working Group report </w:t>
      </w:r>
      <w:proofErr w:type="gramStart"/>
      <w:r>
        <w:rPr>
          <w:w w:val="105"/>
        </w:rPr>
        <w:t>from</w:t>
      </w:r>
      <w:r w:rsidR="00DB52C2">
        <w:rPr>
          <w:w w:val="105"/>
        </w:rPr>
        <w:t xml:space="preserve"> </w:t>
      </w:r>
      <w:r>
        <w:rPr>
          <w:w w:val="105"/>
        </w:rPr>
        <w:t xml:space="preserve"> 2013</w:t>
      </w:r>
      <w:proofErr w:type="gramEnd"/>
      <w:r>
        <w:rPr>
          <w:w w:val="105"/>
        </w:rPr>
        <w:t>,</w:t>
      </w:r>
    </w:p>
    <w:p w14:paraId="350928D6" w14:textId="77777777" w:rsidR="00430DE3" w:rsidRDefault="00430DE3">
      <w:pPr>
        <w:pStyle w:val="BodyText"/>
      </w:pPr>
    </w:p>
    <w:p w14:paraId="3B705B74" w14:textId="77777777" w:rsidR="00430DE3" w:rsidRDefault="00430DE3">
      <w:pPr>
        <w:pStyle w:val="BodyText"/>
      </w:pPr>
    </w:p>
    <w:p w14:paraId="60715671" w14:textId="77777777" w:rsidR="00430DE3" w:rsidRDefault="008F0850">
      <w:pPr>
        <w:pStyle w:val="BodyText"/>
        <w:spacing w:before="198" w:line="252" w:lineRule="auto"/>
        <w:ind w:left="705" w:right="703"/>
        <w:jc w:val="both"/>
      </w:pPr>
      <w:r>
        <w:rPr>
          <w:w w:val="105"/>
        </w:rPr>
        <w:t>Current post-detonation debris analysis techniques derive largely from</w:t>
      </w:r>
      <w:r w:rsidR="00DB52C2">
        <w:rPr>
          <w:w w:val="105"/>
        </w:rPr>
        <w:t xml:space="preserve"> </w:t>
      </w:r>
      <w:r>
        <w:rPr>
          <w:w w:val="105"/>
        </w:rPr>
        <w:t xml:space="preserve">the nuclear weapons test programs of the Cold </w:t>
      </w:r>
      <w:r>
        <w:rPr>
          <w:spacing w:val="-5"/>
          <w:w w:val="105"/>
        </w:rPr>
        <w:t xml:space="preserve">War. </w:t>
      </w:r>
      <w:r>
        <w:rPr>
          <w:w w:val="105"/>
        </w:rPr>
        <w:t xml:space="preserve">Leveraging the Cold </w:t>
      </w:r>
      <w:r>
        <w:rPr>
          <w:spacing w:val="-7"/>
          <w:w w:val="105"/>
        </w:rPr>
        <w:t>War</w:t>
      </w:r>
      <w:r>
        <w:rPr>
          <w:spacing w:val="-8"/>
          <w:w w:val="105"/>
        </w:rPr>
        <w:t xml:space="preserve"> </w:t>
      </w:r>
      <w:r>
        <w:rPr>
          <w:w w:val="105"/>
        </w:rPr>
        <w:t>infrastructure</w:t>
      </w:r>
      <w:r>
        <w:rPr>
          <w:spacing w:val="-9"/>
          <w:w w:val="105"/>
        </w:rPr>
        <w:t xml:space="preserve"> </w:t>
      </w:r>
      <w:r>
        <w:rPr>
          <w:w w:val="105"/>
        </w:rPr>
        <w:t>enabled</w:t>
      </w:r>
      <w:r>
        <w:rPr>
          <w:spacing w:val="-8"/>
          <w:w w:val="105"/>
        </w:rPr>
        <w:t xml:space="preserve"> </w:t>
      </w:r>
      <w:r>
        <w:rPr>
          <w:w w:val="105"/>
        </w:rPr>
        <w:t>a</w:t>
      </w:r>
      <w:r>
        <w:rPr>
          <w:spacing w:val="-8"/>
          <w:w w:val="105"/>
        </w:rPr>
        <w:t xml:space="preserve"> </w:t>
      </w:r>
      <w:r>
        <w:rPr>
          <w:w w:val="105"/>
        </w:rPr>
        <w:t>baseline</w:t>
      </w:r>
      <w:r>
        <w:rPr>
          <w:spacing w:val="-9"/>
          <w:w w:val="105"/>
        </w:rPr>
        <w:t xml:space="preserve"> </w:t>
      </w:r>
      <w:r>
        <w:rPr>
          <w:w w:val="105"/>
        </w:rPr>
        <w:t>forensics</w:t>
      </w:r>
      <w:r>
        <w:rPr>
          <w:spacing w:val="-8"/>
          <w:w w:val="105"/>
        </w:rPr>
        <w:t xml:space="preserve"> </w:t>
      </w:r>
      <w:r>
        <w:rPr>
          <w:w w:val="105"/>
        </w:rPr>
        <w:t>capability</w:t>
      </w:r>
      <w:r>
        <w:rPr>
          <w:spacing w:val="-8"/>
          <w:w w:val="105"/>
        </w:rPr>
        <w:t xml:space="preserve"> </w:t>
      </w:r>
      <w:r>
        <w:rPr>
          <w:w w:val="105"/>
        </w:rPr>
        <w:t>to</w:t>
      </w:r>
      <w:r>
        <w:rPr>
          <w:spacing w:val="-8"/>
          <w:w w:val="105"/>
        </w:rPr>
        <w:t xml:space="preserve"> </w:t>
      </w:r>
      <w:r>
        <w:rPr>
          <w:spacing w:val="3"/>
          <w:w w:val="105"/>
        </w:rPr>
        <w:t>be</w:t>
      </w:r>
      <w:r>
        <w:rPr>
          <w:spacing w:val="-8"/>
          <w:w w:val="105"/>
        </w:rPr>
        <w:t xml:space="preserve"> </w:t>
      </w:r>
      <w:r>
        <w:rPr>
          <w:w w:val="105"/>
        </w:rPr>
        <w:t xml:space="preserve">established </w:t>
      </w:r>
      <w:r>
        <w:rPr>
          <w:spacing w:val="-4"/>
          <w:w w:val="105"/>
        </w:rPr>
        <w:t xml:space="preserve">quickly, </w:t>
      </w:r>
      <w:r>
        <w:rPr>
          <w:w w:val="105"/>
        </w:rPr>
        <w:t xml:space="preserve">but has resulted in a capability that relies largely on science and technology developed in the nuclear-testing era, with timelines and prior- </w:t>
      </w:r>
      <w:proofErr w:type="spellStart"/>
      <w:r>
        <w:rPr>
          <w:w w:val="105"/>
        </w:rPr>
        <w:t>ities</w:t>
      </w:r>
      <w:proofErr w:type="spellEnd"/>
      <w:r>
        <w:rPr>
          <w:w w:val="105"/>
        </w:rPr>
        <w:t xml:space="preserve"> sometimes distinct from those of nuclear forensics. In addition, cur- rent analysis methods are often labor-intensive, and rely on education and training that are no longer prominent in the U.S. university </w:t>
      </w:r>
      <w:proofErr w:type="gramStart"/>
      <w:r>
        <w:rPr>
          <w:w w:val="105"/>
        </w:rPr>
        <w:t>system</w:t>
      </w:r>
      <w:r w:rsidR="00DB52C2">
        <w:rPr>
          <w:w w:val="105"/>
        </w:rPr>
        <w:t xml:space="preserve"> </w:t>
      </w:r>
      <w:r>
        <w:rPr>
          <w:spacing w:val="34"/>
          <w:w w:val="105"/>
        </w:rPr>
        <w:t xml:space="preserve"> </w:t>
      </w:r>
      <w:r>
        <w:rPr>
          <w:w w:val="105"/>
        </w:rPr>
        <w:t>[</w:t>
      </w:r>
      <w:proofErr w:type="gramEnd"/>
      <w:r w:rsidR="002363D0">
        <w:rPr>
          <w:w w:val="105"/>
        </w:rPr>
        <w:fldChar w:fldCharType="begin"/>
      </w:r>
      <w:r w:rsidR="002363D0">
        <w:rPr>
          <w:w w:val="105"/>
        </w:rPr>
        <w:instrText xml:space="preserve"> HYPERLINK \l "_bookmark145" </w:instrText>
      </w:r>
      <w:r w:rsidR="002363D0">
        <w:rPr>
          <w:w w:val="105"/>
        </w:rPr>
        <w:fldChar w:fldCharType="separate"/>
      </w:r>
      <w:r>
        <w:rPr>
          <w:w w:val="105"/>
        </w:rPr>
        <w:t>12</w:t>
      </w:r>
      <w:r w:rsidR="002363D0">
        <w:rPr>
          <w:w w:val="105"/>
        </w:rPr>
        <w:fldChar w:fldCharType="end"/>
      </w:r>
      <w:r>
        <w:rPr>
          <w:w w:val="105"/>
        </w:rPr>
        <w:t>].</w:t>
      </w:r>
    </w:p>
    <w:p w14:paraId="770E1D11" w14:textId="77777777" w:rsidR="00430DE3" w:rsidRDefault="00430DE3">
      <w:pPr>
        <w:pStyle w:val="BodyText"/>
        <w:spacing w:before="8"/>
        <w:rPr>
          <w:sz w:val="33"/>
        </w:rPr>
      </w:pPr>
    </w:p>
    <w:p w14:paraId="737E0437" w14:textId="0F2E8897" w:rsidR="00430DE3" w:rsidRDefault="008F0850">
      <w:pPr>
        <w:pStyle w:val="BodyText"/>
        <w:spacing w:line="415" w:lineRule="auto"/>
        <w:ind w:left="120" w:right="117" w:firstLine="83"/>
        <w:jc w:val="both"/>
      </w:pPr>
      <w:r>
        <w:rPr>
          <w:w w:val="105"/>
        </w:rPr>
        <w:t>Advances in attribution capabilities for TNF require facilities that produce nuclear weapon</w:t>
      </w:r>
      <w:ins w:id="47" w:author="Bucy, Anna M Ctr USAF AETC AFIT/ENP" w:date="2019-01-07T11:34:00Z">
        <w:r w:rsidR="00247462">
          <w:rPr>
            <w:w w:val="105"/>
          </w:rPr>
          <w:t>-</w:t>
        </w:r>
      </w:ins>
      <w:del w:id="48" w:author="Bucy, Anna M Ctr USAF AETC AFIT/ENP" w:date="2019-01-07T11:34:00Z">
        <w:r w:rsidDel="00247462">
          <w:rPr>
            <w:w w:val="105"/>
          </w:rPr>
          <w:delText xml:space="preserve"> </w:delText>
        </w:r>
      </w:del>
      <w:r>
        <w:rPr>
          <w:w w:val="105"/>
        </w:rPr>
        <w:t>relevant environments</w:t>
      </w:r>
      <w:ins w:id="49" w:author="Bucy, Anna M Ctr USAF AETC AFIT/ENP" w:date="2019-01-07T11:34:00Z">
        <w:r w:rsidR="00247462">
          <w:rPr>
            <w:w w:val="105"/>
          </w:rPr>
          <w:t>,</w:t>
        </w:r>
      </w:ins>
      <w:r>
        <w:rPr>
          <w:w w:val="105"/>
        </w:rPr>
        <w:t xml:space="preserve"> which drives the distribution of observed fission prod- </w:t>
      </w:r>
      <w:proofErr w:type="spellStart"/>
      <w:r>
        <w:rPr>
          <w:w w:val="105"/>
        </w:rPr>
        <w:t>ucts</w:t>
      </w:r>
      <w:proofErr w:type="spellEnd"/>
      <w:r>
        <w:rPr>
          <w:w w:val="105"/>
        </w:rPr>
        <w:t xml:space="preserve">. The attribution problem is also complex in that chemical and physical pro- </w:t>
      </w:r>
      <w:proofErr w:type="spellStart"/>
      <w:r>
        <w:rPr>
          <w:w w:val="105"/>
        </w:rPr>
        <w:t>cesses</w:t>
      </w:r>
      <w:proofErr w:type="spellEnd"/>
      <w:r>
        <w:rPr>
          <w:w w:val="105"/>
        </w:rPr>
        <w:t xml:space="preserve"> post-detonation can drastically </w:t>
      </w:r>
      <w:del w:id="50" w:author="Bucy, Anna M Ctr USAF AETC AFIT/ENP" w:date="2019-01-07T11:34:00Z">
        <w:r w:rsidDel="00247462">
          <w:rPr>
            <w:w w:val="105"/>
          </w:rPr>
          <w:delText xml:space="preserve">impact </w:delText>
        </w:r>
      </w:del>
      <w:r w:rsidR="00247462">
        <w:rPr>
          <w:w w:val="105"/>
        </w:rPr>
        <w:t xml:space="preserve">affect </w:t>
      </w:r>
      <w:r>
        <w:rPr>
          <w:w w:val="105"/>
        </w:rPr>
        <w:t>the debris. The generation of synthetic weapons debris would be of enormous benefit to the TNF community for training purposes. Furthermore, the ability to generate spectrally accurate fission products is of great use for attribution</w:t>
      </w:r>
      <w:r w:rsidR="00DB52C2">
        <w:rPr>
          <w:w w:val="105"/>
        </w:rPr>
        <w:t xml:space="preserve"> </w:t>
      </w:r>
      <w:r>
        <w:rPr>
          <w:w w:val="105"/>
        </w:rPr>
        <w:t>capabilities.</w:t>
      </w:r>
    </w:p>
    <w:p w14:paraId="4474B9AD" w14:textId="20827B15" w:rsidR="00430DE3" w:rsidRDefault="008F0850">
      <w:pPr>
        <w:pStyle w:val="BodyText"/>
        <w:spacing w:before="7" w:line="412" w:lineRule="auto"/>
        <w:ind w:left="119" w:right="117" w:firstLine="437"/>
        <w:jc w:val="both"/>
      </w:pPr>
      <w:r>
        <w:rPr>
          <w:w w:val="105"/>
        </w:rPr>
        <w:t>Post-detonation fission product analysis provides a means of determining many characteristics of a nuclear device. In particular, according to a U.S. National Re- search Council report from 2009, the fission debris can provide the most accurate measurement of weapon yield when combined with device information [</w:t>
      </w:r>
      <w:hyperlink w:anchor="_bookmark146" w:history="1">
        <w:r>
          <w:rPr>
            <w:w w:val="105"/>
          </w:rPr>
          <w:t>13</w:t>
        </w:r>
      </w:hyperlink>
      <w:r>
        <w:rPr>
          <w:w w:val="105"/>
        </w:rPr>
        <w:t>].</w:t>
      </w:r>
      <w:r w:rsidR="00DB52C2">
        <w:rPr>
          <w:w w:val="105"/>
        </w:rPr>
        <w:t xml:space="preserve"> </w:t>
      </w:r>
      <w:r>
        <w:rPr>
          <w:spacing w:val="-5"/>
          <w:w w:val="105"/>
        </w:rPr>
        <w:t>From</w:t>
      </w:r>
      <w:r w:rsidR="00DB52C2">
        <w:rPr>
          <w:spacing w:val="-5"/>
          <w:w w:val="105"/>
        </w:rPr>
        <w:t xml:space="preserve"> </w:t>
      </w:r>
      <w:r>
        <w:rPr>
          <w:w w:val="105"/>
        </w:rPr>
        <w:t>an attribution standpoint, the CTBT utilizes fission products to verify compliance with the nuclear test ban [</w:t>
      </w:r>
      <w:hyperlink w:anchor="_bookmark147" w:history="1">
        <w:r>
          <w:rPr>
            <w:w w:val="105"/>
          </w:rPr>
          <w:t>14</w:t>
        </w:r>
      </w:hyperlink>
      <w:r>
        <w:rPr>
          <w:w w:val="105"/>
        </w:rPr>
        <w:t>]. Numerous</w:t>
      </w:r>
      <w:r w:rsidR="00DB52C2">
        <w:rPr>
          <w:w w:val="105"/>
        </w:rPr>
        <w:t xml:space="preserve"> </w:t>
      </w:r>
      <w:r>
        <w:rPr>
          <w:w w:val="105"/>
        </w:rPr>
        <w:t>fission products are of great importance</w:t>
      </w:r>
      <w:r w:rsidR="00DB52C2">
        <w:rPr>
          <w:w w:val="105"/>
        </w:rPr>
        <w:t xml:space="preserve"> </w:t>
      </w:r>
      <w:r>
        <w:rPr>
          <w:w w:val="105"/>
        </w:rPr>
        <w:t xml:space="preserve">for varying aspects of nuclear sciences. A couple notable examples are </w:t>
      </w:r>
      <w:r>
        <w:rPr>
          <w:spacing w:val="2"/>
          <w:w w:val="105"/>
          <w:position w:val="9"/>
          <w:sz w:val="16"/>
        </w:rPr>
        <w:t>90</w:t>
      </w:r>
      <w:r>
        <w:rPr>
          <w:spacing w:val="2"/>
          <w:w w:val="105"/>
        </w:rPr>
        <w:t xml:space="preserve">Sr </w:t>
      </w:r>
      <w:r>
        <w:rPr>
          <w:w w:val="105"/>
        </w:rPr>
        <w:t xml:space="preserve">and </w:t>
      </w:r>
      <w:r>
        <w:rPr>
          <w:spacing w:val="3"/>
          <w:w w:val="105"/>
          <w:position w:val="9"/>
          <w:sz w:val="16"/>
        </w:rPr>
        <w:t>14</w:t>
      </w:r>
      <w:r>
        <w:rPr>
          <w:spacing w:val="3"/>
          <w:w w:val="105"/>
        </w:rPr>
        <w:t>C</w:t>
      </w:r>
      <w:ins w:id="51" w:author="Bucy, Anna M Ctr USAF AETC AFIT/ENP" w:date="2019-01-07T11:56:00Z">
        <w:r w:rsidR="00112916">
          <w:rPr>
            <w:spacing w:val="3"/>
            <w:w w:val="105"/>
          </w:rPr>
          <w:t>,</w:t>
        </w:r>
      </w:ins>
      <w:r>
        <w:rPr>
          <w:spacing w:val="3"/>
          <w:w w:val="105"/>
        </w:rPr>
        <w:t xml:space="preserve"> </w:t>
      </w:r>
      <w:r>
        <w:rPr>
          <w:w w:val="105"/>
        </w:rPr>
        <w:t xml:space="preserve">which </w:t>
      </w:r>
      <w:ins w:id="52" w:author="Bucy, Anna M Ctr USAF AETC AFIT/ENP" w:date="2019-01-07T11:56:00Z">
        <w:r w:rsidR="00112916">
          <w:rPr>
            <w:w w:val="105"/>
          </w:rPr>
          <w:t xml:space="preserve">are </w:t>
        </w:r>
      </w:ins>
      <w:r>
        <w:rPr>
          <w:w w:val="105"/>
        </w:rPr>
        <w:t>used for estimating dosage received from past nuclear weapons testing</w:t>
      </w:r>
      <w:r>
        <w:rPr>
          <w:spacing w:val="12"/>
          <w:w w:val="105"/>
        </w:rPr>
        <w:t xml:space="preserve"> </w:t>
      </w:r>
      <w:r>
        <w:rPr>
          <w:w w:val="105"/>
        </w:rPr>
        <w:t>[</w:t>
      </w:r>
      <w:hyperlink w:anchor="_bookmark148" w:history="1">
        <w:r>
          <w:rPr>
            <w:w w:val="105"/>
          </w:rPr>
          <w:t>15</w:t>
        </w:r>
      </w:hyperlink>
      <w:r>
        <w:rPr>
          <w:w w:val="105"/>
        </w:rPr>
        <w:t>].</w:t>
      </w:r>
    </w:p>
    <w:p w14:paraId="4D03F9E3" w14:textId="77777777" w:rsidR="00430DE3" w:rsidRDefault="00430DE3">
      <w:pPr>
        <w:pStyle w:val="BodyText"/>
        <w:spacing w:before="11"/>
        <w:rPr>
          <w:sz w:val="29"/>
        </w:rPr>
      </w:pPr>
    </w:p>
    <w:p w14:paraId="2C9663B7" w14:textId="77777777" w:rsidR="00430DE3" w:rsidRDefault="008F0850">
      <w:pPr>
        <w:pStyle w:val="Heading2"/>
        <w:numPr>
          <w:ilvl w:val="2"/>
          <w:numId w:val="19"/>
        </w:numPr>
        <w:tabs>
          <w:tab w:val="left" w:pos="1293"/>
          <w:tab w:val="left" w:pos="1294"/>
        </w:tabs>
        <w:ind w:left="1293"/>
      </w:pPr>
      <w:bookmarkStart w:id="53" w:name="Neutron_Environment_Capability_Gaps"/>
      <w:bookmarkStart w:id="54" w:name="_bookmark9"/>
      <w:bookmarkEnd w:id="53"/>
      <w:bookmarkEnd w:id="54"/>
      <w:r>
        <w:rPr>
          <w:w w:val="115"/>
        </w:rPr>
        <w:t>Neutron Environment Capability</w:t>
      </w:r>
      <w:r>
        <w:rPr>
          <w:spacing w:val="-27"/>
          <w:w w:val="115"/>
        </w:rPr>
        <w:t xml:space="preserve"> </w:t>
      </w:r>
      <w:r>
        <w:rPr>
          <w:w w:val="115"/>
        </w:rPr>
        <w:t>Gaps</w:t>
      </w:r>
    </w:p>
    <w:p w14:paraId="207C2CB0" w14:textId="77777777" w:rsidR="00430DE3" w:rsidRDefault="00430DE3">
      <w:pPr>
        <w:pStyle w:val="BodyText"/>
        <w:spacing w:before="11"/>
        <w:rPr>
          <w:b/>
          <w:sz w:val="30"/>
        </w:rPr>
      </w:pPr>
    </w:p>
    <w:p w14:paraId="56CB212C" w14:textId="77777777" w:rsidR="00430DE3" w:rsidRDefault="008F0850">
      <w:pPr>
        <w:pStyle w:val="BodyText"/>
        <w:spacing w:line="415" w:lineRule="auto"/>
        <w:ind w:left="119" w:right="117" w:firstLine="351"/>
        <w:jc w:val="both"/>
      </w:pPr>
      <w:r>
        <w:rPr>
          <w:w w:val="105"/>
        </w:rPr>
        <w:t>The capability gaps outlined for nuclear weapons certification and TNF motivate the need to generate spectrally accurate nuclear weapon neutron environments.</w:t>
      </w:r>
      <w:r w:rsidR="00DB52C2">
        <w:rPr>
          <w:w w:val="105"/>
        </w:rPr>
        <w:t xml:space="preserve">   </w:t>
      </w:r>
      <w:r>
        <w:rPr>
          <w:w w:val="105"/>
        </w:rPr>
        <w:t xml:space="preserve"> In</w:t>
      </w:r>
    </w:p>
    <w:p w14:paraId="49C46887" w14:textId="77777777" w:rsidR="00430DE3" w:rsidRDefault="00430DE3">
      <w:pPr>
        <w:spacing w:line="415" w:lineRule="auto"/>
        <w:jc w:val="both"/>
        <w:sectPr w:rsidR="00430DE3">
          <w:pgSz w:w="12240" w:h="15840"/>
          <w:pgMar w:top="1420" w:right="1680" w:bottom="1380" w:left="1680" w:header="0" w:footer="1182" w:gutter="0"/>
          <w:cols w:space="720"/>
        </w:sectPr>
      </w:pPr>
    </w:p>
    <w:p w14:paraId="0EEAF131" w14:textId="77777777" w:rsidR="00430DE3" w:rsidRDefault="008F0850">
      <w:pPr>
        <w:pStyle w:val="BodyText"/>
        <w:spacing w:before="35" w:line="415" w:lineRule="auto"/>
        <w:ind w:left="100" w:right="117"/>
        <w:jc w:val="both"/>
      </w:pPr>
      <w:r>
        <w:rPr>
          <w:noProof/>
        </w:rPr>
        <w:lastRenderedPageBreak/>
        <w:drawing>
          <wp:anchor distT="0" distB="0" distL="0" distR="0" simplePos="0" relativeHeight="251605504" behindDoc="0" locked="0" layoutInCell="1" allowOverlap="1" wp14:anchorId="09B8CD17" wp14:editId="11A0A427">
            <wp:simplePos x="0" y="0"/>
            <wp:positionH relativeFrom="page">
              <wp:posOffset>1143000</wp:posOffset>
            </wp:positionH>
            <wp:positionV relativeFrom="paragraph">
              <wp:posOffset>3407431</wp:posOffset>
            </wp:positionV>
            <wp:extent cx="5484685" cy="3756469"/>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3" cstate="print"/>
                    <a:stretch>
                      <a:fillRect/>
                    </a:stretch>
                  </pic:blipFill>
                  <pic:spPr>
                    <a:xfrm>
                      <a:off x="0" y="0"/>
                      <a:ext cx="5484685" cy="3756469"/>
                    </a:xfrm>
                    <a:prstGeom prst="rect">
                      <a:avLst/>
                    </a:prstGeom>
                  </pic:spPr>
                </pic:pic>
              </a:graphicData>
            </a:graphic>
          </wp:anchor>
        </w:drawing>
      </w:r>
      <w:r>
        <w:rPr>
          <w:w w:val="105"/>
        </w:rPr>
        <w:t xml:space="preserve">particular, the present testing capability does not </w:t>
      </w:r>
      <w:r>
        <w:rPr>
          <w:spacing w:val="-4"/>
          <w:w w:val="105"/>
        </w:rPr>
        <w:t xml:space="preserve">have </w:t>
      </w:r>
      <w:r>
        <w:rPr>
          <w:w w:val="105"/>
        </w:rPr>
        <w:t>the ability to produce neu-</w:t>
      </w:r>
      <w:r w:rsidR="00DB52C2">
        <w:rPr>
          <w:w w:val="105"/>
        </w:rPr>
        <w:t xml:space="preserve"> </w:t>
      </w:r>
      <w:proofErr w:type="spellStart"/>
      <w:r>
        <w:rPr>
          <w:w w:val="105"/>
        </w:rPr>
        <w:t>tron</w:t>
      </w:r>
      <w:proofErr w:type="spellEnd"/>
      <w:r>
        <w:rPr>
          <w:w w:val="105"/>
        </w:rPr>
        <w:t xml:space="preserve"> spectra that combine a thermonuclear (TN) and prompt fission neutron spectrum (PFNS). The </w:t>
      </w:r>
      <w:r>
        <w:rPr>
          <w:spacing w:val="-4"/>
          <w:w w:val="105"/>
        </w:rPr>
        <w:t xml:space="preserve">vast </w:t>
      </w:r>
      <w:r>
        <w:rPr>
          <w:w w:val="105"/>
        </w:rPr>
        <w:t xml:space="preserve">majority of testing facilities are focused on the Watt-fission spec- </w:t>
      </w:r>
      <w:proofErr w:type="spellStart"/>
      <w:r>
        <w:rPr>
          <w:w w:val="105"/>
        </w:rPr>
        <w:t>trum</w:t>
      </w:r>
      <w:proofErr w:type="spellEnd"/>
      <w:r>
        <w:rPr>
          <w:w w:val="105"/>
        </w:rPr>
        <w:t>, while a few are capable of producing the 14.1 MeV TN component from the deuterium-tritium (DT) fusion process [</w:t>
      </w:r>
      <w:hyperlink w:anchor="_bookmark149" w:history="1">
        <w:r>
          <w:rPr>
            <w:w w:val="105"/>
          </w:rPr>
          <w:t>16</w:t>
        </w:r>
      </w:hyperlink>
      <w:r>
        <w:rPr>
          <w:w w:val="105"/>
        </w:rPr>
        <w:t xml:space="preserve">]. Several examples of testing facilities for prompt neutrons outlined in </w:t>
      </w:r>
      <w:r>
        <w:rPr>
          <w:spacing w:val="-4"/>
          <w:w w:val="105"/>
        </w:rPr>
        <w:t xml:space="preserve">Table </w:t>
      </w:r>
      <w:hyperlink w:anchor="_bookmark10" w:history="1">
        <w:r>
          <w:rPr>
            <w:w w:val="105"/>
          </w:rPr>
          <w:t>1</w:t>
        </w:r>
      </w:hyperlink>
      <w:r>
        <w:rPr>
          <w:w w:val="105"/>
        </w:rPr>
        <w:t xml:space="preserve"> are the Sandia Pulsed Reactor </w:t>
      </w:r>
      <w:r>
        <w:rPr>
          <w:spacing w:val="4"/>
          <w:w w:val="105"/>
        </w:rPr>
        <w:t xml:space="preserve">III </w:t>
      </w:r>
      <w:r>
        <w:rPr>
          <w:w w:val="105"/>
        </w:rPr>
        <w:t xml:space="preserve">(SPR), Sandia Annual Core Research Reactor (ACCR), White Sands Missile Range (WSMR) </w:t>
      </w:r>
      <w:r>
        <w:rPr>
          <w:spacing w:val="-5"/>
          <w:w w:val="105"/>
        </w:rPr>
        <w:t xml:space="preserve">Fast </w:t>
      </w:r>
      <w:r>
        <w:rPr>
          <w:w w:val="105"/>
        </w:rPr>
        <w:t xml:space="preserve">Burst Reactor (FBR), the Los Alamos National Laboratory (LANL) Rotating </w:t>
      </w:r>
      <w:r>
        <w:rPr>
          <w:spacing w:val="-4"/>
          <w:w w:val="105"/>
        </w:rPr>
        <w:t xml:space="preserve">Target </w:t>
      </w:r>
      <w:r>
        <w:rPr>
          <w:w w:val="105"/>
        </w:rPr>
        <w:t xml:space="preserve">Neutron Source </w:t>
      </w:r>
      <w:r>
        <w:rPr>
          <w:spacing w:val="-3"/>
          <w:w w:val="105"/>
        </w:rPr>
        <w:t xml:space="preserve">(RTNS), </w:t>
      </w:r>
      <w:r>
        <w:rPr>
          <w:w w:val="105"/>
        </w:rPr>
        <w:t>and the LANL Weapons Neutron Research facility (WNR). The differential spectral profile of these sources compared to a notional TN+</w:t>
      </w:r>
      <w:proofErr w:type="gramStart"/>
      <w:r>
        <w:rPr>
          <w:w w:val="105"/>
        </w:rPr>
        <w:t>PFNS</w:t>
      </w:r>
      <w:r w:rsidR="00DB52C2">
        <w:rPr>
          <w:w w:val="105"/>
        </w:rPr>
        <w:t xml:space="preserve"> </w:t>
      </w:r>
      <w:r>
        <w:rPr>
          <w:w w:val="105"/>
        </w:rPr>
        <w:t xml:space="preserve"> is</w:t>
      </w:r>
      <w:proofErr w:type="gramEnd"/>
      <w:r>
        <w:rPr>
          <w:w w:val="105"/>
        </w:rPr>
        <w:t xml:space="preserve"> shown in Figure</w:t>
      </w:r>
      <w:r>
        <w:rPr>
          <w:spacing w:val="14"/>
          <w:w w:val="105"/>
        </w:rPr>
        <w:t xml:space="preserve"> </w:t>
      </w:r>
      <w:hyperlink w:anchor="_bookmark10" w:history="1">
        <w:r>
          <w:rPr>
            <w:w w:val="105"/>
          </w:rPr>
          <w:t>1</w:t>
        </w:r>
      </w:hyperlink>
      <w:r>
        <w:rPr>
          <w:w w:val="105"/>
        </w:rPr>
        <w:t>.</w:t>
      </w:r>
    </w:p>
    <w:p w14:paraId="663398B9" w14:textId="77777777" w:rsidR="00430DE3" w:rsidRDefault="008F0850">
      <w:pPr>
        <w:spacing w:before="153"/>
        <w:ind w:left="548"/>
        <w:rPr>
          <w:b/>
          <w:sz w:val="20"/>
        </w:rPr>
      </w:pPr>
      <w:bookmarkStart w:id="55" w:name="_bookmark10"/>
      <w:bookmarkEnd w:id="55"/>
      <w:r>
        <w:rPr>
          <w:b/>
          <w:w w:val="115"/>
          <w:sz w:val="20"/>
        </w:rPr>
        <w:t>Figure 1.</w:t>
      </w:r>
      <w:r w:rsidR="00DB52C2">
        <w:rPr>
          <w:b/>
          <w:w w:val="115"/>
          <w:sz w:val="20"/>
        </w:rPr>
        <w:t xml:space="preserve">   </w:t>
      </w:r>
      <w:r>
        <w:rPr>
          <w:b/>
          <w:w w:val="115"/>
          <w:sz w:val="20"/>
        </w:rPr>
        <w:t>Comparison of selected neutron sources to notional TN+PFNS [</w:t>
      </w:r>
      <w:hyperlink w:anchor="_bookmark138" w:history="1">
        <w:r>
          <w:rPr>
            <w:b/>
            <w:w w:val="115"/>
            <w:sz w:val="20"/>
          </w:rPr>
          <w:t>5</w:t>
        </w:r>
      </w:hyperlink>
      <w:r>
        <w:rPr>
          <w:b/>
          <w:w w:val="115"/>
          <w:sz w:val="20"/>
        </w:rPr>
        <w:t>].</w:t>
      </w:r>
    </w:p>
    <w:p w14:paraId="6476ECB0" w14:textId="77777777" w:rsidR="00430DE3" w:rsidRDefault="00430DE3">
      <w:pPr>
        <w:pStyle w:val="BodyText"/>
        <w:rPr>
          <w:b/>
          <w:sz w:val="20"/>
        </w:rPr>
      </w:pPr>
    </w:p>
    <w:p w14:paraId="416302F7" w14:textId="77777777" w:rsidR="00430DE3" w:rsidRDefault="00430DE3">
      <w:pPr>
        <w:pStyle w:val="BodyText"/>
        <w:spacing w:before="9"/>
        <w:rPr>
          <w:b/>
        </w:rPr>
      </w:pPr>
    </w:p>
    <w:p w14:paraId="0E758E35" w14:textId="77777777" w:rsidR="00430DE3" w:rsidRDefault="008F0850">
      <w:pPr>
        <w:pStyle w:val="BodyText"/>
        <w:ind w:left="562"/>
      </w:pPr>
      <w:r>
        <w:rPr>
          <w:w w:val="105"/>
        </w:rPr>
        <w:t>Each</w:t>
      </w:r>
      <w:r>
        <w:rPr>
          <w:spacing w:val="52"/>
          <w:w w:val="105"/>
        </w:rPr>
        <w:t xml:space="preserve"> </w:t>
      </w:r>
      <w:r>
        <w:rPr>
          <w:w w:val="105"/>
        </w:rPr>
        <w:t>of</w:t>
      </w:r>
      <w:r>
        <w:rPr>
          <w:spacing w:val="52"/>
          <w:w w:val="105"/>
        </w:rPr>
        <w:t xml:space="preserve"> </w:t>
      </w:r>
      <w:r>
        <w:rPr>
          <w:w w:val="105"/>
        </w:rPr>
        <w:t>the</w:t>
      </w:r>
      <w:r>
        <w:rPr>
          <w:spacing w:val="52"/>
          <w:w w:val="105"/>
        </w:rPr>
        <w:t xml:space="preserve"> </w:t>
      </w:r>
      <w:r>
        <w:rPr>
          <w:spacing w:val="-3"/>
          <w:w w:val="105"/>
        </w:rPr>
        <w:t>available</w:t>
      </w:r>
      <w:r>
        <w:rPr>
          <w:spacing w:val="52"/>
          <w:w w:val="105"/>
        </w:rPr>
        <w:t xml:space="preserve"> </w:t>
      </w:r>
      <w:r>
        <w:rPr>
          <w:w w:val="105"/>
        </w:rPr>
        <w:t>neutron</w:t>
      </w:r>
      <w:r>
        <w:rPr>
          <w:spacing w:val="52"/>
          <w:w w:val="105"/>
        </w:rPr>
        <w:t xml:space="preserve"> </w:t>
      </w:r>
      <w:r>
        <w:rPr>
          <w:w w:val="105"/>
        </w:rPr>
        <w:t>sources</w:t>
      </w:r>
      <w:r>
        <w:rPr>
          <w:spacing w:val="52"/>
          <w:w w:val="105"/>
        </w:rPr>
        <w:t xml:space="preserve"> </w:t>
      </w:r>
      <w:r>
        <w:rPr>
          <w:w w:val="105"/>
        </w:rPr>
        <w:t>has</w:t>
      </w:r>
      <w:r>
        <w:rPr>
          <w:spacing w:val="52"/>
          <w:w w:val="105"/>
        </w:rPr>
        <w:t xml:space="preserve"> </w:t>
      </w:r>
      <w:r>
        <w:rPr>
          <w:w w:val="105"/>
        </w:rPr>
        <w:t>an</w:t>
      </w:r>
      <w:r>
        <w:rPr>
          <w:spacing w:val="52"/>
          <w:w w:val="105"/>
        </w:rPr>
        <w:t xml:space="preserve"> </w:t>
      </w:r>
      <w:r>
        <w:rPr>
          <w:w w:val="105"/>
        </w:rPr>
        <w:t>important</w:t>
      </w:r>
      <w:r>
        <w:rPr>
          <w:spacing w:val="52"/>
          <w:w w:val="105"/>
        </w:rPr>
        <w:t xml:space="preserve"> </w:t>
      </w:r>
      <w:r>
        <w:rPr>
          <w:w w:val="105"/>
        </w:rPr>
        <w:t>purpose</w:t>
      </w:r>
      <w:r>
        <w:rPr>
          <w:spacing w:val="52"/>
          <w:w w:val="105"/>
        </w:rPr>
        <w:t xml:space="preserve"> </w:t>
      </w:r>
      <w:r>
        <w:rPr>
          <w:w w:val="105"/>
        </w:rPr>
        <w:t>for</w:t>
      </w:r>
      <w:r>
        <w:rPr>
          <w:spacing w:val="52"/>
          <w:w w:val="105"/>
        </w:rPr>
        <w:t xml:space="preserve"> </w:t>
      </w:r>
      <w:r>
        <w:rPr>
          <w:w w:val="105"/>
        </w:rPr>
        <w:t>national</w:t>
      </w:r>
    </w:p>
    <w:p w14:paraId="4EDD3DE0" w14:textId="77777777" w:rsidR="00430DE3" w:rsidRDefault="00430DE3">
      <w:pPr>
        <w:sectPr w:rsidR="00430DE3">
          <w:pgSz w:w="12240" w:h="15840"/>
          <w:pgMar w:top="1420" w:right="1680" w:bottom="1380" w:left="1700" w:header="0" w:footer="1182" w:gutter="0"/>
          <w:cols w:space="720"/>
        </w:sectPr>
      </w:pPr>
    </w:p>
    <w:p w14:paraId="592DF44C" w14:textId="77777777" w:rsidR="00651B9C" w:rsidRDefault="008F0850">
      <w:pPr>
        <w:pStyle w:val="BodyText"/>
        <w:spacing w:before="35" w:line="415" w:lineRule="auto"/>
        <w:ind w:left="100" w:right="116"/>
        <w:jc w:val="both"/>
        <w:rPr>
          <w:ins w:id="56" w:author="Bucy, Anna M Ctr USAF AETC AFIT/ENP" w:date="2019-01-07T12:11:00Z"/>
        </w:rPr>
      </w:pPr>
      <w:r>
        <w:lastRenderedPageBreak/>
        <w:t xml:space="preserve">security applications; </w:t>
      </w:r>
      <w:r>
        <w:rPr>
          <w:spacing w:val="-3"/>
        </w:rPr>
        <w:t xml:space="preserve">however, </w:t>
      </w:r>
      <w:r>
        <w:t>they cannot</w:t>
      </w:r>
      <w:r w:rsidR="00DB52C2">
        <w:t xml:space="preserve"> </w:t>
      </w:r>
      <w:r>
        <w:t>meet</w:t>
      </w:r>
      <w:r w:rsidR="00DB52C2">
        <w:t xml:space="preserve"> </w:t>
      </w:r>
      <w:r>
        <w:t>the</w:t>
      </w:r>
      <w:r w:rsidR="00DB52C2">
        <w:t xml:space="preserve"> </w:t>
      </w:r>
      <w:r>
        <w:t>energy</w:t>
      </w:r>
      <w:r w:rsidR="00DB52C2">
        <w:t xml:space="preserve"> </w:t>
      </w:r>
      <w:r>
        <w:t>and</w:t>
      </w:r>
      <w:r w:rsidR="00DB52C2">
        <w:t xml:space="preserve"> </w:t>
      </w:r>
      <w:r>
        <w:t>temporal</w:t>
      </w:r>
      <w:r w:rsidR="00DB52C2">
        <w:t xml:space="preserve"> </w:t>
      </w:r>
      <w:r>
        <w:t>spectrum for</w:t>
      </w:r>
      <w:r w:rsidR="00DB52C2">
        <w:t xml:space="preserve"> </w:t>
      </w:r>
      <w:r>
        <w:t>every</w:t>
      </w:r>
      <w:r w:rsidR="00DB52C2">
        <w:t xml:space="preserve"> </w:t>
      </w:r>
      <w:r>
        <w:t>nuclear</w:t>
      </w:r>
      <w:r w:rsidR="00DB52C2">
        <w:t xml:space="preserve"> </w:t>
      </w:r>
      <w:r>
        <w:t>testing</w:t>
      </w:r>
      <w:r w:rsidR="00DB52C2">
        <w:t xml:space="preserve"> </w:t>
      </w:r>
      <w:r>
        <w:t>requirement.</w:t>
      </w:r>
      <w:r w:rsidR="00DB52C2">
        <w:t xml:space="preserve"> </w:t>
      </w:r>
      <w:r>
        <w:t>In</w:t>
      </w:r>
      <w:r w:rsidR="00DB52C2">
        <w:t xml:space="preserve"> </w:t>
      </w:r>
      <w:r>
        <w:t>comparison</w:t>
      </w:r>
      <w:r w:rsidR="00DB52C2">
        <w:t xml:space="preserve"> </w:t>
      </w:r>
      <w:r>
        <w:t>with</w:t>
      </w:r>
      <w:r w:rsidR="00DB52C2">
        <w:t xml:space="preserve"> </w:t>
      </w:r>
      <w:r>
        <w:t>the</w:t>
      </w:r>
      <w:r w:rsidR="00DB52C2">
        <w:t xml:space="preserve"> </w:t>
      </w:r>
      <w:r>
        <w:t>TN+PFNS,</w:t>
      </w:r>
      <w:r w:rsidR="00DB52C2">
        <w:t xml:space="preserve"> </w:t>
      </w:r>
      <w:proofErr w:type="gramStart"/>
      <w:r>
        <w:t>nearly</w:t>
      </w:r>
      <w:r w:rsidR="00DB52C2">
        <w:t xml:space="preserve"> </w:t>
      </w:r>
      <w:r>
        <w:t xml:space="preserve"> all</w:t>
      </w:r>
      <w:proofErr w:type="gramEnd"/>
      <w:r>
        <w:t xml:space="preserve"> of the neutron sources are heavily weighted to </w:t>
      </w:r>
      <w:r>
        <w:rPr>
          <w:spacing w:val="-3"/>
        </w:rPr>
        <w:t xml:space="preserve">lower </w:t>
      </w:r>
      <w:r>
        <w:t xml:space="preserve">energies and do not contain enough </w:t>
      </w:r>
      <w:commentRangeStart w:id="57"/>
      <w:r>
        <w:t xml:space="preserve">high energy neutrons </w:t>
      </w:r>
      <w:commentRangeEnd w:id="57"/>
      <w:r w:rsidR="00112916">
        <w:rPr>
          <w:rStyle w:val="CommentReference"/>
        </w:rPr>
        <w:commentReference w:id="57"/>
      </w:r>
      <w:r>
        <w:t>for the TN component of a nuclear weapon.</w:t>
      </w:r>
      <w:r w:rsidR="00DB52C2">
        <w:t xml:space="preserve"> </w:t>
      </w:r>
      <w:r>
        <w:t xml:space="preserve">The </w:t>
      </w:r>
      <w:proofErr w:type="gramStart"/>
      <w:r>
        <w:rPr>
          <w:spacing w:val="-5"/>
        </w:rPr>
        <w:t>RTNS</w:t>
      </w:r>
      <w:r w:rsidR="00DB52C2">
        <w:rPr>
          <w:spacing w:val="-5"/>
        </w:rPr>
        <w:t xml:space="preserve"> </w:t>
      </w:r>
      <w:r>
        <w:rPr>
          <w:spacing w:val="-5"/>
        </w:rPr>
        <w:t xml:space="preserve"> </w:t>
      </w:r>
      <w:r>
        <w:t>has</w:t>
      </w:r>
      <w:proofErr w:type="gramEnd"/>
      <w:r>
        <w:t xml:space="preserve"> a high energy component, but the</w:t>
      </w:r>
      <w:r w:rsidR="00DB52C2">
        <w:t xml:space="preserve"> </w:t>
      </w:r>
      <w:r>
        <w:t>magnitude</w:t>
      </w:r>
      <w:r w:rsidR="00DB52C2">
        <w:t xml:space="preserve"> </w:t>
      </w:r>
      <w:r>
        <w:t>of</w:t>
      </w:r>
      <w:r w:rsidR="00DB52C2">
        <w:t xml:space="preserve"> </w:t>
      </w:r>
      <w:r>
        <w:t>the</w:t>
      </w:r>
      <w:r w:rsidR="00DB52C2">
        <w:t xml:space="preserve"> </w:t>
      </w:r>
      <w:r>
        <w:t>flux</w:t>
      </w:r>
      <w:r w:rsidR="00DB52C2">
        <w:t xml:space="preserve"> </w:t>
      </w:r>
      <w:r>
        <w:t>is</w:t>
      </w:r>
      <w:r w:rsidR="00DB52C2">
        <w:t xml:space="preserve"> </w:t>
      </w:r>
      <w:r>
        <w:t>substantially</w:t>
      </w:r>
      <w:r w:rsidR="00DB52C2">
        <w:t xml:space="preserve"> </w:t>
      </w:r>
      <w:r>
        <w:rPr>
          <w:spacing w:val="-3"/>
        </w:rPr>
        <w:t xml:space="preserve">lower </w:t>
      </w:r>
      <w:r>
        <w:t xml:space="preserve">than required for nuclear hardness applications where the timing profile and integral fluence is important. The temporal aspect of the neutron flux also does not generally match to a nuclear weapon spectrum for some </w:t>
      </w:r>
      <w:r>
        <w:rPr>
          <w:spacing w:val="-3"/>
        </w:rPr>
        <w:t xml:space="preserve">available </w:t>
      </w:r>
      <w:r>
        <w:t>facilities. Additionally, these large facilities are often at risk for shutdown,</w:t>
      </w:r>
      <w:r w:rsidR="00DB52C2">
        <w:t xml:space="preserve"> </w:t>
      </w:r>
      <w:r>
        <w:t>such as the SPR-III decommissioning</w:t>
      </w:r>
      <w:r w:rsidR="00DB52C2">
        <w:t xml:space="preserve">   </w:t>
      </w:r>
      <w:r>
        <w:t xml:space="preserve">for storage at the </w:t>
      </w:r>
      <w:r>
        <w:rPr>
          <w:spacing w:val="-3"/>
        </w:rPr>
        <w:t xml:space="preserve">Nevada </w:t>
      </w:r>
      <w:r>
        <w:rPr>
          <w:spacing w:val="-5"/>
        </w:rPr>
        <w:t xml:space="preserve">Test </w:t>
      </w:r>
      <w:r>
        <w:t>Site in late 2006 [</w:t>
      </w:r>
      <w:hyperlink w:anchor="_bookmark150" w:history="1">
        <w:r>
          <w:t>17</w:t>
        </w:r>
      </w:hyperlink>
      <w:r>
        <w:t xml:space="preserve">]. </w:t>
      </w:r>
    </w:p>
    <w:p w14:paraId="189BA42D" w14:textId="5301E87E" w:rsidR="00430DE3" w:rsidRDefault="008F0850">
      <w:pPr>
        <w:pStyle w:val="BodyText"/>
        <w:spacing w:before="35" w:line="415" w:lineRule="auto"/>
        <w:ind w:left="100" w:right="116" w:firstLine="612"/>
        <w:jc w:val="both"/>
        <w:pPrChange w:id="58" w:author="Bucy, Anna M Ctr USAF AETC AFIT/ENP" w:date="2019-01-07T12:12:00Z">
          <w:pPr>
            <w:pStyle w:val="BodyText"/>
            <w:spacing w:before="35" w:line="415" w:lineRule="auto"/>
            <w:ind w:left="100" w:right="116"/>
            <w:jc w:val="both"/>
          </w:pPr>
        </w:pPrChange>
      </w:pPr>
      <w:r>
        <w:t>Many of these facilities</w:t>
      </w:r>
      <w:r w:rsidR="00DB52C2">
        <w:t xml:space="preserve"> </w:t>
      </w:r>
      <w:r>
        <w:t>are discussed for shutdown with growing</w:t>
      </w:r>
      <w:r w:rsidR="00DB52C2">
        <w:t xml:space="preserve"> </w:t>
      </w:r>
      <w:r>
        <w:t>regulatory</w:t>
      </w:r>
      <w:r w:rsidR="00DB52C2">
        <w:t xml:space="preserve"> </w:t>
      </w:r>
      <w:r>
        <w:t>demands</w:t>
      </w:r>
      <w:r w:rsidR="00DB52C2">
        <w:t xml:space="preserve"> </w:t>
      </w:r>
      <w:r>
        <w:t>and</w:t>
      </w:r>
      <w:r w:rsidR="00DB52C2">
        <w:t xml:space="preserve"> </w:t>
      </w:r>
      <w:r>
        <w:t>security</w:t>
      </w:r>
      <w:r w:rsidR="00DB52C2">
        <w:t xml:space="preserve"> </w:t>
      </w:r>
      <w:r>
        <w:t>requirements for storing highly enriched uranium (HEU) [</w:t>
      </w:r>
      <w:r w:rsidR="00247462">
        <w:fldChar w:fldCharType="begin"/>
      </w:r>
      <w:r w:rsidR="00247462">
        <w:instrText xml:space="preserve"> HYPERLINK \l "_bookmark151" </w:instrText>
      </w:r>
      <w:r w:rsidR="00247462">
        <w:fldChar w:fldCharType="separate"/>
      </w:r>
      <w:r>
        <w:t>18</w:t>
      </w:r>
      <w:r w:rsidR="00247462">
        <w:fldChar w:fldCharType="end"/>
      </w:r>
      <w:r>
        <w:t>]. Gathering accurate</w:t>
      </w:r>
      <w:r w:rsidR="00DB52C2">
        <w:t xml:space="preserve"> </w:t>
      </w:r>
      <w:r>
        <w:t>experimental</w:t>
      </w:r>
      <w:r w:rsidR="00DB52C2">
        <w:t xml:space="preserve"> </w:t>
      </w:r>
      <w:r>
        <w:t>results requires a neutron flux spectrum equivalent to that of</w:t>
      </w:r>
      <w:r w:rsidR="00DB52C2">
        <w:t xml:space="preserve"> </w:t>
      </w:r>
      <w:r>
        <w:t>a</w:t>
      </w:r>
      <w:r w:rsidR="00DB52C2">
        <w:t xml:space="preserve"> </w:t>
      </w:r>
      <w:r>
        <w:t>true</w:t>
      </w:r>
      <w:r w:rsidR="00DB52C2">
        <w:t xml:space="preserve"> </w:t>
      </w:r>
      <w:r>
        <w:t>nuclear</w:t>
      </w:r>
      <w:r w:rsidR="00DB52C2">
        <w:t xml:space="preserve"> </w:t>
      </w:r>
      <w:r>
        <w:rPr>
          <w:spacing w:val="-3"/>
        </w:rPr>
        <w:t>event,</w:t>
      </w:r>
      <w:r w:rsidR="00DB52C2">
        <w:rPr>
          <w:spacing w:val="-3"/>
        </w:rPr>
        <w:t xml:space="preserve"> </w:t>
      </w:r>
      <w:r>
        <w:t xml:space="preserve">which creates a need for a neutron source capable of emulating the environment. Therefore, development of a TN+PFNS source would enable production of the correct fission product </w:t>
      </w:r>
      <w:r>
        <w:rPr>
          <w:spacing w:val="-3"/>
        </w:rPr>
        <w:t xml:space="preserve">inventory </w:t>
      </w:r>
      <w:r>
        <w:t>in surrogate debris and thereby</w:t>
      </w:r>
      <w:r w:rsidR="00DB52C2">
        <w:t xml:space="preserve"> </w:t>
      </w:r>
      <w:r>
        <w:t>enhance</w:t>
      </w:r>
      <w:r w:rsidR="00DB52C2">
        <w:t xml:space="preserve"> </w:t>
      </w:r>
      <w:r>
        <w:t>the</w:t>
      </w:r>
      <w:r w:rsidR="00DB52C2">
        <w:t xml:space="preserve"> </w:t>
      </w:r>
      <w:r>
        <w:t>ability</w:t>
      </w:r>
      <w:r w:rsidR="00DB52C2">
        <w:t xml:space="preserve"> </w:t>
      </w:r>
      <w:r>
        <w:t>of</w:t>
      </w:r>
      <w:r w:rsidR="00DB52C2">
        <w:t xml:space="preserve"> </w:t>
      </w:r>
      <w:r>
        <w:t>the TNF community to</w:t>
      </w:r>
      <w:r w:rsidR="00DB52C2">
        <w:t xml:space="preserve"> </w:t>
      </w:r>
      <w:r>
        <w:t>perform</w:t>
      </w:r>
      <w:r w:rsidR="00DB52C2">
        <w:t xml:space="preserve"> </w:t>
      </w:r>
      <w:r>
        <w:t>the</w:t>
      </w:r>
      <w:r w:rsidR="00DB52C2">
        <w:t xml:space="preserve"> </w:t>
      </w:r>
      <w:r>
        <w:t>attribution</w:t>
      </w:r>
      <w:r w:rsidR="00DB52C2">
        <w:t xml:space="preserve"> </w:t>
      </w:r>
      <w:r>
        <w:t>mission.</w:t>
      </w:r>
      <w:r w:rsidR="00DB52C2">
        <w:t xml:space="preserve"> </w:t>
      </w:r>
      <w:r>
        <w:t>Additionally,</w:t>
      </w:r>
      <w:r w:rsidR="00DB52C2">
        <w:t xml:space="preserve"> </w:t>
      </w:r>
      <w:r>
        <w:t>a</w:t>
      </w:r>
      <w:r w:rsidR="00DB52C2">
        <w:t xml:space="preserve"> </w:t>
      </w:r>
      <w:r>
        <w:t>TN+PFNS source capable of NWE testing would greatly improve the nuclear weapon certification process.</w:t>
      </w:r>
    </w:p>
    <w:p w14:paraId="25F6181C" w14:textId="77777777" w:rsidR="00430DE3" w:rsidRDefault="00430DE3">
      <w:pPr>
        <w:pStyle w:val="BodyText"/>
        <w:rPr>
          <w:sz w:val="32"/>
        </w:rPr>
      </w:pPr>
    </w:p>
    <w:p w14:paraId="6D07A1C4" w14:textId="77777777" w:rsidR="00430DE3" w:rsidRDefault="008F0850">
      <w:pPr>
        <w:pStyle w:val="Heading2"/>
        <w:numPr>
          <w:ilvl w:val="1"/>
          <w:numId w:val="19"/>
        </w:numPr>
        <w:tabs>
          <w:tab w:val="left" w:pos="713"/>
        </w:tabs>
        <w:ind w:hanging="612"/>
        <w:jc w:val="both"/>
      </w:pPr>
      <w:bookmarkStart w:id="59" w:name="Background"/>
      <w:bookmarkStart w:id="60" w:name="_bookmark11"/>
      <w:bookmarkEnd w:id="59"/>
      <w:bookmarkEnd w:id="60"/>
      <w:r>
        <w:rPr>
          <w:w w:val="110"/>
        </w:rPr>
        <w:t>Background</w:t>
      </w:r>
    </w:p>
    <w:p w14:paraId="58D5D3DD" w14:textId="77777777" w:rsidR="00430DE3" w:rsidRDefault="00430DE3">
      <w:pPr>
        <w:pStyle w:val="BodyText"/>
        <w:rPr>
          <w:b/>
        </w:rPr>
      </w:pPr>
    </w:p>
    <w:p w14:paraId="1E2DA246" w14:textId="77777777" w:rsidR="00430DE3" w:rsidRDefault="008F0850">
      <w:pPr>
        <w:pStyle w:val="BodyText"/>
        <w:spacing w:before="162" w:line="415" w:lineRule="auto"/>
        <w:ind w:left="100" w:right="117" w:firstLine="442"/>
        <w:jc w:val="both"/>
      </w:pPr>
      <w:r>
        <w:rPr>
          <w:w w:val="105"/>
        </w:rPr>
        <w:t xml:space="preserve">Many approaches can </w:t>
      </w:r>
      <w:r>
        <w:rPr>
          <w:spacing w:val="3"/>
          <w:w w:val="105"/>
        </w:rPr>
        <w:t xml:space="preserve">be </w:t>
      </w:r>
      <w:r>
        <w:rPr>
          <w:w w:val="105"/>
        </w:rPr>
        <w:t xml:space="preserve">used to create nuclear weapon </w:t>
      </w:r>
      <w:r>
        <w:rPr>
          <w:spacing w:val="-3"/>
          <w:w w:val="105"/>
        </w:rPr>
        <w:t xml:space="preserve">relevant </w:t>
      </w:r>
      <w:r>
        <w:rPr>
          <w:w w:val="105"/>
        </w:rPr>
        <w:t>neutron spec-</w:t>
      </w:r>
      <w:r w:rsidR="00DB52C2">
        <w:rPr>
          <w:w w:val="105"/>
        </w:rPr>
        <w:t xml:space="preserve"> </w:t>
      </w:r>
      <w:proofErr w:type="spellStart"/>
      <w:r>
        <w:rPr>
          <w:w w:val="105"/>
        </w:rPr>
        <w:t>tra</w:t>
      </w:r>
      <w:proofErr w:type="spellEnd"/>
      <w:r>
        <w:rPr>
          <w:w w:val="105"/>
        </w:rPr>
        <w:t xml:space="preserve"> in the absence of full-scale nuclear weapons testing. Some mechanisms are more applicable within different communities in nuclear sciences. </w:t>
      </w:r>
      <w:r>
        <w:rPr>
          <w:spacing w:val="-5"/>
          <w:w w:val="105"/>
        </w:rPr>
        <w:t xml:space="preserve">Four </w:t>
      </w:r>
      <w:r>
        <w:rPr>
          <w:w w:val="105"/>
        </w:rPr>
        <w:t xml:space="preserve">main possible </w:t>
      </w:r>
      <w:r>
        <w:rPr>
          <w:spacing w:val="-4"/>
          <w:w w:val="105"/>
        </w:rPr>
        <w:t xml:space="preserve">ways </w:t>
      </w:r>
      <w:r>
        <w:rPr>
          <w:w w:val="105"/>
        </w:rPr>
        <w:t xml:space="preserve">that the neutron environments are approximated for synthetic fission product debris production are sample doping, direct production using fission </w:t>
      </w:r>
      <w:proofErr w:type="gramStart"/>
      <w:r>
        <w:rPr>
          <w:w w:val="105"/>
        </w:rPr>
        <w:t>converters,</w:t>
      </w:r>
      <w:r w:rsidR="00DB52C2">
        <w:rPr>
          <w:w w:val="105"/>
        </w:rPr>
        <w:t xml:space="preserve">  </w:t>
      </w:r>
      <w:r>
        <w:rPr>
          <w:w w:val="105"/>
        </w:rPr>
        <w:t>surrogate</w:t>
      </w:r>
      <w:proofErr w:type="gramEnd"/>
    </w:p>
    <w:p w14:paraId="57B71ADD" w14:textId="77777777" w:rsidR="00430DE3" w:rsidRDefault="00430DE3">
      <w:pPr>
        <w:spacing w:line="415" w:lineRule="auto"/>
        <w:jc w:val="both"/>
        <w:sectPr w:rsidR="00430DE3">
          <w:pgSz w:w="12240" w:h="15840"/>
          <w:pgMar w:top="1420" w:right="1680" w:bottom="1380" w:left="1700" w:header="0" w:footer="1182" w:gutter="0"/>
          <w:cols w:space="720"/>
        </w:sectPr>
      </w:pPr>
    </w:p>
    <w:p w14:paraId="268E7C69" w14:textId="5FCBC697" w:rsidR="00430DE3" w:rsidRDefault="008F0850">
      <w:pPr>
        <w:pStyle w:val="BodyText"/>
        <w:spacing w:before="35" w:line="415" w:lineRule="auto"/>
        <w:ind w:left="100" w:right="117"/>
        <w:jc w:val="both"/>
      </w:pPr>
      <w:r>
        <w:rPr>
          <w:w w:val="105"/>
        </w:rPr>
        <w:lastRenderedPageBreak/>
        <w:t>methods, and spectral modification of existing sources [</w:t>
      </w:r>
      <w:hyperlink w:anchor="_bookmark138" w:history="1">
        <w:r>
          <w:rPr>
            <w:w w:val="105"/>
          </w:rPr>
          <w:t>5</w:t>
        </w:r>
      </w:hyperlink>
      <w:r>
        <w:rPr>
          <w:w w:val="105"/>
        </w:rPr>
        <w:t>]. In the context of neutron effects</w:t>
      </w:r>
      <w:r>
        <w:rPr>
          <w:spacing w:val="-11"/>
          <w:w w:val="105"/>
        </w:rPr>
        <w:t xml:space="preserve"> </w:t>
      </w:r>
      <w:r>
        <w:rPr>
          <w:w w:val="105"/>
        </w:rPr>
        <w:t>on</w:t>
      </w:r>
      <w:r>
        <w:rPr>
          <w:spacing w:val="-11"/>
          <w:w w:val="105"/>
        </w:rPr>
        <w:t xml:space="preserve"> </w:t>
      </w:r>
      <w:r>
        <w:rPr>
          <w:w w:val="105"/>
        </w:rPr>
        <w:t>electronics,</w:t>
      </w:r>
      <w:r>
        <w:rPr>
          <w:spacing w:val="-8"/>
          <w:w w:val="105"/>
        </w:rPr>
        <w:t xml:space="preserve"> </w:t>
      </w:r>
      <w:r>
        <w:rPr>
          <w:w w:val="105"/>
        </w:rPr>
        <w:t>the</w:t>
      </w:r>
      <w:r>
        <w:rPr>
          <w:spacing w:val="-11"/>
          <w:w w:val="105"/>
        </w:rPr>
        <w:t xml:space="preserve"> </w:t>
      </w:r>
      <w:r>
        <w:rPr>
          <w:spacing w:val="-3"/>
          <w:w w:val="105"/>
        </w:rPr>
        <w:t>key</w:t>
      </w:r>
      <w:r>
        <w:rPr>
          <w:spacing w:val="-11"/>
          <w:w w:val="105"/>
        </w:rPr>
        <w:t xml:space="preserve"> </w:t>
      </w:r>
      <w:r>
        <w:rPr>
          <w:w w:val="105"/>
        </w:rPr>
        <w:t>approaches</w:t>
      </w:r>
      <w:r>
        <w:rPr>
          <w:spacing w:val="-11"/>
          <w:w w:val="105"/>
        </w:rPr>
        <w:t xml:space="preserve"> </w:t>
      </w:r>
      <w:r>
        <w:rPr>
          <w:w w:val="105"/>
        </w:rPr>
        <w:t>utilize</w:t>
      </w:r>
      <w:r>
        <w:rPr>
          <w:spacing w:val="-11"/>
          <w:w w:val="105"/>
        </w:rPr>
        <w:t xml:space="preserve"> </w:t>
      </w:r>
      <w:r>
        <w:rPr>
          <w:w w:val="105"/>
        </w:rPr>
        <w:t>existing</w:t>
      </w:r>
      <w:r>
        <w:rPr>
          <w:spacing w:val="-11"/>
          <w:w w:val="105"/>
        </w:rPr>
        <w:t xml:space="preserve"> </w:t>
      </w:r>
      <w:r>
        <w:rPr>
          <w:w w:val="105"/>
        </w:rPr>
        <w:t>sources,</w:t>
      </w:r>
      <w:r>
        <w:rPr>
          <w:spacing w:val="-8"/>
          <w:w w:val="105"/>
        </w:rPr>
        <w:t xml:space="preserve"> </w:t>
      </w:r>
      <w:r>
        <w:rPr>
          <w:w w:val="105"/>
        </w:rPr>
        <w:t>computational</w:t>
      </w:r>
      <w:r>
        <w:rPr>
          <w:spacing w:val="-10"/>
          <w:w w:val="105"/>
        </w:rPr>
        <w:t xml:space="preserve"> </w:t>
      </w:r>
      <w:r>
        <w:rPr>
          <w:w w:val="105"/>
        </w:rPr>
        <w:t xml:space="preserve">mod- </w:t>
      </w:r>
      <w:proofErr w:type="spellStart"/>
      <w:r>
        <w:rPr>
          <w:w w:val="105"/>
        </w:rPr>
        <w:t>els</w:t>
      </w:r>
      <w:proofErr w:type="spellEnd"/>
      <w:r>
        <w:rPr>
          <w:w w:val="105"/>
        </w:rPr>
        <w:t xml:space="preserve">, and surrogate charged particle reactions. Each of these methods </w:t>
      </w:r>
      <w:del w:id="61" w:author="Bucy, Anna M Ctr USAF AETC AFIT/ENP" w:date="2019-01-07T12:12:00Z">
        <w:r w:rsidDel="00651B9C">
          <w:rPr>
            <w:w w:val="105"/>
          </w:rPr>
          <w:delText xml:space="preserve">are </w:delText>
        </w:r>
      </w:del>
      <w:ins w:id="62" w:author="Bucy, Anna M Ctr USAF AETC AFIT/ENP" w:date="2019-01-07T12:12:00Z">
        <w:r w:rsidR="00651B9C">
          <w:rPr>
            <w:w w:val="105"/>
          </w:rPr>
          <w:t xml:space="preserve">is </w:t>
        </w:r>
      </w:ins>
      <w:r>
        <w:rPr>
          <w:w w:val="105"/>
        </w:rPr>
        <w:t>limited in representing the neutron environment experienced in a nuclear</w:t>
      </w:r>
      <w:r w:rsidR="00DB52C2">
        <w:rPr>
          <w:w w:val="105"/>
        </w:rPr>
        <w:t xml:space="preserve"> </w:t>
      </w:r>
      <w:r>
        <w:rPr>
          <w:w w:val="105"/>
        </w:rPr>
        <w:t>weapon.</w:t>
      </w:r>
    </w:p>
    <w:p w14:paraId="1FFF678F" w14:textId="77777777" w:rsidR="00651B9C" w:rsidRDefault="008F0850">
      <w:pPr>
        <w:pStyle w:val="BodyText"/>
        <w:spacing w:before="8" w:line="415" w:lineRule="auto"/>
        <w:ind w:left="100" w:right="117" w:firstLine="403"/>
        <w:jc w:val="both"/>
        <w:rPr>
          <w:ins w:id="63" w:author="Bucy, Anna M Ctr USAF AETC AFIT/ENP" w:date="2019-01-07T12:14:00Z"/>
          <w:w w:val="105"/>
        </w:rPr>
      </w:pPr>
      <w:r>
        <w:rPr>
          <w:w w:val="105"/>
        </w:rPr>
        <w:t>The</w:t>
      </w:r>
      <w:r>
        <w:rPr>
          <w:spacing w:val="-24"/>
          <w:w w:val="105"/>
        </w:rPr>
        <w:t xml:space="preserve"> </w:t>
      </w:r>
      <w:r>
        <w:rPr>
          <w:w w:val="105"/>
        </w:rPr>
        <w:t>sample</w:t>
      </w:r>
      <w:r>
        <w:rPr>
          <w:spacing w:val="-23"/>
          <w:w w:val="105"/>
        </w:rPr>
        <w:t xml:space="preserve"> </w:t>
      </w:r>
      <w:r>
        <w:rPr>
          <w:w w:val="105"/>
        </w:rPr>
        <w:t>doping</w:t>
      </w:r>
      <w:r>
        <w:rPr>
          <w:spacing w:val="-24"/>
          <w:w w:val="105"/>
        </w:rPr>
        <w:t xml:space="preserve"> </w:t>
      </w:r>
      <w:r>
        <w:rPr>
          <w:w w:val="105"/>
        </w:rPr>
        <w:t>technique</w:t>
      </w:r>
      <w:r>
        <w:rPr>
          <w:spacing w:val="-24"/>
          <w:w w:val="105"/>
        </w:rPr>
        <w:t xml:space="preserve"> </w:t>
      </w:r>
      <w:r>
        <w:rPr>
          <w:w w:val="105"/>
        </w:rPr>
        <w:t>is</w:t>
      </w:r>
      <w:r>
        <w:rPr>
          <w:spacing w:val="-24"/>
          <w:w w:val="105"/>
        </w:rPr>
        <w:t xml:space="preserve"> </w:t>
      </w:r>
      <w:r>
        <w:rPr>
          <w:w w:val="105"/>
        </w:rPr>
        <w:t>accomplished</w:t>
      </w:r>
      <w:r>
        <w:rPr>
          <w:spacing w:val="-23"/>
          <w:w w:val="105"/>
        </w:rPr>
        <w:t xml:space="preserve"> </w:t>
      </w:r>
      <w:r>
        <w:rPr>
          <w:spacing w:val="-4"/>
          <w:w w:val="105"/>
        </w:rPr>
        <w:t>by</w:t>
      </w:r>
      <w:r>
        <w:rPr>
          <w:spacing w:val="-24"/>
          <w:w w:val="105"/>
        </w:rPr>
        <w:t xml:space="preserve"> </w:t>
      </w:r>
      <w:r>
        <w:rPr>
          <w:w w:val="105"/>
        </w:rPr>
        <w:t>selectively</w:t>
      </w:r>
      <w:r>
        <w:rPr>
          <w:spacing w:val="-23"/>
          <w:w w:val="105"/>
        </w:rPr>
        <w:t xml:space="preserve"> </w:t>
      </w:r>
      <w:r>
        <w:rPr>
          <w:w w:val="105"/>
        </w:rPr>
        <w:t>correcting</w:t>
      </w:r>
      <w:r>
        <w:rPr>
          <w:spacing w:val="-23"/>
          <w:w w:val="105"/>
        </w:rPr>
        <w:t xml:space="preserve"> </w:t>
      </w:r>
      <w:r>
        <w:rPr>
          <w:w w:val="105"/>
        </w:rPr>
        <w:t>mass</w:t>
      </w:r>
      <w:r>
        <w:rPr>
          <w:spacing w:val="-24"/>
          <w:w w:val="105"/>
        </w:rPr>
        <w:t xml:space="preserve"> </w:t>
      </w:r>
      <w:r>
        <w:rPr>
          <w:w w:val="105"/>
        </w:rPr>
        <w:t xml:space="preserve">chains to modeled </w:t>
      </w:r>
      <w:r>
        <w:rPr>
          <w:spacing w:val="-3"/>
          <w:w w:val="105"/>
        </w:rPr>
        <w:t xml:space="preserve">equivalent </w:t>
      </w:r>
      <w:r>
        <w:rPr>
          <w:w w:val="105"/>
        </w:rPr>
        <w:t xml:space="preserve">ratios. The resultant sample is built so as to look like it </w:t>
      </w:r>
      <w:r>
        <w:rPr>
          <w:spacing w:val="-3"/>
          <w:w w:val="105"/>
        </w:rPr>
        <w:t xml:space="preserve">was </w:t>
      </w:r>
      <w:r>
        <w:rPr>
          <w:w w:val="105"/>
        </w:rPr>
        <w:t>produced with a desired energy</w:t>
      </w:r>
      <w:ins w:id="64" w:author="Bucy, Anna M Ctr USAF AETC AFIT/ENP" w:date="2019-01-07T12:13:00Z">
        <w:r w:rsidR="00651B9C">
          <w:rPr>
            <w:w w:val="105"/>
          </w:rPr>
          <w:t>-</w:t>
        </w:r>
      </w:ins>
      <w:del w:id="65" w:author="Bucy, Anna M Ctr USAF AETC AFIT/ENP" w:date="2019-01-07T12:13:00Z">
        <w:r w:rsidDel="00651B9C">
          <w:rPr>
            <w:w w:val="105"/>
          </w:rPr>
          <w:delText xml:space="preserve"> </w:delText>
        </w:r>
      </w:del>
      <w:r>
        <w:rPr>
          <w:w w:val="105"/>
        </w:rPr>
        <w:t xml:space="preserve">dependent fluence. A somewhat common TNF </w:t>
      </w:r>
      <w:proofErr w:type="spellStart"/>
      <w:r>
        <w:rPr>
          <w:w w:val="105"/>
        </w:rPr>
        <w:t>appli</w:t>
      </w:r>
      <w:proofErr w:type="spellEnd"/>
      <w:r>
        <w:rPr>
          <w:w w:val="105"/>
        </w:rPr>
        <w:t>- cation</w:t>
      </w:r>
      <w:r>
        <w:rPr>
          <w:spacing w:val="-11"/>
          <w:w w:val="105"/>
        </w:rPr>
        <w:t xml:space="preserve"> </w:t>
      </w:r>
      <w:r>
        <w:rPr>
          <w:w w:val="105"/>
        </w:rPr>
        <w:t>using</w:t>
      </w:r>
      <w:r>
        <w:rPr>
          <w:spacing w:val="-11"/>
          <w:w w:val="105"/>
        </w:rPr>
        <w:t xml:space="preserve"> </w:t>
      </w:r>
      <w:r>
        <w:rPr>
          <w:w w:val="105"/>
        </w:rPr>
        <w:t>sample</w:t>
      </w:r>
      <w:r>
        <w:rPr>
          <w:spacing w:val="-11"/>
          <w:w w:val="105"/>
        </w:rPr>
        <w:t xml:space="preserve"> </w:t>
      </w:r>
      <w:r>
        <w:rPr>
          <w:w w:val="105"/>
        </w:rPr>
        <w:t>doping</w:t>
      </w:r>
      <w:r>
        <w:rPr>
          <w:spacing w:val="-11"/>
          <w:w w:val="105"/>
        </w:rPr>
        <w:t xml:space="preserve"> </w:t>
      </w:r>
      <w:r>
        <w:rPr>
          <w:w w:val="105"/>
        </w:rPr>
        <w:t>is</w:t>
      </w:r>
      <w:r>
        <w:rPr>
          <w:spacing w:val="-11"/>
          <w:w w:val="105"/>
        </w:rPr>
        <w:t xml:space="preserve"> </w:t>
      </w:r>
      <w:r>
        <w:rPr>
          <w:w w:val="105"/>
        </w:rPr>
        <w:t>the</w:t>
      </w:r>
      <w:r>
        <w:rPr>
          <w:spacing w:val="-11"/>
          <w:w w:val="105"/>
        </w:rPr>
        <w:t xml:space="preserve"> </w:t>
      </w:r>
      <w:r>
        <w:rPr>
          <w:w w:val="105"/>
        </w:rPr>
        <w:t>production</w:t>
      </w:r>
      <w:r>
        <w:rPr>
          <w:spacing w:val="-11"/>
          <w:w w:val="105"/>
        </w:rPr>
        <w:t xml:space="preserve"> </w:t>
      </w:r>
      <w:r>
        <w:rPr>
          <w:w w:val="105"/>
        </w:rPr>
        <w:t>of</w:t>
      </w:r>
      <w:r>
        <w:rPr>
          <w:spacing w:val="-12"/>
          <w:w w:val="105"/>
        </w:rPr>
        <w:t xml:space="preserve"> </w:t>
      </w:r>
      <w:r>
        <w:rPr>
          <w:w w:val="105"/>
        </w:rPr>
        <w:t>glass</w:t>
      </w:r>
      <w:r>
        <w:rPr>
          <w:spacing w:val="-11"/>
          <w:w w:val="105"/>
        </w:rPr>
        <w:t xml:space="preserve"> </w:t>
      </w:r>
      <w:r>
        <w:rPr>
          <w:w w:val="105"/>
        </w:rPr>
        <w:t>surrogate</w:t>
      </w:r>
      <w:r>
        <w:rPr>
          <w:spacing w:val="-10"/>
          <w:w w:val="105"/>
        </w:rPr>
        <w:t xml:space="preserve"> </w:t>
      </w:r>
      <w:r>
        <w:rPr>
          <w:w w:val="105"/>
        </w:rPr>
        <w:t>fallout</w:t>
      </w:r>
      <w:r>
        <w:rPr>
          <w:spacing w:val="-10"/>
          <w:w w:val="105"/>
        </w:rPr>
        <w:t xml:space="preserve"> </w:t>
      </w:r>
      <w:r>
        <w:rPr>
          <w:w w:val="105"/>
        </w:rPr>
        <w:t>debris</w:t>
      </w:r>
      <w:r>
        <w:rPr>
          <w:spacing w:val="-12"/>
          <w:w w:val="105"/>
        </w:rPr>
        <w:t xml:space="preserve"> </w:t>
      </w:r>
      <w:r>
        <w:rPr>
          <w:w w:val="105"/>
        </w:rPr>
        <w:t>for</w:t>
      </w:r>
      <w:r>
        <w:rPr>
          <w:spacing w:val="-11"/>
          <w:w w:val="105"/>
        </w:rPr>
        <w:t xml:space="preserve"> </w:t>
      </w:r>
      <w:r>
        <w:rPr>
          <w:w w:val="105"/>
        </w:rPr>
        <w:t>use</w:t>
      </w:r>
      <w:r>
        <w:rPr>
          <w:spacing w:val="-11"/>
          <w:w w:val="105"/>
        </w:rPr>
        <w:t xml:space="preserve"> </w:t>
      </w:r>
      <w:r>
        <w:rPr>
          <w:w w:val="105"/>
        </w:rPr>
        <w:t>in exercises</w:t>
      </w:r>
      <w:r>
        <w:rPr>
          <w:spacing w:val="-9"/>
          <w:w w:val="105"/>
        </w:rPr>
        <w:t xml:space="preserve"> </w:t>
      </w:r>
      <w:r>
        <w:rPr>
          <w:w w:val="105"/>
        </w:rPr>
        <w:t>or</w:t>
      </w:r>
      <w:r>
        <w:rPr>
          <w:spacing w:val="-10"/>
          <w:w w:val="105"/>
        </w:rPr>
        <w:t xml:space="preserve"> </w:t>
      </w:r>
      <w:r>
        <w:rPr>
          <w:w w:val="105"/>
        </w:rPr>
        <w:t>training</w:t>
      </w:r>
      <w:r>
        <w:rPr>
          <w:spacing w:val="-9"/>
          <w:w w:val="105"/>
        </w:rPr>
        <w:t xml:space="preserve"> </w:t>
      </w:r>
      <w:r>
        <w:rPr>
          <w:w w:val="105"/>
        </w:rPr>
        <w:t>[</w:t>
      </w:r>
      <w:hyperlink w:anchor="_bookmark152" w:history="1">
        <w:r>
          <w:rPr>
            <w:w w:val="105"/>
          </w:rPr>
          <w:t>19</w:t>
        </w:r>
      </w:hyperlink>
      <w:r>
        <w:rPr>
          <w:w w:val="105"/>
        </w:rPr>
        <w:t>].</w:t>
      </w:r>
      <w:r>
        <w:rPr>
          <w:spacing w:val="20"/>
          <w:w w:val="105"/>
        </w:rPr>
        <w:t xml:space="preserve"> </w:t>
      </w:r>
      <w:r>
        <w:rPr>
          <w:w w:val="105"/>
        </w:rPr>
        <w:t>The</w:t>
      </w:r>
      <w:r>
        <w:rPr>
          <w:spacing w:val="-9"/>
          <w:w w:val="105"/>
        </w:rPr>
        <w:t xml:space="preserve"> </w:t>
      </w:r>
      <w:r>
        <w:rPr>
          <w:w w:val="105"/>
        </w:rPr>
        <w:t>glassy</w:t>
      </w:r>
      <w:r>
        <w:rPr>
          <w:spacing w:val="-10"/>
          <w:w w:val="105"/>
        </w:rPr>
        <w:t xml:space="preserve"> </w:t>
      </w:r>
      <w:r>
        <w:rPr>
          <w:w w:val="105"/>
        </w:rPr>
        <w:t>matrix</w:t>
      </w:r>
      <w:r>
        <w:rPr>
          <w:spacing w:val="-10"/>
          <w:w w:val="105"/>
        </w:rPr>
        <w:t xml:space="preserve"> </w:t>
      </w:r>
      <w:r>
        <w:rPr>
          <w:w w:val="105"/>
        </w:rPr>
        <w:t>is</w:t>
      </w:r>
      <w:r>
        <w:rPr>
          <w:spacing w:val="-10"/>
          <w:w w:val="105"/>
        </w:rPr>
        <w:t xml:space="preserve"> </w:t>
      </w:r>
      <w:r>
        <w:rPr>
          <w:w w:val="105"/>
        </w:rPr>
        <w:t>created</w:t>
      </w:r>
      <w:r>
        <w:rPr>
          <w:spacing w:val="-9"/>
          <w:w w:val="105"/>
        </w:rPr>
        <w:t xml:space="preserve"> </w:t>
      </w:r>
      <w:r>
        <w:rPr>
          <w:w w:val="105"/>
        </w:rPr>
        <w:t>to</w:t>
      </w:r>
      <w:r>
        <w:rPr>
          <w:spacing w:val="-9"/>
          <w:w w:val="105"/>
        </w:rPr>
        <w:t xml:space="preserve"> </w:t>
      </w:r>
      <w:r>
        <w:rPr>
          <w:w w:val="105"/>
        </w:rPr>
        <w:t>emulate</w:t>
      </w:r>
      <w:r>
        <w:rPr>
          <w:spacing w:val="-10"/>
          <w:w w:val="105"/>
        </w:rPr>
        <w:t xml:space="preserve"> </w:t>
      </w:r>
      <w:r>
        <w:rPr>
          <w:w w:val="105"/>
        </w:rPr>
        <w:t>the</w:t>
      </w:r>
      <w:r>
        <w:rPr>
          <w:spacing w:val="-10"/>
          <w:w w:val="105"/>
        </w:rPr>
        <w:t xml:space="preserve"> </w:t>
      </w:r>
      <w:r>
        <w:rPr>
          <w:w w:val="105"/>
        </w:rPr>
        <w:t>solidified</w:t>
      </w:r>
      <w:r>
        <w:rPr>
          <w:spacing w:val="-9"/>
          <w:w w:val="105"/>
        </w:rPr>
        <w:t xml:space="preserve"> </w:t>
      </w:r>
      <w:r>
        <w:rPr>
          <w:w w:val="105"/>
        </w:rPr>
        <w:t xml:space="preserve">fission debris and entrained environment that is swept up in the stem of a nuclear explosion. The glass is doped with uranium and irradiated under various neutron environments depending on the requirements; </w:t>
      </w:r>
      <w:r>
        <w:rPr>
          <w:spacing w:val="-3"/>
          <w:w w:val="105"/>
        </w:rPr>
        <w:t xml:space="preserve">however, </w:t>
      </w:r>
      <w:r>
        <w:rPr>
          <w:w w:val="105"/>
        </w:rPr>
        <w:t xml:space="preserve">the irradiation is often done with a thermal neutron reactor. </w:t>
      </w:r>
    </w:p>
    <w:p w14:paraId="43477FBE" w14:textId="24349C9D" w:rsidR="00430DE3" w:rsidRDefault="008F0850">
      <w:pPr>
        <w:pStyle w:val="BodyText"/>
        <w:spacing w:before="8" w:line="415" w:lineRule="auto"/>
        <w:ind w:left="100" w:right="117" w:firstLine="403"/>
        <w:jc w:val="both"/>
      </w:pPr>
      <w:commentRangeStart w:id="66"/>
      <w:r>
        <w:rPr>
          <w:w w:val="105"/>
        </w:rPr>
        <w:t xml:space="preserve">A </w:t>
      </w:r>
      <w:r>
        <w:rPr>
          <w:spacing w:val="-3"/>
          <w:w w:val="105"/>
        </w:rPr>
        <w:t>key</w:t>
      </w:r>
      <w:r w:rsidR="00DB52C2">
        <w:rPr>
          <w:spacing w:val="-3"/>
          <w:w w:val="105"/>
        </w:rPr>
        <w:t xml:space="preserve"> </w:t>
      </w:r>
      <w:r>
        <w:rPr>
          <w:w w:val="105"/>
        </w:rPr>
        <w:t xml:space="preserve">deficiency </w:t>
      </w:r>
      <w:commentRangeEnd w:id="66"/>
      <w:r w:rsidR="00651B9C">
        <w:rPr>
          <w:rStyle w:val="CommentReference"/>
        </w:rPr>
        <w:commentReference w:id="66"/>
      </w:r>
      <w:r>
        <w:rPr>
          <w:w w:val="105"/>
        </w:rPr>
        <w:t>with utilizing a thermal reactor is that the neu-</w:t>
      </w:r>
      <w:r w:rsidR="00DB52C2">
        <w:rPr>
          <w:w w:val="105"/>
        </w:rPr>
        <w:t xml:space="preserve"> </w:t>
      </w:r>
      <w:proofErr w:type="spellStart"/>
      <w:r>
        <w:rPr>
          <w:w w:val="105"/>
        </w:rPr>
        <w:t>tron</w:t>
      </w:r>
      <w:proofErr w:type="spellEnd"/>
      <w:r>
        <w:rPr>
          <w:w w:val="105"/>
        </w:rPr>
        <w:t xml:space="preserve"> energy spectrum is not a close approximation to a weapon spectrum, and the fission products that follow will therefore not </w:t>
      </w:r>
      <w:r>
        <w:rPr>
          <w:spacing w:val="3"/>
          <w:w w:val="105"/>
        </w:rPr>
        <w:t xml:space="preserve">be </w:t>
      </w:r>
      <w:r>
        <w:rPr>
          <w:w w:val="105"/>
        </w:rPr>
        <w:t>accurate either. Utilizing a harder,</w:t>
      </w:r>
      <w:r w:rsidR="00DB52C2">
        <w:rPr>
          <w:w w:val="105"/>
        </w:rPr>
        <w:t xml:space="preserve"> </w:t>
      </w:r>
      <w:r>
        <w:rPr>
          <w:w w:val="105"/>
        </w:rPr>
        <w:t xml:space="preserve">or higher </w:t>
      </w:r>
      <w:r>
        <w:rPr>
          <w:spacing w:val="-3"/>
          <w:w w:val="105"/>
        </w:rPr>
        <w:t xml:space="preserve">energy, </w:t>
      </w:r>
      <w:r>
        <w:rPr>
          <w:w w:val="105"/>
        </w:rPr>
        <w:t xml:space="preserve">neutron spectrum reactor is a better approximation; </w:t>
      </w:r>
      <w:r>
        <w:rPr>
          <w:spacing w:val="-3"/>
          <w:w w:val="105"/>
        </w:rPr>
        <w:t xml:space="preserve">however, </w:t>
      </w:r>
      <w:r>
        <w:rPr>
          <w:w w:val="105"/>
        </w:rPr>
        <w:t>it is still not an accurate representation.</w:t>
      </w:r>
      <w:r w:rsidR="00DB52C2">
        <w:rPr>
          <w:w w:val="105"/>
        </w:rPr>
        <w:t xml:space="preserve"> </w:t>
      </w:r>
      <w:r>
        <w:rPr>
          <w:w w:val="105"/>
        </w:rPr>
        <w:t>Additionally, the sample doping technique can</w:t>
      </w:r>
      <w:r w:rsidR="00DB52C2">
        <w:rPr>
          <w:w w:val="105"/>
        </w:rPr>
        <w:t xml:space="preserve"> </w:t>
      </w:r>
      <w:r>
        <w:rPr>
          <w:spacing w:val="3"/>
          <w:w w:val="105"/>
        </w:rPr>
        <w:t xml:space="preserve">be </w:t>
      </w:r>
      <w:r>
        <w:rPr>
          <w:w w:val="105"/>
        </w:rPr>
        <w:t xml:space="preserve">approached </w:t>
      </w:r>
      <w:r>
        <w:rPr>
          <w:spacing w:val="-4"/>
          <w:w w:val="105"/>
        </w:rPr>
        <w:t xml:space="preserve">by </w:t>
      </w:r>
      <w:r>
        <w:rPr>
          <w:w w:val="105"/>
        </w:rPr>
        <w:t xml:space="preserve">irradiating different samples at different facilities. A final sample which has the “correct” fission product ratios can </w:t>
      </w:r>
      <w:r>
        <w:rPr>
          <w:spacing w:val="3"/>
          <w:w w:val="105"/>
        </w:rPr>
        <w:t xml:space="preserve">be </w:t>
      </w:r>
      <w:r>
        <w:rPr>
          <w:w w:val="105"/>
        </w:rPr>
        <w:t xml:space="preserve">created </w:t>
      </w:r>
      <w:r>
        <w:rPr>
          <w:spacing w:val="-4"/>
          <w:w w:val="105"/>
        </w:rPr>
        <w:t xml:space="preserve">by </w:t>
      </w:r>
      <w:r>
        <w:rPr>
          <w:w w:val="105"/>
        </w:rPr>
        <w:t xml:space="preserve">selectively pulling mass chains from the irradiated samples. This sample doping technique creates a </w:t>
      </w:r>
      <w:proofErr w:type="spellStart"/>
      <w:r>
        <w:rPr>
          <w:w w:val="105"/>
        </w:rPr>
        <w:t>fis</w:t>
      </w:r>
      <w:proofErr w:type="spellEnd"/>
      <w:r>
        <w:rPr>
          <w:w w:val="105"/>
        </w:rPr>
        <w:t xml:space="preserve">- </w:t>
      </w:r>
      <w:proofErr w:type="spellStart"/>
      <w:r>
        <w:rPr>
          <w:w w:val="105"/>
        </w:rPr>
        <w:t>sion</w:t>
      </w:r>
      <w:proofErr w:type="spellEnd"/>
      <w:r>
        <w:rPr>
          <w:w w:val="105"/>
        </w:rPr>
        <w:t xml:space="preserve"> product debris sample; </w:t>
      </w:r>
      <w:r>
        <w:rPr>
          <w:spacing w:val="-3"/>
          <w:w w:val="105"/>
        </w:rPr>
        <w:t xml:space="preserve">however, </w:t>
      </w:r>
      <w:r>
        <w:rPr>
          <w:w w:val="105"/>
        </w:rPr>
        <w:t xml:space="preserve">the spectral and temporal nature of the sample is not equivalent to what would </w:t>
      </w:r>
      <w:r>
        <w:rPr>
          <w:spacing w:val="3"/>
          <w:w w:val="105"/>
        </w:rPr>
        <w:t xml:space="preserve">be </w:t>
      </w:r>
      <w:r>
        <w:rPr>
          <w:w w:val="105"/>
        </w:rPr>
        <w:t>produced in a real nuclear</w:t>
      </w:r>
      <w:r w:rsidR="00DB52C2">
        <w:rPr>
          <w:w w:val="105"/>
        </w:rPr>
        <w:t xml:space="preserve"> </w:t>
      </w:r>
      <w:r>
        <w:rPr>
          <w:w w:val="105"/>
        </w:rPr>
        <w:t>explosion.</w:t>
      </w:r>
    </w:p>
    <w:p w14:paraId="28FC6D53" w14:textId="1575E055" w:rsidR="00430DE3" w:rsidRDefault="008F0850">
      <w:pPr>
        <w:pStyle w:val="BodyText"/>
        <w:spacing w:before="8" w:line="415" w:lineRule="auto"/>
        <w:ind w:left="100" w:right="117" w:firstLine="413"/>
        <w:jc w:val="both"/>
      </w:pPr>
      <w:r>
        <w:rPr>
          <w:w w:val="105"/>
        </w:rPr>
        <w:t>Direct</w:t>
      </w:r>
      <w:r>
        <w:rPr>
          <w:spacing w:val="-6"/>
          <w:w w:val="105"/>
        </w:rPr>
        <w:t xml:space="preserve"> </w:t>
      </w:r>
      <w:r>
        <w:rPr>
          <w:w w:val="105"/>
        </w:rPr>
        <w:t>conversion</w:t>
      </w:r>
      <w:r>
        <w:rPr>
          <w:spacing w:val="-6"/>
          <w:w w:val="105"/>
        </w:rPr>
        <w:t xml:space="preserve"> </w:t>
      </w:r>
      <w:r>
        <w:rPr>
          <w:w w:val="105"/>
        </w:rPr>
        <w:t>utilizes</w:t>
      </w:r>
      <w:r>
        <w:rPr>
          <w:spacing w:val="-6"/>
          <w:w w:val="105"/>
        </w:rPr>
        <w:t xml:space="preserve"> </w:t>
      </w:r>
      <w:r>
        <w:rPr>
          <w:w w:val="105"/>
        </w:rPr>
        <w:t>nuclear</w:t>
      </w:r>
      <w:r>
        <w:rPr>
          <w:spacing w:val="-7"/>
          <w:w w:val="105"/>
        </w:rPr>
        <w:t xml:space="preserve"> </w:t>
      </w:r>
      <w:r>
        <w:rPr>
          <w:w w:val="105"/>
        </w:rPr>
        <w:t>reactions</w:t>
      </w:r>
      <w:r>
        <w:rPr>
          <w:spacing w:val="-7"/>
          <w:w w:val="105"/>
        </w:rPr>
        <w:t xml:space="preserve"> </w:t>
      </w:r>
      <w:r>
        <w:rPr>
          <w:w w:val="105"/>
        </w:rPr>
        <w:t>to</w:t>
      </w:r>
      <w:r>
        <w:rPr>
          <w:spacing w:val="-6"/>
          <w:w w:val="105"/>
        </w:rPr>
        <w:t xml:space="preserve"> </w:t>
      </w:r>
      <w:r>
        <w:rPr>
          <w:w w:val="105"/>
        </w:rPr>
        <w:t>create</w:t>
      </w:r>
      <w:r>
        <w:rPr>
          <w:spacing w:val="-6"/>
          <w:w w:val="105"/>
        </w:rPr>
        <w:t xml:space="preserve"> </w:t>
      </w:r>
      <w:r>
        <w:rPr>
          <w:w w:val="105"/>
        </w:rPr>
        <w:t>a</w:t>
      </w:r>
      <w:r>
        <w:rPr>
          <w:spacing w:val="-6"/>
          <w:w w:val="105"/>
        </w:rPr>
        <w:t xml:space="preserve"> </w:t>
      </w:r>
      <w:r>
        <w:rPr>
          <w:w w:val="105"/>
        </w:rPr>
        <w:t>shaped</w:t>
      </w:r>
      <w:r>
        <w:rPr>
          <w:spacing w:val="-6"/>
          <w:w w:val="105"/>
        </w:rPr>
        <w:t xml:space="preserve"> </w:t>
      </w:r>
      <w:r>
        <w:rPr>
          <w:w w:val="105"/>
        </w:rPr>
        <w:t>neutron</w:t>
      </w:r>
      <w:r>
        <w:rPr>
          <w:spacing w:val="-6"/>
          <w:w w:val="105"/>
        </w:rPr>
        <w:t xml:space="preserve"> </w:t>
      </w:r>
      <w:r>
        <w:rPr>
          <w:w w:val="105"/>
        </w:rPr>
        <w:t>flux,</w:t>
      </w:r>
      <w:r>
        <w:rPr>
          <w:spacing w:val="-3"/>
          <w:w w:val="105"/>
        </w:rPr>
        <w:t xml:space="preserve"> </w:t>
      </w:r>
      <w:r>
        <w:rPr>
          <w:w w:val="105"/>
        </w:rPr>
        <w:t xml:space="preserve">which can </w:t>
      </w:r>
      <w:r>
        <w:rPr>
          <w:spacing w:val="3"/>
          <w:w w:val="105"/>
        </w:rPr>
        <w:t xml:space="preserve">be </w:t>
      </w:r>
      <w:r>
        <w:rPr>
          <w:w w:val="105"/>
        </w:rPr>
        <w:t>done via charged particle interactions or through fusion sources with a fission converter. It has been shown that direct production is</w:t>
      </w:r>
      <w:ins w:id="67" w:author="Bucy, Anna M Ctr USAF AETC AFIT/ENP" w:date="2019-01-07T12:16:00Z">
        <w:r w:rsidR="00651B9C">
          <w:rPr>
            <w:w w:val="105"/>
          </w:rPr>
          <w:t>,</w:t>
        </w:r>
      </w:ins>
      <w:r>
        <w:rPr>
          <w:w w:val="105"/>
        </w:rPr>
        <w:t xml:space="preserve"> “impractical, complex, and unlikely to </w:t>
      </w:r>
      <w:r>
        <w:rPr>
          <w:spacing w:val="3"/>
          <w:w w:val="105"/>
        </w:rPr>
        <w:t xml:space="preserve">be </w:t>
      </w:r>
      <w:r>
        <w:rPr>
          <w:w w:val="105"/>
        </w:rPr>
        <w:t>implemented for safety or technological limitations”</w:t>
      </w:r>
      <w:r>
        <w:rPr>
          <w:spacing w:val="4"/>
          <w:w w:val="105"/>
        </w:rPr>
        <w:t xml:space="preserve"> </w:t>
      </w:r>
      <w:r>
        <w:rPr>
          <w:w w:val="105"/>
        </w:rPr>
        <w:t>[</w:t>
      </w:r>
      <w:hyperlink w:anchor="_bookmark138" w:history="1">
        <w:r>
          <w:rPr>
            <w:w w:val="105"/>
          </w:rPr>
          <w:t>5</w:t>
        </w:r>
      </w:hyperlink>
      <w:r>
        <w:rPr>
          <w:w w:val="105"/>
        </w:rPr>
        <w:t>].</w:t>
      </w:r>
    </w:p>
    <w:p w14:paraId="76FABFB2" w14:textId="77777777" w:rsidR="00430DE3" w:rsidRDefault="00430DE3">
      <w:pPr>
        <w:spacing w:line="415" w:lineRule="auto"/>
        <w:jc w:val="both"/>
        <w:sectPr w:rsidR="00430DE3">
          <w:pgSz w:w="12240" w:h="15840"/>
          <w:pgMar w:top="1420" w:right="1680" w:bottom="1380" w:left="1700" w:header="0" w:footer="1182" w:gutter="0"/>
          <w:cols w:space="720"/>
        </w:sectPr>
      </w:pPr>
    </w:p>
    <w:p w14:paraId="0C9918DC" w14:textId="3DDAF347" w:rsidR="00430DE3" w:rsidRDefault="008F0850">
      <w:pPr>
        <w:pStyle w:val="BodyText"/>
        <w:spacing w:before="35" w:line="415" w:lineRule="auto"/>
        <w:ind w:left="100" w:right="117" w:firstLine="460"/>
        <w:jc w:val="both"/>
      </w:pPr>
      <w:r>
        <w:rPr>
          <w:w w:val="105"/>
        </w:rPr>
        <w:lastRenderedPageBreak/>
        <w:t>Surrogate methods rely on the formation of an equivalent compound nucleus through an alternative reaction mechanism [</w:t>
      </w:r>
      <w:hyperlink w:anchor="_bookmark153" w:history="1">
        <w:r>
          <w:rPr>
            <w:w w:val="105"/>
          </w:rPr>
          <w:t>20</w:t>
        </w:r>
      </w:hyperlink>
      <w:r>
        <w:rPr>
          <w:w w:val="105"/>
        </w:rPr>
        <w:t xml:space="preserve">, </w:t>
      </w:r>
      <w:hyperlink w:anchor="_bookmark154" w:history="1">
        <w:r>
          <w:rPr>
            <w:w w:val="105"/>
          </w:rPr>
          <w:t>21</w:t>
        </w:r>
      </w:hyperlink>
      <w:r>
        <w:rPr>
          <w:w w:val="105"/>
        </w:rPr>
        <w:t>]. Surrogate methods are popular</w:t>
      </w:r>
      <w:r w:rsidR="00DB52C2">
        <w:rPr>
          <w:w w:val="105"/>
        </w:rPr>
        <w:t xml:space="preserve"> </w:t>
      </w:r>
      <w:r>
        <w:rPr>
          <w:w w:val="105"/>
        </w:rPr>
        <w:t xml:space="preserve">in studies where forming the product nucleus through the desired reaction is difficult or the energy cannot </w:t>
      </w:r>
      <w:r>
        <w:rPr>
          <w:spacing w:val="3"/>
          <w:w w:val="105"/>
        </w:rPr>
        <w:t xml:space="preserve">be </w:t>
      </w:r>
      <w:r>
        <w:rPr>
          <w:w w:val="105"/>
        </w:rPr>
        <w:t>fine-tuned. An example of this is neutron</w:t>
      </w:r>
      <w:ins w:id="68" w:author="Bucy, Anna M Ctr USAF AETC AFIT/ENP" w:date="2019-01-07T12:17:00Z">
        <w:r w:rsidR="00C55889">
          <w:rPr>
            <w:w w:val="105"/>
          </w:rPr>
          <w:t>-</w:t>
        </w:r>
      </w:ins>
      <w:del w:id="69" w:author="Bucy, Anna M Ctr USAF AETC AFIT/ENP" w:date="2019-01-07T12:17:00Z">
        <w:r w:rsidDel="00C55889">
          <w:rPr>
            <w:w w:val="105"/>
          </w:rPr>
          <w:delText xml:space="preserve"> </w:delText>
        </w:r>
      </w:del>
      <w:r>
        <w:rPr>
          <w:w w:val="105"/>
        </w:rPr>
        <w:t xml:space="preserve">induced fission on U-235 where a possible surrogate for U-235 neutron induced fission reaction, </w:t>
      </w:r>
      <w:r>
        <w:rPr>
          <w:spacing w:val="2"/>
          <w:w w:val="105"/>
        </w:rPr>
        <w:t>(</w:t>
      </w:r>
      <w:proofErr w:type="spellStart"/>
      <w:proofErr w:type="gramStart"/>
      <w:r>
        <w:rPr>
          <w:spacing w:val="2"/>
          <w:w w:val="105"/>
        </w:rPr>
        <w:t>n,f</w:t>
      </w:r>
      <w:proofErr w:type="spellEnd"/>
      <w:proofErr w:type="gramEnd"/>
      <w:r>
        <w:rPr>
          <w:spacing w:val="2"/>
          <w:w w:val="105"/>
        </w:rPr>
        <w:t>),</w:t>
      </w:r>
      <w:r w:rsidR="00DB52C2">
        <w:rPr>
          <w:spacing w:val="2"/>
          <w:w w:val="105"/>
        </w:rPr>
        <w:t xml:space="preserve"> </w:t>
      </w:r>
      <w:r>
        <w:rPr>
          <w:w w:val="105"/>
        </w:rPr>
        <w:t xml:space="preserve">is Th-232 </w:t>
      </w:r>
      <w:r>
        <w:rPr>
          <w:spacing w:val="2"/>
          <w:w w:val="105"/>
        </w:rPr>
        <w:t>(</w:t>
      </w:r>
      <w:r>
        <w:rPr>
          <w:rFonts w:ascii="Bookman Old Style" w:hAnsi="Bookman Old Style"/>
          <w:i/>
          <w:spacing w:val="2"/>
          <w:w w:val="105"/>
        </w:rPr>
        <w:t>α</w:t>
      </w:r>
      <w:r>
        <w:rPr>
          <w:spacing w:val="2"/>
          <w:w w:val="105"/>
        </w:rPr>
        <w:t xml:space="preserve">,f), </w:t>
      </w:r>
      <w:r>
        <w:rPr>
          <w:w w:val="105"/>
        </w:rPr>
        <w:t>both of which form the U-236 compound nucleus. The surrogate approach has seen success;</w:t>
      </w:r>
      <w:r w:rsidR="00DB52C2">
        <w:rPr>
          <w:w w:val="105"/>
        </w:rPr>
        <w:t xml:space="preserve"> </w:t>
      </w:r>
      <w:r>
        <w:rPr>
          <w:spacing w:val="-3"/>
          <w:w w:val="105"/>
        </w:rPr>
        <w:t>however,</w:t>
      </w:r>
      <w:r w:rsidR="00DB52C2">
        <w:rPr>
          <w:spacing w:val="-3"/>
          <w:w w:val="105"/>
        </w:rPr>
        <w:t xml:space="preserve"> </w:t>
      </w:r>
      <w:r>
        <w:rPr>
          <w:w w:val="105"/>
        </w:rPr>
        <w:t xml:space="preserve">the nuclear data supporting the reactions </w:t>
      </w:r>
      <w:proofErr w:type="gramStart"/>
      <w:r>
        <w:rPr>
          <w:w w:val="105"/>
        </w:rPr>
        <w:t>is</w:t>
      </w:r>
      <w:r w:rsidR="00DB52C2">
        <w:rPr>
          <w:w w:val="105"/>
        </w:rPr>
        <w:t xml:space="preserve"> </w:t>
      </w:r>
      <w:r>
        <w:rPr>
          <w:w w:val="105"/>
        </w:rPr>
        <w:t xml:space="preserve"> not</w:t>
      </w:r>
      <w:proofErr w:type="gramEnd"/>
      <w:r>
        <w:rPr>
          <w:w w:val="105"/>
        </w:rPr>
        <w:t xml:space="preserve"> as well understood [</w:t>
      </w:r>
      <w:hyperlink w:anchor="_bookmark155" w:history="1">
        <w:r>
          <w:rPr>
            <w:w w:val="105"/>
          </w:rPr>
          <w:t>22</w:t>
        </w:r>
      </w:hyperlink>
      <w:r>
        <w:rPr>
          <w:w w:val="105"/>
        </w:rPr>
        <w:t xml:space="preserve">, </w:t>
      </w:r>
      <w:hyperlink w:anchor="_bookmark156" w:history="1">
        <w:r>
          <w:rPr>
            <w:w w:val="105"/>
          </w:rPr>
          <w:t>23</w:t>
        </w:r>
      </w:hyperlink>
      <w:r>
        <w:rPr>
          <w:w w:val="105"/>
        </w:rPr>
        <w:t>]. Additionally, there are some assumptions on the compound nuclear equilibration and spin-parity state which can impact the decay channels of the studied reactions</w:t>
      </w:r>
      <w:r>
        <w:rPr>
          <w:spacing w:val="11"/>
          <w:w w:val="105"/>
        </w:rPr>
        <w:t xml:space="preserve"> </w:t>
      </w:r>
      <w:r>
        <w:rPr>
          <w:w w:val="105"/>
        </w:rPr>
        <w:t>[</w:t>
      </w:r>
      <w:hyperlink w:anchor="_bookmark153" w:history="1">
        <w:r>
          <w:rPr>
            <w:w w:val="105"/>
          </w:rPr>
          <w:t>20</w:t>
        </w:r>
      </w:hyperlink>
      <w:r>
        <w:rPr>
          <w:w w:val="105"/>
        </w:rPr>
        <w:t>].</w:t>
      </w:r>
    </w:p>
    <w:p w14:paraId="13B3BF2A" w14:textId="77777777" w:rsidR="00C55889" w:rsidRDefault="008F0850">
      <w:pPr>
        <w:pStyle w:val="BodyText"/>
        <w:spacing w:before="8" w:line="415" w:lineRule="auto"/>
        <w:ind w:left="100" w:right="117" w:firstLine="423"/>
        <w:jc w:val="both"/>
        <w:rPr>
          <w:ins w:id="70" w:author="Bucy, Anna M Ctr USAF AETC AFIT/ENP" w:date="2019-01-07T12:20:00Z"/>
          <w:w w:val="105"/>
        </w:rPr>
      </w:pPr>
      <w:r>
        <w:rPr>
          <w:w w:val="105"/>
        </w:rPr>
        <w:t xml:space="preserve">Another commonly used surrogate method is to utilize charged particles for neu- </w:t>
      </w:r>
      <w:proofErr w:type="spellStart"/>
      <w:r>
        <w:rPr>
          <w:w w:val="105"/>
        </w:rPr>
        <w:t>tron</w:t>
      </w:r>
      <w:proofErr w:type="spellEnd"/>
      <w:r>
        <w:rPr>
          <w:w w:val="105"/>
        </w:rPr>
        <w:t xml:space="preserve"> damage in radiation effects on electronics. Ion beams can </w:t>
      </w:r>
      <w:r>
        <w:rPr>
          <w:spacing w:val="3"/>
          <w:w w:val="105"/>
        </w:rPr>
        <w:t xml:space="preserve">be </w:t>
      </w:r>
      <w:r>
        <w:rPr>
          <w:w w:val="105"/>
        </w:rPr>
        <w:t xml:space="preserve">used as a surrogate for neutrons </w:t>
      </w:r>
      <w:r>
        <w:rPr>
          <w:spacing w:val="-4"/>
          <w:w w:val="105"/>
        </w:rPr>
        <w:t xml:space="preserve">by </w:t>
      </w:r>
      <w:r>
        <w:rPr>
          <w:w w:val="105"/>
        </w:rPr>
        <w:t xml:space="preserve">comparing the relative displacements per atom caused </w:t>
      </w:r>
      <w:r>
        <w:rPr>
          <w:spacing w:val="-4"/>
          <w:w w:val="105"/>
        </w:rPr>
        <w:t xml:space="preserve">by </w:t>
      </w:r>
      <w:r>
        <w:rPr>
          <w:w w:val="105"/>
        </w:rPr>
        <w:t>the charged particle compared to a neutron [</w:t>
      </w:r>
      <w:hyperlink w:anchor="_bookmark157" w:history="1">
        <w:r>
          <w:rPr>
            <w:w w:val="105"/>
          </w:rPr>
          <w:t>24</w:t>
        </w:r>
      </w:hyperlink>
      <w:r>
        <w:rPr>
          <w:w w:val="105"/>
        </w:rPr>
        <w:t xml:space="preserve">]. A </w:t>
      </w:r>
      <w:r>
        <w:rPr>
          <w:spacing w:val="2"/>
          <w:w w:val="105"/>
        </w:rPr>
        <w:t xml:space="preserve">major </w:t>
      </w:r>
      <w:r>
        <w:rPr>
          <w:w w:val="105"/>
        </w:rPr>
        <w:t xml:space="preserve">benefit of using ion beams is that the energy can </w:t>
      </w:r>
      <w:r>
        <w:rPr>
          <w:spacing w:val="3"/>
          <w:w w:val="105"/>
        </w:rPr>
        <w:t xml:space="preserve">be </w:t>
      </w:r>
      <w:r>
        <w:rPr>
          <w:w w:val="105"/>
        </w:rPr>
        <w:t xml:space="preserve">finely tuned both in energy and deposition location, whereas neutrons are not as easily controlled. A disadvantage of using charged particles is that a large portion of the energy deposition as it travels through materials is based on electronic stopping power, while the neutral neutrons </w:t>
      </w:r>
      <w:r>
        <w:rPr>
          <w:spacing w:val="-4"/>
          <w:w w:val="105"/>
        </w:rPr>
        <w:t xml:space="preserve">have </w:t>
      </w:r>
      <w:r>
        <w:rPr>
          <w:w w:val="105"/>
        </w:rPr>
        <w:t xml:space="preserve">negligible electronic interactions. </w:t>
      </w:r>
    </w:p>
    <w:p w14:paraId="685B79E0" w14:textId="72EF580C" w:rsidR="00430DE3" w:rsidRDefault="008F0850">
      <w:pPr>
        <w:pStyle w:val="BodyText"/>
        <w:spacing w:before="8" w:line="415" w:lineRule="auto"/>
        <w:ind w:left="100" w:right="117" w:firstLine="423"/>
        <w:jc w:val="both"/>
      </w:pPr>
      <w:r>
        <w:rPr>
          <w:w w:val="105"/>
        </w:rPr>
        <w:t xml:space="preserve">Neutrons </w:t>
      </w:r>
      <w:r>
        <w:rPr>
          <w:spacing w:val="-4"/>
          <w:w w:val="105"/>
        </w:rPr>
        <w:t>have</w:t>
      </w:r>
      <w:r w:rsidR="00DB52C2">
        <w:rPr>
          <w:spacing w:val="-4"/>
          <w:w w:val="105"/>
        </w:rPr>
        <w:t xml:space="preserve"> </w:t>
      </w:r>
      <w:r>
        <w:rPr>
          <w:w w:val="105"/>
        </w:rPr>
        <w:t>larger mean free paths in materials than larger charged particles of</w:t>
      </w:r>
      <w:r w:rsidR="00DB52C2">
        <w:rPr>
          <w:w w:val="105"/>
        </w:rPr>
        <w:t xml:space="preserve"> </w:t>
      </w:r>
      <w:r>
        <w:rPr>
          <w:w w:val="105"/>
        </w:rPr>
        <w:t xml:space="preserve">the same </w:t>
      </w:r>
      <w:r>
        <w:rPr>
          <w:spacing w:val="-3"/>
          <w:w w:val="105"/>
        </w:rPr>
        <w:t xml:space="preserve">energy, </w:t>
      </w:r>
      <w:r>
        <w:rPr>
          <w:w w:val="105"/>
        </w:rPr>
        <w:t xml:space="preserve">so the flux will also </w:t>
      </w:r>
      <w:r>
        <w:rPr>
          <w:spacing w:val="3"/>
          <w:w w:val="105"/>
        </w:rPr>
        <w:t xml:space="preserve">be </w:t>
      </w:r>
      <w:r>
        <w:rPr>
          <w:w w:val="105"/>
        </w:rPr>
        <w:t>different. The Qualification Alternatives to the Sandia Pulsed Reactor (QASPR) program is the most significant venture into the use of surrogate ions to perform neutron effects component</w:t>
      </w:r>
      <w:ins w:id="71" w:author="Bucy, Anna M Ctr USAF AETC AFIT/ENP" w:date="2019-01-07T12:21:00Z">
        <w:r w:rsidR="00C55889">
          <w:rPr>
            <w:w w:val="105"/>
          </w:rPr>
          <w:t>-</w:t>
        </w:r>
      </w:ins>
      <w:del w:id="72" w:author="Bucy, Anna M Ctr USAF AETC AFIT/ENP" w:date="2019-01-07T12:21:00Z">
        <w:r w:rsidDel="00C55889">
          <w:rPr>
            <w:w w:val="105"/>
          </w:rPr>
          <w:delText xml:space="preserve"> </w:delText>
        </w:r>
      </w:del>
      <w:r>
        <w:rPr>
          <w:w w:val="105"/>
        </w:rPr>
        <w:t xml:space="preserve">level testing as a replace- </w:t>
      </w:r>
      <w:proofErr w:type="spellStart"/>
      <w:r>
        <w:rPr>
          <w:w w:val="105"/>
        </w:rPr>
        <w:t>ment</w:t>
      </w:r>
      <w:proofErr w:type="spellEnd"/>
      <w:r>
        <w:rPr>
          <w:w w:val="105"/>
        </w:rPr>
        <w:t xml:space="preserve"> alternative for the SPR [</w:t>
      </w:r>
      <w:hyperlink w:anchor="_bookmark137" w:history="1">
        <w:r>
          <w:rPr>
            <w:w w:val="105"/>
          </w:rPr>
          <w:t>4</w:t>
        </w:r>
      </w:hyperlink>
      <w:r>
        <w:rPr>
          <w:w w:val="105"/>
        </w:rPr>
        <w:t xml:space="preserve">]. QASPR combines operational irradiation facilities with modeling to predict neutron effects on electronic performance. While there </w:t>
      </w:r>
      <w:r>
        <w:rPr>
          <w:spacing w:val="-4"/>
          <w:w w:val="105"/>
        </w:rPr>
        <w:t xml:space="preserve">have </w:t>
      </w:r>
      <w:r>
        <w:rPr>
          <w:w w:val="105"/>
        </w:rPr>
        <w:t xml:space="preserve">been substantial improvements to increasing the verification and validation of </w:t>
      </w:r>
      <w:proofErr w:type="spellStart"/>
      <w:r>
        <w:rPr>
          <w:w w:val="105"/>
        </w:rPr>
        <w:t>simu</w:t>
      </w:r>
      <w:proofErr w:type="spellEnd"/>
      <w:r>
        <w:rPr>
          <w:w w:val="105"/>
        </w:rPr>
        <w:t xml:space="preserve">- </w:t>
      </w:r>
      <w:proofErr w:type="spellStart"/>
      <w:r>
        <w:rPr>
          <w:w w:val="105"/>
        </w:rPr>
        <w:t>lated</w:t>
      </w:r>
      <w:proofErr w:type="spellEnd"/>
      <w:r>
        <w:rPr>
          <w:w w:val="105"/>
        </w:rPr>
        <w:t xml:space="preserve"> charged particles to experimental outcomes, the validation for the</w:t>
      </w:r>
      <w:r w:rsidR="00DB52C2">
        <w:rPr>
          <w:w w:val="105"/>
        </w:rPr>
        <w:t xml:space="preserve"> </w:t>
      </w:r>
      <w:r>
        <w:rPr>
          <w:w w:val="105"/>
        </w:rPr>
        <w:t>experimental</w:t>
      </w:r>
    </w:p>
    <w:p w14:paraId="185F6AEE" w14:textId="77777777" w:rsidR="00430DE3" w:rsidRDefault="00430DE3">
      <w:pPr>
        <w:spacing w:line="415" w:lineRule="auto"/>
        <w:jc w:val="both"/>
        <w:sectPr w:rsidR="00430DE3">
          <w:pgSz w:w="12240" w:h="15840"/>
          <w:pgMar w:top="1420" w:right="1680" w:bottom="1380" w:left="1700" w:header="0" w:footer="1182" w:gutter="0"/>
          <w:cols w:space="720"/>
        </w:sectPr>
      </w:pPr>
    </w:p>
    <w:p w14:paraId="1F95FD29" w14:textId="77777777" w:rsidR="00430DE3" w:rsidRDefault="008F0850">
      <w:pPr>
        <w:pStyle w:val="BodyText"/>
        <w:spacing w:before="35"/>
        <w:ind w:left="100"/>
        <w:jc w:val="both"/>
      </w:pPr>
      <w:r>
        <w:rPr>
          <w:w w:val="105"/>
        </w:rPr>
        <w:lastRenderedPageBreak/>
        <w:t xml:space="preserve">data benchmarked to neutron experimental data is lacking in many </w:t>
      </w:r>
      <w:proofErr w:type="gramStart"/>
      <w:r>
        <w:rPr>
          <w:w w:val="105"/>
        </w:rPr>
        <w:t>cases</w:t>
      </w:r>
      <w:r w:rsidR="00DB52C2">
        <w:rPr>
          <w:w w:val="105"/>
        </w:rPr>
        <w:t xml:space="preserve"> </w:t>
      </w:r>
      <w:r>
        <w:rPr>
          <w:w w:val="105"/>
        </w:rPr>
        <w:t xml:space="preserve"> [</w:t>
      </w:r>
      <w:proofErr w:type="gramEnd"/>
      <w:r w:rsidR="002363D0">
        <w:rPr>
          <w:w w:val="105"/>
        </w:rPr>
        <w:fldChar w:fldCharType="begin"/>
      </w:r>
      <w:r w:rsidR="002363D0">
        <w:rPr>
          <w:w w:val="105"/>
        </w:rPr>
        <w:instrText xml:space="preserve"> HYPERLINK \l "_bookmark158" </w:instrText>
      </w:r>
      <w:r w:rsidR="002363D0">
        <w:rPr>
          <w:w w:val="105"/>
        </w:rPr>
        <w:fldChar w:fldCharType="separate"/>
      </w:r>
      <w:r>
        <w:rPr>
          <w:w w:val="105"/>
        </w:rPr>
        <w:t>25</w:t>
      </w:r>
      <w:r w:rsidR="002363D0">
        <w:rPr>
          <w:w w:val="105"/>
        </w:rPr>
        <w:fldChar w:fldCharType="end"/>
      </w:r>
      <w:r>
        <w:rPr>
          <w:w w:val="105"/>
        </w:rPr>
        <w:t>].</w:t>
      </w:r>
    </w:p>
    <w:p w14:paraId="581DD96C" w14:textId="77777777" w:rsidR="00430DE3" w:rsidRDefault="008F0850">
      <w:pPr>
        <w:pStyle w:val="BodyText"/>
        <w:spacing w:before="202" w:line="415" w:lineRule="auto"/>
        <w:ind w:left="100" w:right="357" w:firstLine="425"/>
        <w:jc w:val="both"/>
      </w:pPr>
      <w:r>
        <w:rPr>
          <w:w w:val="105"/>
        </w:rPr>
        <w:t xml:space="preserve">The last main approach that could be used is spectral modification, a method of altering a neutron spectrum through nuclear interactions to generate an energy spec- </w:t>
      </w:r>
      <w:proofErr w:type="spellStart"/>
      <w:r>
        <w:rPr>
          <w:w w:val="105"/>
        </w:rPr>
        <w:t>trum</w:t>
      </w:r>
      <w:proofErr w:type="spellEnd"/>
      <w:r>
        <w:rPr>
          <w:w w:val="105"/>
        </w:rPr>
        <w:t xml:space="preserve"> of interest. Fundamentally, spectral modification is the goal of water moderated nuclear reactors to increase efficiency and allow the use of low enriched fuel.</w:t>
      </w:r>
    </w:p>
    <w:p w14:paraId="4225C2AF" w14:textId="77777777" w:rsidR="00C55889" w:rsidRDefault="008F0850">
      <w:pPr>
        <w:pStyle w:val="BodyText"/>
        <w:spacing w:before="8" w:line="415" w:lineRule="auto"/>
        <w:ind w:left="100" w:right="357" w:firstLine="467"/>
        <w:jc w:val="both"/>
        <w:rPr>
          <w:ins w:id="73" w:author="Bucy, Anna M Ctr USAF AETC AFIT/ENP" w:date="2019-01-07T12:24:00Z"/>
          <w:w w:val="105"/>
        </w:rPr>
      </w:pPr>
      <w:r>
        <w:rPr>
          <w:w w:val="105"/>
        </w:rPr>
        <w:t xml:space="preserve">Spectral modification is also performed in beam shaping assemblies used for boron neutron capture therapy (BCNT), where neutrons are used to treat tumors through neutron capture reactions in boron. A somewhat optimized objective neu- </w:t>
      </w:r>
      <w:proofErr w:type="spellStart"/>
      <w:r>
        <w:rPr>
          <w:w w:val="105"/>
        </w:rPr>
        <w:t>tron</w:t>
      </w:r>
      <w:proofErr w:type="spellEnd"/>
      <w:r>
        <w:rPr>
          <w:w w:val="105"/>
        </w:rPr>
        <w:t xml:space="preserve"> spectrum focused on the epithermal region is published </w:t>
      </w:r>
      <w:r>
        <w:rPr>
          <w:spacing w:val="-4"/>
          <w:w w:val="105"/>
        </w:rPr>
        <w:t xml:space="preserve">by </w:t>
      </w:r>
      <w:r>
        <w:rPr>
          <w:w w:val="105"/>
        </w:rPr>
        <w:t>the International Atomic Energy Agency (IAEA) [</w:t>
      </w:r>
      <w:hyperlink w:anchor="_bookmark159" w:history="1">
        <w:r>
          <w:rPr>
            <w:w w:val="105"/>
          </w:rPr>
          <w:t>26</w:t>
        </w:r>
      </w:hyperlink>
      <w:r>
        <w:rPr>
          <w:w w:val="105"/>
        </w:rPr>
        <w:t>].</w:t>
      </w:r>
      <w:r w:rsidR="00DB52C2">
        <w:rPr>
          <w:w w:val="105"/>
        </w:rPr>
        <w:t xml:space="preserve"> </w:t>
      </w:r>
      <w:r>
        <w:rPr>
          <w:w w:val="105"/>
        </w:rPr>
        <w:t xml:space="preserve">BCNT has been explored with a wide </w:t>
      </w:r>
      <w:proofErr w:type="spellStart"/>
      <w:r>
        <w:rPr>
          <w:spacing w:val="-3"/>
          <w:w w:val="105"/>
        </w:rPr>
        <w:t>vari</w:t>
      </w:r>
      <w:proofErr w:type="spellEnd"/>
      <w:proofErr w:type="gramStart"/>
      <w:r>
        <w:rPr>
          <w:spacing w:val="-3"/>
          <w:w w:val="105"/>
        </w:rPr>
        <w:t>-</w:t>
      </w:r>
      <w:r w:rsidR="00DB52C2">
        <w:rPr>
          <w:spacing w:val="-3"/>
          <w:w w:val="105"/>
        </w:rPr>
        <w:t xml:space="preserve"> </w:t>
      </w:r>
      <w:r>
        <w:rPr>
          <w:spacing w:val="-3"/>
          <w:w w:val="105"/>
        </w:rPr>
        <w:t xml:space="preserve"> </w:t>
      </w:r>
      <w:proofErr w:type="spellStart"/>
      <w:r>
        <w:rPr>
          <w:spacing w:val="-3"/>
          <w:w w:val="105"/>
        </w:rPr>
        <w:t>ety</w:t>
      </w:r>
      <w:proofErr w:type="spellEnd"/>
      <w:proofErr w:type="gramEnd"/>
      <w:r>
        <w:rPr>
          <w:spacing w:val="-3"/>
          <w:w w:val="105"/>
        </w:rPr>
        <w:t xml:space="preserve"> </w:t>
      </w:r>
      <w:r>
        <w:rPr>
          <w:w w:val="105"/>
        </w:rPr>
        <w:t xml:space="preserve">of sources including accelerators and deuterium-deuterium (DD) fusion. A beam shaping assembly can </w:t>
      </w:r>
      <w:r>
        <w:rPr>
          <w:spacing w:val="3"/>
          <w:w w:val="105"/>
        </w:rPr>
        <w:t xml:space="preserve">be </w:t>
      </w:r>
      <w:r>
        <w:rPr>
          <w:w w:val="105"/>
        </w:rPr>
        <w:t xml:space="preserve">designed to moderate a source neutron flux to appropriate thermal, </w:t>
      </w:r>
      <w:proofErr w:type="spellStart"/>
      <w:r>
        <w:rPr>
          <w:w w:val="105"/>
        </w:rPr>
        <w:t>eipthermal</w:t>
      </w:r>
      <w:proofErr w:type="spellEnd"/>
      <w:r>
        <w:rPr>
          <w:w w:val="105"/>
        </w:rPr>
        <w:t>, and fast spectrum for BCNT [</w:t>
      </w:r>
      <w:hyperlink w:anchor="_bookmark160" w:history="1">
        <w:r>
          <w:rPr>
            <w:w w:val="105"/>
          </w:rPr>
          <w:t>27</w:t>
        </w:r>
      </w:hyperlink>
      <w:r>
        <w:rPr>
          <w:w w:val="105"/>
        </w:rPr>
        <w:t xml:space="preserve">]. The </w:t>
      </w:r>
      <w:proofErr w:type="spellStart"/>
      <w:r>
        <w:rPr>
          <w:w w:val="105"/>
        </w:rPr>
        <w:t>build up</w:t>
      </w:r>
      <w:proofErr w:type="spellEnd"/>
      <w:r>
        <w:rPr>
          <w:w w:val="105"/>
        </w:rPr>
        <w:t xml:space="preserve"> of a design is produced primarily through moderation, reflection, and collimation of neutrons to</w:t>
      </w:r>
      <w:r w:rsidR="00DB52C2">
        <w:rPr>
          <w:w w:val="105"/>
        </w:rPr>
        <w:t xml:space="preserve"> </w:t>
      </w:r>
      <w:r>
        <w:rPr>
          <w:w w:val="105"/>
        </w:rPr>
        <w:t>the patient [</w:t>
      </w:r>
      <w:hyperlink w:anchor="_bookmark161" w:history="1">
        <w:r>
          <w:rPr>
            <w:w w:val="105"/>
          </w:rPr>
          <w:t>28</w:t>
        </w:r>
      </w:hyperlink>
      <w:r>
        <w:rPr>
          <w:w w:val="105"/>
        </w:rPr>
        <w:t xml:space="preserve">]. </w:t>
      </w:r>
    </w:p>
    <w:p w14:paraId="0C2AE1AC" w14:textId="3DAA7AAE" w:rsidR="00430DE3" w:rsidRDefault="008F0850">
      <w:pPr>
        <w:pStyle w:val="BodyText"/>
        <w:spacing w:before="8" w:line="415" w:lineRule="auto"/>
        <w:ind w:left="100" w:right="357" w:firstLine="467"/>
        <w:jc w:val="both"/>
      </w:pPr>
      <w:r>
        <w:rPr>
          <w:spacing w:val="-3"/>
          <w:w w:val="105"/>
        </w:rPr>
        <w:t xml:space="preserve">However, </w:t>
      </w:r>
      <w:r>
        <w:rPr>
          <w:w w:val="105"/>
        </w:rPr>
        <w:t xml:space="preserve">the approach to designing a beam shaping assembly lends itself to inefficiencies from an energy and population perspective. The collimation process blocks out a portion of potentially usable particles. Additionally, the beam shaping assembly resultant spectrum is often under-optimized. The development pro- </w:t>
      </w:r>
      <w:proofErr w:type="spellStart"/>
      <w:r>
        <w:rPr>
          <w:w w:val="105"/>
        </w:rPr>
        <w:t>cess</w:t>
      </w:r>
      <w:proofErr w:type="spellEnd"/>
      <w:r>
        <w:rPr>
          <w:w w:val="105"/>
        </w:rPr>
        <w:t xml:space="preserve"> could </w:t>
      </w:r>
      <w:r>
        <w:rPr>
          <w:spacing w:val="3"/>
          <w:w w:val="105"/>
        </w:rPr>
        <w:t xml:space="preserve">be </w:t>
      </w:r>
      <w:r>
        <w:rPr>
          <w:w w:val="105"/>
        </w:rPr>
        <w:t>enhanced to increase efficiency and spectral profile agreement with the objectives.</w:t>
      </w:r>
    </w:p>
    <w:p w14:paraId="64204A5D" w14:textId="77777777" w:rsidR="00430DE3" w:rsidRDefault="008F0850">
      <w:pPr>
        <w:pStyle w:val="BodyText"/>
        <w:spacing w:before="8"/>
        <w:ind w:left="451"/>
      </w:pPr>
      <w:r>
        <w:rPr>
          <w:w w:val="105"/>
        </w:rPr>
        <w:t>A</w:t>
      </w:r>
      <w:r>
        <w:rPr>
          <w:spacing w:val="-22"/>
          <w:w w:val="105"/>
        </w:rPr>
        <w:t xml:space="preserve"> </w:t>
      </w:r>
      <w:r>
        <w:rPr>
          <w:spacing w:val="-3"/>
          <w:w w:val="105"/>
        </w:rPr>
        <w:t>novel</w:t>
      </w:r>
      <w:r>
        <w:rPr>
          <w:spacing w:val="-21"/>
          <w:w w:val="105"/>
        </w:rPr>
        <w:t xml:space="preserve"> </w:t>
      </w:r>
      <w:r>
        <w:rPr>
          <w:w w:val="105"/>
        </w:rPr>
        <w:t>spectral</w:t>
      </w:r>
      <w:r>
        <w:rPr>
          <w:spacing w:val="-21"/>
          <w:w w:val="105"/>
        </w:rPr>
        <w:t xml:space="preserve"> </w:t>
      </w:r>
      <w:r>
        <w:rPr>
          <w:w w:val="105"/>
        </w:rPr>
        <w:t>modification</w:t>
      </w:r>
      <w:r>
        <w:rPr>
          <w:spacing w:val="-22"/>
          <w:w w:val="105"/>
        </w:rPr>
        <w:t xml:space="preserve"> </w:t>
      </w:r>
      <w:r>
        <w:rPr>
          <w:w w:val="105"/>
        </w:rPr>
        <w:t>approach</w:t>
      </w:r>
      <w:r>
        <w:rPr>
          <w:spacing w:val="-21"/>
          <w:w w:val="105"/>
        </w:rPr>
        <w:t xml:space="preserve"> </w:t>
      </w:r>
      <w:r>
        <w:rPr>
          <w:spacing w:val="-3"/>
          <w:w w:val="105"/>
        </w:rPr>
        <w:t>was</w:t>
      </w:r>
      <w:r>
        <w:rPr>
          <w:spacing w:val="-22"/>
          <w:w w:val="105"/>
        </w:rPr>
        <w:t xml:space="preserve"> </w:t>
      </w:r>
      <w:r>
        <w:rPr>
          <w:w w:val="105"/>
        </w:rPr>
        <w:t>developed</w:t>
      </w:r>
      <w:r>
        <w:rPr>
          <w:spacing w:val="-21"/>
          <w:w w:val="105"/>
        </w:rPr>
        <w:t xml:space="preserve"> </w:t>
      </w:r>
      <w:r>
        <w:rPr>
          <w:spacing w:val="-4"/>
          <w:w w:val="105"/>
        </w:rPr>
        <w:t>by</w:t>
      </w:r>
      <w:r>
        <w:rPr>
          <w:spacing w:val="-21"/>
          <w:w w:val="105"/>
        </w:rPr>
        <w:t xml:space="preserve"> </w:t>
      </w:r>
      <w:r>
        <w:rPr>
          <w:w w:val="105"/>
        </w:rPr>
        <w:t>the</w:t>
      </w:r>
      <w:r>
        <w:rPr>
          <w:spacing w:val="-21"/>
          <w:w w:val="105"/>
        </w:rPr>
        <w:t xml:space="preserve"> </w:t>
      </w:r>
      <w:r>
        <w:rPr>
          <w:w w:val="105"/>
        </w:rPr>
        <w:t>University</w:t>
      </w:r>
      <w:r>
        <w:rPr>
          <w:spacing w:val="-21"/>
          <w:w w:val="105"/>
        </w:rPr>
        <w:t xml:space="preserve"> </w:t>
      </w:r>
      <w:r>
        <w:rPr>
          <w:w w:val="105"/>
        </w:rPr>
        <w:t>of</w:t>
      </w:r>
      <w:r>
        <w:rPr>
          <w:spacing w:val="-22"/>
          <w:w w:val="105"/>
        </w:rPr>
        <w:t xml:space="preserve"> </w:t>
      </w:r>
      <w:r>
        <w:rPr>
          <w:w w:val="105"/>
        </w:rPr>
        <w:t>California-</w:t>
      </w:r>
    </w:p>
    <w:p w14:paraId="45D1CB8B" w14:textId="77777777" w:rsidR="00430DE3" w:rsidRDefault="008F0850">
      <w:pPr>
        <w:pStyle w:val="BodyText"/>
        <w:spacing w:before="202" w:line="415" w:lineRule="auto"/>
        <w:ind w:left="100" w:right="357"/>
        <w:jc w:val="both"/>
      </w:pPr>
      <w:r>
        <w:rPr>
          <w:w w:val="105"/>
        </w:rPr>
        <w:t xml:space="preserve">Berkeley and Lawrence Livermore National Laboratory (LLNL) for the development of an energy tuning assembly </w:t>
      </w:r>
      <w:r>
        <w:rPr>
          <w:spacing w:val="-4"/>
          <w:w w:val="105"/>
        </w:rPr>
        <w:t>(</w:t>
      </w:r>
      <w:commentRangeStart w:id="74"/>
      <w:commentRangeStart w:id="75"/>
      <w:r>
        <w:rPr>
          <w:spacing w:val="-4"/>
          <w:w w:val="105"/>
        </w:rPr>
        <w:t>ETA</w:t>
      </w:r>
      <w:commentRangeEnd w:id="74"/>
      <w:r w:rsidR="00C55889">
        <w:rPr>
          <w:rStyle w:val="CommentReference"/>
        </w:rPr>
        <w:commentReference w:id="74"/>
      </w:r>
      <w:commentRangeEnd w:id="75"/>
      <w:r w:rsidR="003C5DCA">
        <w:rPr>
          <w:rStyle w:val="CommentReference"/>
        </w:rPr>
        <w:commentReference w:id="75"/>
      </w:r>
      <w:r>
        <w:rPr>
          <w:spacing w:val="-4"/>
          <w:w w:val="105"/>
        </w:rPr>
        <w:t xml:space="preserve">) </w:t>
      </w:r>
      <w:r>
        <w:rPr>
          <w:w w:val="105"/>
        </w:rPr>
        <w:t xml:space="preserve">to modify the National Ignition </w:t>
      </w:r>
      <w:r>
        <w:rPr>
          <w:spacing w:val="-4"/>
          <w:w w:val="105"/>
        </w:rPr>
        <w:t xml:space="preserve">Facility </w:t>
      </w:r>
      <w:r>
        <w:rPr>
          <w:w w:val="105"/>
        </w:rPr>
        <w:t>(NIF) source to produce a TN+PFNS [</w:t>
      </w:r>
      <w:hyperlink w:anchor="_bookmark138" w:history="1">
        <w:r>
          <w:rPr>
            <w:w w:val="105"/>
          </w:rPr>
          <w:t>5</w:t>
        </w:r>
      </w:hyperlink>
      <w:r>
        <w:rPr>
          <w:w w:val="105"/>
        </w:rPr>
        <w:t xml:space="preserve">]. </w:t>
      </w:r>
      <w:r>
        <w:rPr>
          <w:spacing w:val="-10"/>
          <w:w w:val="105"/>
        </w:rPr>
        <w:t xml:space="preserve">To </w:t>
      </w:r>
      <w:r>
        <w:rPr>
          <w:w w:val="105"/>
        </w:rPr>
        <w:t>perform the spectral modification, the Coeus metaheuristic</w:t>
      </w:r>
      <w:r>
        <w:rPr>
          <w:spacing w:val="-8"/>
          <w:w w:val="105"/>
        </w:rPr>
        <w:t xml:space="preserve"> </w:t>
      </w:r>
      <w:r>
        <w:rPr>
          <w:w w:val="105"/>
        </w:rPr>
        <w:t>optimization</w:t>
      </w:r>
      <w:r>
        <w:rPr>
          <w:spacing w:val="-7"/>
          <w:w w:val="105"/>
        </w:rPr>
        <w:t xml:space="preserve"> </w:t>
      </w:r>
      <w:r>
        <w:rPr>
          <w:w w:val="105"/>
        </w:rPr>
        <w:t>software</w:t>
      </w:r>
      <w:r>
        <w:rPr>
          <w:spacing w:val="-7"/>
          <w:w w:val="105"/>
        </w:rPr>
        <w:t xml:space="preserve"> </w:t>
      </w:r>
      <w:r>
        <w:rPr>
          <w:spacing w:val="-3"/>
          <w:w w:val="105"/>
        </w:rPr>
        <w:t>package</w:t>
      </w:r>
      <w:r>
        <w:rPr>
          <w:spacing w:val="-7"/>
          <w:w w:val="105"/>
        </w:rPr>
        <w:t xml:space="preserve"> </w:t>
      </w:r>
      <w:r>
        <w:rPr>
          <w:spacing w:val="-3"/>
          <w:w w:val="105"/>
        </w:rPr>
        <w:t>was</w:t>
      </w:r>
      <w:r>
        <w:rPr>
          <w:spacing w:val="-7"/>
          <w:w w:val="105"/>
        </w:rPr>
        <w:t xml:space="preserve"> </w:t>
      </w:r>
      <w:r>
        <w:rPr>
          <w:w w:val="105"/>
        </w:rPr>
        <w:t>developed</w:t>
      </w:r>
      <w:r>
        <w:rPr>
          <w:spacing w:val="-7"/>
          <w:w w:val="105"/>
        </w:rPr>
        <w:t xml:space="preserve"> </w:t>
      </w:r>
      <w:r>
        <w:rPr>
          <w:w w:val="105"/>
        </w:rPr>
        <w:t>to</w:t>
      </w:r>
      <w:r>
        <w:rPr>
          <w:spacing w:val="-7"/>
          <w:w w:val="105"/>
        </w:rPr>
        <w:t xml:space="preserve"> </w:t>
      </w:r>
      <w:r>
        <w:rPr>
          <w:spacing w:val="-3"/>
          <w:w w:val="105"/>
        </w:rPr>
        <w:t>avoid</w:t>
      </w:r>
      <w:r>
        <w:rPr>
          <w:spacing w:val="-7"/>
          <w:w w:val="105"/>
        </w:rPr>
        <w:t xml:space="preserve"> </w:t>
      </w:r>
      <w:r>
        <w:rPr>
          <w:w w:val="105"/>
        </w:rPr>
        <w:t>manpower</w:t>
      </w:r>
      <w:r>
        <w:rPr>
          <w:spacing w:val="-7"/>
          <w:w w:val="105"/>
        </w:rPr>
        <w:t xml:space="preserve"> </w:t>
      </w:r>
      <w:proofErr w:type="spellStart"/>
      <w:r>
        <w:rPr>
          <w:w w:val="105"/>
        </w:rPr>
        <w:t>inten</w:t>
      </w:r>
      <w:proofErr w:type="spellEnd"/>
      <w:r>
        <w:rPr>
          <w:w w:val="105"/>
        </w:rPr>
        <w:t xml:space="preserve">- </w:t>
      </w:r>
      <w:proofErr w:type="spellStart"/>
      <w:r>
        <w:rPr>
          <w:w w:val="105"/>
        </w:rPr>
        <w:t>sive</w:t>
      </w:r>
      <w:proofErr w:type="spellEnd"/>
      <w:r>
        <w:rPr>
          <w:w w:val="105"/>
        </w:rPr>
        <w:t xml:space="preserve"> iterative studies and enable the rapid design of future </w:t>
      </w:r>
      <w:r>
        <w:rPr>
          <w:spacing w:val="-5"/>
          <w:w w:val="105"/>
        </w:rPr>
        <w:t xml:space="preserve">ETAs </w:t>
      </w:r>
      <w:r>
        <w:rPr>
          <w:w w:val="105"/>
        </w:rPr>
        <w:t>to convert a</w:t>
      </w:r>
      <w:r>
        <w:rPr>
          <w:spacing w:val="-32"/>
          <w:w w:val="105"/>
        </w:rPr>
        <w:t xml:space="preserve"> </w:t>
      </w:r>
      <w:r>
        <w:rPr>
          <w:w w:val="105"/>
        </w:rPr>
        <w:t>facility’s</w:t>
      </w:r>
    </w:p>
    <w:p w14:paraId="1C7A73B5" w14:textId="77777777" w:rsidR="00430DE3" w:rsidRDefault="00430DE3">
      <w:pPr>
        <w:spacing w:line="415" w:lineRule="auto"/>
        <w:jc w:val="both"/>
        <w:sectPr w:rsidR="00430DE3">
          <w:pgSz w:w="12240" w:h="15840"/>
          <w:pgMar w:top="1420" w:right="1440" w:bottom="1380" w:left="1700" w:header="0" w:footer="1182" w:gutter="0"/>
          <w:cols w:space="720"/>
        </w:sectPr>
      </w:pPr>
    </w:p>
    <w:p w14:paraId="20B5A2EC" w14:textId="77777777" w:rsidR="00430DE3" w:rsidRDefault="008F0850">
      <w:pPr>
        <w:pStyle w:val="BodyText"/>
        <w:spacing w:before="35" w:line="415" w:lineRule="auto"/>
        <w:ind w:left="100" w:right="418"/>
        <w:jc w:val="both"/>
      </w:pPr>
      <w:r>
        <w:rPr>
          <w:w w:val="105"/>
        </w:rPr>
        <w:lastRenderedPageBreak/>
        <w:t xml:space="preserve">characteristic source spectrum to </w:t>
      </w:r>
      <w:r>
        <w:rPr>
          <w:spacing w:val="-3"/>
          <w:w w:val="105"/>
        </w:rPr>
        <w:t xml:space="preserve">any </w:t>
      </w:r>
      <w:r>
        <w:rPr>
          <w:w w:val="105"/>
        </w:rPr>
        <w:t xml:space="preserve">arbitrary objective spectrum, within the con- </w:t>
      </w:r>
      <w:proofErr w:type="spellStart"/>
      <w:r>
        <w:rPr>
          <w:w w:val="105"/>
        </w:rPr>
        <w:t>straints</w:t>
      </w:r>
      <w:proofErr w:type="spellEnd"/>
      <w:r>
        <w:rPr>
          <w:w w:val="105"/>
        </w:rPr>
        <w:t xml:space="preserve"> of physics [</w:t>
      </w:r>
      <w:hyperlink w:anchor="_bookmark162" w:history="1">
        <w:r>
          <w:rPr>
            <w:w w:val="105"/>
          </w:rPr>
          <w:t>29</w:t>
        </w:r>
      </w:hyperlink>
      <w:r>
        <w:rPr>
          <w:w w:val="105"/>
        </w:rPr>
        <w:t xml:space="preserve">]. </w:t>
      </w:r>
      <w:proofErr w:type="spellStart"/>
      <w:r>
        <w:rPr>
          <w:w w:val="105"/>
        </w:rPr>
        <w:t>Gnowee</w:t>
      </w:r>
      <w:proofErr w:type="spellEnd"/>
      <w:r>
        <w:rPr>
          <w:w w:val="105"/>
        </w:rPr>
        <w:t xml:space="preserve">, the Coeus </w:t>
      </w:r>
      <w:proofErr w:type="spellStart"/>
      <w:r>
        <w:rPr>
          <w:w w:val="105"/>
        </w:rPr>
        <w:t>opimization</w:t>
      </w:r>
      <w:proofErr w:type="spellEnd"/>
      <w:r>
        <w:rPr>
          <w:w w:val="105"/>
        </w:rPr>
        <w:t xml:space="preserve"> engine, </w:t>
      </w:r>
      <w:r>
        <w:rPr>
          <w:spacing w:val="-3"/>
          <w:w w:val="105"/>
        </w:rPr>
        <w:t xml:space="preserve">was </w:t>
      </w:r>
      <w:r>
        <w:rPr>
          <w:w w:val="105"/>
        </w:rPr>
        <w:t>developed for “rapid convergence to nearly globally optimum solutions” of this class of</w:t>
      </w:r>
      <w:r>
        <w:rPr>
          <w:spacing w:val="-14"/>
          <w:w w:val="105"/>
        </w:rPr>
        <w:t xml:space="preserve"> </w:t>
      </w:r>
      <w:r>
        <w:rPr>
          <w:w w:val="105"/>
        </w:rPr>
        <w:t>engineering problems [</w:t>
      </w:r>
      <w:hyperlink w:anchor="_bookmark163" w:history="1">
        <w:r>
          <w:rPr>
            <w:w w:val="105"/>
          </w:rPr>
          <w:t>30</w:t>
        </w:r>
      </w:hyperlink>
      <w:r>
        <w:rPr>
          <w:w w:val="105"/>
        </w:rPr>
        <w:t xml:space="preserve">]. It is important to note that the </w:t>
      </w:r>
      <w:proofErr w:type="spellStart"/>
      <w:r>
        <w:rPr>
          <w:spacing w:val="-3"/>
          <w:w w:val="105"/>
        </w:rPr>
        <w:t>Gnowee</w:t>
      </w:r>
      <w:proofErr w:type="spellEnd"/>
      <w:r>
        <w:rPr>
          <w:spacing w:val="-3"/>
          <w:w w:val="105"/>
        </w:rPr>
        <w:t xml:space="preserve"> </w:t>
      </w:r>
      <w:r>
        <w:rPr>
          <w:w w:val="105"/>
        </w:rPr>
        <w:t xml:space="preserve">and Coeus codes </w:t>
      </w:r>
      <w:r>
        <w:rPr>
          <w:spacing w:val="-4"/>
          <w:w w:val="105"/>
        </w:rPr>
        <w:t xml:space="preserve">have </w:t>
      </w:r>
      <w:proofErr w:type="spellStart"/>
      <w:r>
        <w:rPr>
          <w:w w:val="105"/>
        </w:rPr>
        <w:t>appli</w:t>
      </w:r>
      <w:proofErr w:type="spellEnd"/>
      <w:r>
        <w:rPr>
          <w:w w:val="105"/>
        </w:rPr>
        <w:t xml:space="preserve">- </w:t>
      </w:r>
      <w:proofErr w:type="spellStart"/>
      <w:r>
        <w:rPr>
          <w:w w:val="105"/>
        </w:rPr>
        <w:t>cability</w:t>
      </w:r>
      <w:proofErr w:type="spellEnd"/>
      <w:r>
        <w:rPr>
          <w:w w:val="105"/>
        </w:rPr>
        <w:t xml:space="preserve"> </w:t>
      </w:r>
      <w:r>
        <w:rPr>
          <w:spacing w:val="-4"/>
          <w:w w:val="105"/>
        </w:rPr>
        <w:t xml:space="preserve">over </w:t>
      </w:r>
      <w:r>
        <w:rPr>
          <w:w w:val="105"/>
        </w:rPr>
        <w:t>a wide range of engineering problems, not just for the production of a TN+PFNS.</w:t>
      </w:r>
    </w:p>
    <w:p w14:paraId="73380C1A" w14:textId="022F50FD" w:rsidR="00430DE3" w:rsidRDefault="008F0850">
      <w:pPr>
        <w:pStyle w:val="BodyText"/>
        <w:tabs>
          <w:tab w:val="left" w:pos="5363"/>
        </w:tabs>
        <w:spacing w:before="8" w:line="415" w:lineRule="auto"/>
        <w:ind w:left="100" w:right="102" w:firstLine="351"/>
      </w:pPr>
      <w:r>
        <w:rPr>
          <w:w w:val="105"/>
        </w:rPr>
        <w:t xml:space="preserve">The result of the </w:t>
      </w:r>
      <w:r>
        <w:rPr>
          <w:spacing w:val="-7"/>
          <w:w w:val="105"/>
        </w:rPr>
        <w:t xml:space="preserve">ETA </w:t>
      </w:r>
      <w:r>
        <w:rPr>
          <w:w w:val="105"/>
        </w:rPr>
        <w:t>design produced an acceptable representation of the</w:t>
      </w:r>
      <w:r>
        <w:rPr>
          <w:spacing w:val="-24"/>
          <w:w w:val="105"/>
        </w:rPr>
        <w:t xml:space="preserve"> </w:t>
      </w:r>
      <w:r>
        <w:rPr>
          <w:w w:val="105"/>
        </w:rPr>
        <w:t>TN+PFNS with</w:t>
      </w:r>
      <w:r w:rsidR="00DB52C2">
        <w:rPr>
          <w:w w:val="105"/>
        </w:rPr>
        <w:t xml:space="preserve"> </w:t>
      </w:r>
      <w:r>
        <w:rPr>
          <w:w w:val="105"/>
        </w:rPr>
        <w:t>the</w:t>
      </w:r>
      <w:r w:rsidR="00DB52C2">
        <w:rPr>
          <w:w w:val="105"/>
        </w:rPr>
        <w:t xml:space="preserve"> </w:t>
      </w:r>
      <w:r>
        <w:rPr>
          <w:w w:val="105"/>
        </w:rPr>
        <w:t>associated</w:t>
      </w:r>
      <w:r w:rsidR="00DB52C2">
        <w:rPr>
          <w:w w:val="105"/>
        </w:rPr>
        <w:t xml:space="preserve"> </w:t>
      </w:r>
      <w:r>
        <w:rPr>
          <w:w w:val="105"/>
        </w:rPr>
        <w:t>fission</w:t>
      </w:r>
      <w:r>
        <w:rPr>
          <w:spacing w:val="26"/>
          <w:w w:val="105"/>
        </w:rPr>
        <w:t xml:space="preserve"> </w:t>
      </w:r>
      <w:r>
        <w:rPr>
          <w:w w:val="105"/>
        </w:rPr>
        <w:t>product</w:t>
      </w:r>
      <w:r>
        <w:rPr>
          <w:spacing w:val="53"/>
          <w:w w:val="105"/>
        </w:rPr>
        <w:t xml:space="preserve"> </w:t>
      </w:r>
      <w:r>
        <w:rPr>
          <w:w w:val="105"/>
        </w:rPr>
        <w:t>distribution.</w:t>
      </w:r>
      <w:r>
        <w:rPr>
          <w:w w:val="105"/>
        </w:rPr>
        <w:tab/>
        <w:t>The</w:t>
      </w:r>
      <w:r w:rsidR="00DB52C2">
        <w:rPr>
          <w:w w:val="105"/>
        </w:rPr>
        <w:t xml:space="preserve"> </w:t>
      </w:r>
      <w:r>
        <w:rPr>
          <w:spacing w:val="-7"/>
          <w:w w:val="105"/>
        </w:rPr>
        <w:t>ETA</w:t>
      </w:r>
      <w:r w:rsidR="00DB52C2">
        <w:rPr>
          <w:spacing w:val="-7"/>
          <w:w w:val="105"/>
        </w:rPr>
        <w:t xml:space="preserve"> </w:t>
      </w:r>
      <w:r>
        <w:rPr>
          <w:w w:val="105"/>
        </w:rPr>
        <w:t>design</w:t>
      </w:r>
      <w:r w:rsidR="00DB52C2">
        <w:rPr>
          <w:w w:val="105"/>
        </w:rPr>
        <w:t xml:space="preserve"> </w:t>
      </w:r>
      <w:r>
        <w:rPr>
          <w:w w:val="105"/>
        </w:rPr>
        <w:t>has</w:t>
      </w:r>
      <w:r>
        <w:rPr>
          <w:spacing w:val="34"/>
          <w:w w:val="105"/>
        </w:rPr>
        <w:t xml:space="preserve"> </w:t>
      </w:r>
      <w:r>
        <w:rPr>
          <w:w w:val="105"/>
        </w:rPr>
        <w:t>been</w:t>
      </w:r>
      <w:r>
        <w:rPr>
          <w:spacing w:val="52"/>
          <w:w w:val="105"/>
        </w:rPr>
        <w:t xml:space="preserve"> </w:t>
      </w:r>
      <w:r>
        <w:rPr>
          <w:w w:val="105"/>
        </w:rPr>
        <w:t>built</w:t>
      </w:r>
      <w:r>
        <w:rPr>
          <w:w w:val="109"/>
        </w:rPr>
        <w:t xml:space="preserve"> </w:t>
      </w:r>
      <w:r>
        <w:rPr>
          <w:w w:val="105"/>
        </w:rPr>
        <w:t>and preliminary validation tests were conducted at the Lawrence Berkeley National Laboratory</w:t>
      </w:r>
      <w:ins w:id="76" w:author="Bucy, Anna M Ctr USAF AETC AFIT/ENP" w:date="2019-01-07T12:26:00Z">
        <w:r w:rsidR="00C55889">
          <w:rPr>
            <w:w w:val="105"/>
          </w:rPr>
          <w:t>’</w:t>
        </w:r>
      </w:ins>
      <w:r>
        <w:rPr>
          <w:w w:val="105"/>
        </w:rPr>
        <w:t>s 88-Inch Cyclotron [</w:t>
      </w:r>
      <w:hyperlink w:anchor="_bookmark138" w:history="1">
        <w:r>
          <w:rPr>
            <w:w w:val="105"/>
          </w:rPr>
          <w:t>5</w:t>
        </w:r>
      </w:hyperlink>
      <w:r>
        <w:rPr>
          <w:w w:val="105"/>
        </w:rPr>
        <w:t xml:space="preserve">, </w:t>
      </w:r>
      <w:hyperlink w:anchor="_bookmark164" w:history="1">
        <w:r>
          <w:rPr>
            <w:w w:val="105"/>
          </w:rPr>
          <w:t>31</w:t>
        </w:r>
      </w:hyperlink>
      <w:r>
        <w:rPr>
          <w:w w:val="105"/>
        </w:rPr>
        <w:t xml:space="preserve">]. The preliminary validation utilized 33 MeV deuterium breakup on tantalum as a neutron source and investigated the ability </w:t>
      </w:r>
      <w:proofErr w:type="gramStart"/>
      <w:r>
        <w:rPr>
          <w:w w:val="105"/>
        </w:rPr>
        <w:t>to</w:t>
      </w:r>
      <w:r w:rsidR="00DB52C2">
        <w:rPr>
          <w:w w:val="105"/>
        </w:rPr>
        <w:t xml:space="preserve">  </w:t>
      </w:r>
      <w:r>
        <w:rPr>
          <w:w w:val="105"/>
        </w:rPr>
        <w:t>model</w:t>
      </w:r>
      <w:proofErr w:type="gramEnd"/>
      <w:r>
        <w:rPr>
          <w:w w:val="105"/>
        </w:rPr>
        <w:t xml:space="preserve"> the </w:t>
      </w:r>
      <w:r>
        <w:rPr>
          <w:spacing w:val="-7"/>
          <w:w w:val="105"/>
        </w:rPr>
        <w:t xml:space="preserve">ETA </w:t>
      </w:r>
      <w:r>
        <w:rPr>
          <w:w w:val="105"/>
        </w:rPr>
        <w:t>performance [</w:t>
      </w:r>
      <w:hyperlink w:anchor="_bookmark164" w:history="1">
        <w:r>
          <w:rPr>
            <w:w w:val="105"/>
          </w:rPr>
          <w:t>31</w:t>
        </w:r>
      </w:hyperlink>
      <w:r>
        <w:rPr>
          <w:w w:val="105"/>
        </w:rPr>
        <w:t>]. Integral validation is planned in fiscal year (FY)</w:t>
      </w:r>
      <w:r w:rsidR="00DB52C2">
        <w:rPr>
          <w:w w:val="105"/>
        </w:rPr>
        <w:t xml:space="preserve"> </w:t>
      </w:r>
      <w:r>
        <w:rPr>
          <w:w w:val="105"/>
        </w:rPr>
        <w:t xml:space="preserve">2019, and a development shot to enhance </w:t>
      </w:r>
      <w:r>
        <w:rPr>
          <w:spacing w:val="-7"/>
          <w:w w:val="105"/>
        </w:rPr>
        <w:t xml:space="preserve">ETA </w:t>
      </w:r>
      <w:r>
        <w:rPr>
          <w:w w:val="105"/>
        </w:rPr>
        <w:t xml:space="preserve">performance is planned </w:t>
      </w:r>
      <w:proofErr w:type="gramStart"/>
      <w:r>
        <w:rPr>
          <w:w w:val="105"/>
        </w:rPr>
        <w:t>in</w:t>
      </w:r>
      <w:r w:rsidR="00DB52C2">
        <w:rPr>
          <w:w w:val="105"/>
        </w:rPr>
        <w:t xml:space="preserve"> </w:t>
      </w:r>
      <w:r>
        <w:rPr>
          <w:spacing w:val="1"/>
          <w:w w:val="105"/>
        </w:rPr>
        <w:t xml:space="preserve"> </w:t>
      </w:r>
      <w:r>
        <w:rPr>
          <w:w w:val="105"/>
        </w:rPr>
        <w:t>FY</w:t>
      </w:r>
      <w:proofErr w:type="gramEnd"/>
      <w:r>
        <w:rPr>
          <w:w w:val="105"/>
        </w:rPr>
        <w:t>2020.</w:t>
      </w:r>
    </w:p>
    <w:p w14:paraId="48352F84" w14:textId="77777777" w:rsidR="00430DE3" w:rsidRDefault="00430DE3">
      <w:pPr>
        <w:pStyle w:val="BodyText"/>
        <w:rPr>
          <w:sz w:val="32"/>
        </w:rPr>
      </w:pPr>
    </w:p>
    <w:p w14:paraId="3B6CAE59" w14:textId="77777777" w:rsidR="00430DE3" w:rsidRDefault="008F0850">
      <w:pPr>
        <w:pStyle w:val="Heading2"/>
        <w:numPr>
          <w:ilvl w:val="1"/>
          <w:numId w:val="19"/>
        </w:numPr>
        <w:tabs>
          <w:tab w:val="left" w:pos="713"/>
        </w:tabs>
        <w:ind w:hanging="612"/>
        <w:jc w:val="both"/>
      </w:pPr>
      <w:bookmarkStart w:id="77" w:name="Problem"/>
      <w:bookmarkStart w:id="78" w:name="_bookmark12"/>
      <w:bookmarkEnd w:id="77"/>
      <w:bookmarkEnd w:id="78"/>
      <w:r>
        <w:rPr>
          <w:w w:val="115"/>
        </w:rPr>
        <w:t>Problem</w:t>
      </w:r>
    </w:p>
    <w:p w14:paraId="53696C8A" w14:textId="77777777" w:rsidR="00430DE3" w:rsidRDefault="00430DE3">
      <w:pPr>
        <w:pStyle w:val="BodyText"/>
        <w:rPr>
          <w:b/>
        </w:rPr>
      </w:pPr>
    </w:p>
    <w:p w14:paraId="0E75CCAB" w14:textId="77777777" w:rsidR="00430DE3" w:rsidRDefault="008F0850">
      <w:pPr>
        <w:spacing w:before="162" w:line="412" w:lineRule="auto"/>
        <w:ind w:left="100" w:right="417" w:firstLine="351"/>
        <w:jc w:val="both"/>
        <w:rPr>
          <w:sz w:val="24"/>
        </w:rPr>
      </w:pPr>
      <w:r>
        <w:rPr>
          <w:sz w:val="24"/>
        </w:rPr>
        <w:t xml:space="preserve">There are several deficiencies that need to </w:t>
      </w:r>
      <w:r>
        <w:rPr>
          <w:spacing w:val="3"/>
          <w:sz w:val="24"/>
        </w:rPr>
        <w:t xml:space="preserve">be </w:t>
      </w:r>
      <w:r>
        <w:rPr>
          <w:sz w:val="24"/>
        </w:rPr>
        <w:t>addressed. The broad</w:t>
      </w:r>
      <w:r w:rsidR="00DB52C2">
        <w:rPr>
          <w:sz w:val="24"/>
        </w:rPr>
        <w:t xml:space="preserve"> </w:t>
      </w:r>
      <w:r>
        <w:rPr>
          <w:sz w:val="24"/>
        </w:rPr>
        <w:t>research</w:t>
      </w:r>
      <w:r w:rsidR="00DB52C2">
        <w:rPr>
          <w:sz w:val="24"/>
        </w:rPr>
        <w:t xml:space="preserve"> </w:t>
      </w:r>
      <w:r>
        <w:rPr>
          <w:sz w:val="24"/>
        </w:rPr>
        <w:t>objective</w:t>
      </w:r>
      <w:r>
        <w:rPr>
          <w:spacing w:val="-17"/>
          <w:sz w:val="24"/>
        </w:rPr>
        <w:t xml:space="preserve"> </w:t>
      </w:r>
      <w:r>
        <w:rPr>
          <w:sz w:val="24"/>
        </w:rPr>
        <w:t>for</w:t>
      </w:r>
      <w:r>
        <w:rPr>
          <w:spacing w:val="-17"/>
          <w:sz w:val="24"/>
        </w:rPr>
        <w:t xml:space="preserve"> </w:t>
      </w:r>
      <w:r>
        <w:rPr>
          <w:spacing w:val="-7"/>
          <w:sz w:val="24"/>
        </w:rPr>
        <w:t>ETA</w:t>
      </w:r>
      <w:r>
        <w:rPr>
          <w:spacing w:val="-17"/>
          <w:sz w:val="24"/>
        </w:rPr>
        <w:t xml:space="preserve"> </w:t>
      </w:r>
      <w:r>
        <w:rPr>
          <w:sz w:val="24"/>
        </w:rPr>
        <w:t>is</w:t>
      </w:r>
      <w:r>
        <w:rPr>
          <w:spacing w:val="-17"/>
          <w:sz w:val="24"/>
        </w:rPr>
        <w:t xml:space="preserve"> </w:t>
      </w:r>
      <w:r>
        <w:rPr>
          <w:rFonts w:ascii="Bookman Old Style" w:hAnsi="Bookman Old Style"/>
          <w:i/>
          <w:sz w:val="24"/>
        </w:rPr>
        <w:t>Can</w:t>
      </w:r>
      <w:r>
        <w:rPr>
          <w:rFonts w:ascii="Bookman Old Style" w:hAnsi="Bookman Old Style"/>
          <w:i/>
          <w:spacing w:val="-27"/>
          <w:sz w:val="24"/>
        </w:rPr>
        <w:t xml:space="preserve"> </w:t>
      </w:r>
      <w:r>
        <w:rPr>
          <w:rFonts w:ascii="Bookman Old Style" w:hAnsi="Bookman Old Style"/>
          <w:i/>
          <w:sz w:val="24"/>
        </w:rPr>
        <w:t>an</w:t>
      </w:r>
      <w:r>
        <w:rPr>
          <w:rFonts w:ascii="Bookman Old Style" w:hAnsi="Bookman Old Style"/>
          <w:i/>
          <w:spacing w:val="-27"/>
          <w:sz w:val="24"/>
        </w:rPr>
        <w:t xml:space="preserve"> </w:t>
      </w:r>
      <w:r>
        <w:rPr>
          <w:rFonts w:ascii="Bookman Old Style" w:hAnsi="Bookman Old Style"/>
          <w:i/>
          <w:spacing w:val="-3"/>
          <w:sz w:val="24"/>
        </w:rPr>
        <w:t>accurate</w:t>
      </w:r>
      <w:r>
        <w:rPr>
          <w:rFonts w:ascii="Bookman Old Style" w:hAnsi="Bookman Old Style"/>
          <w:i/>
          <w:spacing w:val="-27"/>
          <w:sz w:val="24"/>
        </w:rPr>
        <w:t xml:space="preserve"> </w:t>
      </w:r>
      <w:r>
        <w:rPr>
          <w:rFonts w:ascii="Bookman Old Style" w:hAnsi="Bookman Old Style"/>
          <w:i/>
          <w:sz w:val="24"/>
        </w:rPr>
        <w:t>neutron</w:t>
      </w:r>
      <w:r>
        <w:rPr>
          <w:rFonts w:ascii="Bookman Old Style" w:hAnsi="Bookman Old Style"/>
          <w:i/>
          <w:spacing w:val="-27"/>
          <w:sz w:val="24"/>
        </w:rPr>
        <w:t xml:space="preserve"> </w:t>
      </w:r>
      <w:r>
        <w:rPr>
          <w:rFonts w:ascii="Bookman Old Style" w:hAnsi="Bookman Old Style"/>
          <w:i/>
          <w:sz w:val="24"/>
        </w:rPr>
        <w:t>energy</w:t>
      </w:r>
      <w:r>
        <w:rPr>
          <w:rFonts w:ascii="Bookman Old Style" w:hAnsi="Bookman Old Style"/>
          <w:i/>
          <w:spacing w:val="-27"/>
          <w:sz w:val="24"/>
        </w:rPr>
        <w:t xml:space="preserve"> </w:t>
      </w:r>
      <w:r>
        <w:rPr>
          <w:rFonts w:ascii="Bookman Old Style" w:hAnsi="Bookman Old Style"/>
          <w:i/>
          <w:sz w:val="24"/>
        </w:rPr>
        <w:t>distribution</w:t>
      </w:r>
      <w:r>
        <w:rPr>
          <w:rFonts w:ascii="Bookman Old Style" w:hAnsi="Bookman Old Style"/>
          <w:i/>
          <w:spacing w:val="-27"/>
          <w:sz w:val="24"/>
        </w:rPr>
        <w:t xml:space="preserve"> </w:t>
      </w:r>
      <w:r>
        <w:rPr>
          <w:rFonts w:ascii="Bookman Old Style" w:hAnsi="Bookman Old Style"/>
          <w:i/>
          <w:spacing w:val="-5"/>
          <w:sz w:val="24"/>
        </w:rPr>
        <w:t>expected</w:t>
      </w:r>
      <w:r>
        <w:rPr>
          <w:rFonts w:ascii="Bookman Old Style" w:hAnsi="Bookman Old Style"/>
          <w:i/>
          <w:spacing w:val="-27"/>
          <w:sz w:val="24"/>
        </w:rPr>
        <w:t xml:space="preserve"> </w:t>
      </w:r>
      <w:r>
        <w:rPr>
          <w:rFonts w:ascii="Bookman Old Style" w:hAnsi="Bookman Old Style"/>
          <w:i/>
          <w:spacing w:val="-3"/>
          <w:sz w:val="24"/>
        </w:rPr>
        <w:t>from</w:t>
      </w:r>
      <w:r>
        <w:rPr>
          <w:rFonts w:ascii="Bookman Old Style" w:hAnsi="Bookman Old Style"/>
          <w:i/>
          <w:spacing w:val="-27"/>
          <w:sz w:val="24"/>
        </w:rPr>
        <w:t xml:space="preserve"> </w:t>
      </w:r>
      <w:proofErr w:type="gramStart"/>
      <w:r>
        <w:rPr>
          <w:rFonts w:ascii="Bookman Old Style" w:hAnsi="Bookman Old Style"/>
          <w:i/>
          <w:sz w:val="24"/>
        </w:rPr>
        <w:t xml:space="preserve">a </w:t>
      </w:r>
      <w:r>
        <w:rPr>
          <w:rFonts w:ascii="Bookman Old Style" w:hAnsi="Bookman Old Style"/>
          <w:i/>
          <w:w w:val="90"/>
          <w:sz w:val="24"/>
        </w:rPr>
        <w:t>”typical</w:t>
      </w:r>
      <w:proofErr w:type="gramEnd"/>
      <w:r>
        <w:rPr>
          <w:rFonts w:ascii="Bookman Old Style" w:hAnsi="Bookman Old Style"/>
          <w:i/>
          <w:w w:val="90"/>
          <w:sz w:val="24"/>
        </w:rPr>
        <w:t>”</w:t>
      </w:r>
      <w:r>
        <w:rPr>
          <w:rFonts w:ascii="Bookman Old Style" w:hAnsi="Bookman Old Style"/>
          <w:i/>
          <w:spacing w:val="-24"/>
          <w:w w:val="90"/>
          <w:sz w:val="24"/>
        </w:rPr>
        <w:t xml:space="preserve"> </w:t>
      </w:r>
      <w:r>
        <w:rPr>
          <w:rFonts w:ascii="Bookman Old Style" w:hAnsi="Bookman Old Style"/>
          <w:i/>
          <w:w w:val="90"/>
          <w:sz w:val="24"/>
        </w:rPr>
        <w:t>thermonuclear</w:t>
      </w:r>
      <w:r>
        <w:rPr>
          <w:rFonts w:ascii="Bookman Old Style" w:hAnsi="Bookman Old Style"/>
          <w:i/>
          <w:spacing w:val="-24"/>
          <w:w w:val="90"/>
          <w:sz w:val="24"/>
        </w:rPr>
        <w:t xml:space="preserve"> </w:t>
      </w:r>
      <w:r>
        <w:rPr>
          <w:rFonts w:ascii="Bookman Old Style" w:hAnsi="Bookman Old Style"/>
          <w:i/>
          <w:w w:val="90"/>
          <w:sz w:val="24"/>
        </w:rPr>
        <w:t>or</w:t>
      </w:r>
      <w:r>
        <w:rPr>
          <w:rFonts w:ascii="Bookman Old Style" w:hAnsi="Bookman Old Style"/>
          <w:i/>
          <w:spacing w:val="-24"/>
          <w:w w:val="90"/>
          <w:sz w:val="24"/>
        </w:rPr>
        <w:t xml:space="preserve"> </w:t>
      </w:r>
      <w:r>
        <w:rPr>
          <w:rFonts w:ascii="Bookman Old Style" w:hAnsi="Bookman Old Style"/>
          <w:i/>
          <w:spacing w:val="-6"/>
          <w:w w:val="90"/>
          <w:sz w:val="24"/>
        </w:rPr>
        <w:t>boosted</w:t>
      </w:r>
      <w:r>
        <w:rPr>
          <w:rFonts w:ascii="Bookman Old Style" w:hAnsi="Bookman Old Style"/>
          <w:i/>
          <w:spacing w:val="-24"/>
          <w:w w:val="90"/>
          <w:sz w:val="24"/>
        </w:rPr>
        <w:t xml:space="preserve"> </w:t>
      </w:r>
      <w:r>
        <w:rPr>
          <w:rFonts w:ascii="Bookman Old Style" w:hAnsi="Bookman Old Style"/>
          <w:i/>
          <w:w w:val="90"/>
          <w:sz w:val="24"/>
        </w:rPr>
        <w:t>nuclear</w:t>
      </w:r>
      <w:r>
        <w:rPr>
          <w:rFonts w:ascii="Bookman Old Style" w:hAnsi="Bookman Old Style"/>
          <w:i/>
          <w:spacing w:val="-24"/>
          <w:w w:val="90"/>
          <w:sz w:val="24"/>
        </w:rPr>
        <w:t xml:space="preserve"> </w:t>
      </w:r>
      <w:r>
        <w:rPr>
          <w:rFonts w:ascii="Bookman Old Style" w:hAnsi="Bookman Old Style"/>
          <w:i/>
          <w:spacing w:val="-4"/>
          <w:w w:val="90"/>
          <w:sz w:val="24"/>
        </w:rPr>
        <w:t>weapon</w:t>
      </w:r>
      <w:r>
        <w:rPr>
          <w:rFonts w:ascii="Bookman Old Style" w:hAnsi="Bookman Old Style"/>
          <w:i/>
          <w:spacing w:val="-24"/>
          <w:w w:val="90"/>
          <w:sz w:val="24"/>
        </w:rPr>
        <w:t xml:space="preserve"> </w:t>
      </w:r>
      <w:r>
        <w:rPr>
          <w:rFonts w:ascii="Bookman Old Style" w:hAnsi="Bookman Old Style"/>
          <w:i/>
          <w:w w:val="90"/>
          <w:sz w:val="24"/>
        </w:rPr>
        <w:t>detonation</w:t>
      </w:r>
      <w:r>
        <w:rPr>
          <w:rFonts w:ascii="Bookman Old Style" w:hAnsi="Bookman Old Style"/>
          <w:i/>
          <w:spacing w:val="-24"/>
          <w:w w:val="90"/>
          <w:sz w:val="24"/>
        </w:rPr>
        <w:t xml:space="preserve"> </w:t>
      </w:r>
      <w:r>
        <w:rPr>
          <w:rFonts w:ascii="Bookman Old Style" w:hAnsi="Bookman Old Style"/>
          <w:i/>
          <w:spacing w:val="-6"/>
          <w:w w:val="90"/>
          <w:sz w:val="24"/>
        </w:rPr>
        <w:t>be</w:t>
      </w:r>
      <w:r>
        <w:rPr>
          <w:rFonts w:ascii="Bookman Old Style" w:hAnsi="Bookman Old Style"/>
          <w:i/>
          <w:spacing w:val="-24"/>
          <w:w w:val="90"/>
          <w:sz w:val="24"/>
        </w:rPr>
        <w:t xml:space="preserve"> </w:t>
      </w:r>
      <w:r>
        <w:rPr>
          <w:rFonts w:ascii="Bookman Old Style" w:hAnsi="Bookman Old Style"/>
          <w:i/>
          <w:spacing w:val="-6"/>
          <w:w w:val="90"/>
          <w:sz w:val="24"/>
        </w:rPr>
        <w:t>produced</w:t>
      </w:r>
      <w:r>
        <w:rPr>
          <w:rFonts w:ascii="Bookman Old Style" w:hAnsi="Bookman Old Style"/>
          <w:i/>
          <w:spacing w:val="-24"/>
          <w:w w:val="90"/>
          <w:sz w:val="24"/>
        </w:rPr>
        <w:t xml:space="preserve"> </w:t>
      </w:r>
      <w:r>
        <w:rPr>
          <w:rFonts w:ascii="Bookman Old Style" w:hAnsi="Bookman Old Style"/>
          <w:i/>
          <w:w w:val="90"/>
          <w:sz w:val="24"/>
        </w:rPr>
        <w:t>using</w:t>
      </w:r>
      <w:r>
        <w:rPr>
          <w:rFonts w:ascii="Bookman Old Style" w:hAnsi="Bookman Old Style"/>
          <w:i/>
          <w:spacing w:val="-24"/>
          <w:w w:val="90"/>
          <w:sz w:val="24"/>
        </w:rPr>
        <w:t xml:space="preserve"> </w:t>
      </w:r>
      <w:r>
        <w:rPr>
          <w:rFonts w:ascii="Bookman Old Style" w:hAnsi="Bookman Old Style"/>
          <w:i/>
          <w:spacing w:val="-5"/>
          <w:w w:val="90"/>
          <w:sz w:val="24"/>
        </w:rPr>
        <w:t xml:space="preserve">spec- </w:t>
      </w:r>
      <w:proofErr w:type="spellStart"/>
      <w:r>
        <w:rPr>
          <w:rFonts w:ascii="Bookman Old Style" w:hAnsi="Bookman Old Style"/>
          <w:i/>
          <w:spacing w:val="-3"/>
          <w:sz w:val="24"/>
        </w:rPr>
        <w:t>tral</w:t>
      </w:r>
      <w:proofErr w:type="spellEnd"/>
      <w:r>
        <w:rPr>
          <w:rFonts w:ascii="Bookman Old Style" w:hAnsi="Bookman Old Style"/>
          <w:i/>
          <w:spacing w:val="-3"/>
          <w:sz w:val="24"/>
        </w:rPr>
        <w:t xml:space="preserve"> </w:t>
      </w:r>
      <w:r>
        <w:rPr>
          <w:rFonts w:ascii="Bookman Old Style" w:hAnsi="Bookman Old Style"/>
          <w:i/>
          <w:sz w:val="24"/>
        </w:rPr>
        <w:t xml:space="preserve">modification at the NIF </w:t>
      </w:r>
      <w:r>
        <w:rPr>
          <w:sz w:val="24"/>
        </w:rPr>
        <w:t>? This research effort aims to address three main</w:t>
      </w:r>
      <w:r>
        <w:rPr>
          <w:spacing w:val="-28"/>
          <w:sz w:val="24"/>
        </w:rPr>
        <w:t xml:space="preserve"> </w:t>
      </w:r>
      <w:r>
        <w:rPr>
          <w:sz w:val="24"/>
        </w:rPr>
        <w:t xml:space="preserve">problem areas for </w:t>
      </w:r>
      <w:r>
        <w:rPr>
          <w:spacing w:val="-7"/>
          <w:sz w:val="24"/>
        </w:rPr>
        <w:t xml:space="preserve">ETA </w:t>
      </w:r>
      <w:r>
        <w:rPr>
          <w:sz w:val="24"/>
        </w:rPr>
        <w:t xml:space="preserve">and spectral shaping of neutron sources for simulating nuclear weapon environments that were raised </w:t>
      </w:r>
      <w:r>
        <w:rPr>
          <w:spacing w:val="-4"/>
          <w:sz w:val="24"/>
        </w:rPr>
        <w:t>by</w:t>
      </w:r>
      <w:r w:rsidR="00DB52C2">
        <w:rPr>
          <w:spacing w:val="-4"/>
          <w:sz w:val="24"/>
        </w:rPr>
        <w:t xml:space="preserve"> </w:t>
      </w:r>
      <w:r>
        <w:rPr>
          <w:sz w:val="24"/>
        </w:rPr>
        <w:t>previous work.</w:t>
      </w:r>
      <w:r w:rsidR="00DB52C2">
        <w:rPr>
          <w:sz w:val="24"/>
        </w:rPr>
        <w:t xml:space="preserve"> </w:t>
      </w:r>
      <w:r>
        <w:rPr>
          <w:sz w:val="24"/>
        </w:rPr>
        <w:t>The goal of this work is to deter</w:t>
      </w:r>
      <w:proofErr w:type="gramStart"/>
      <w:r>
        <w:rPr>
          <w:sz w:val="24"/>
        </w:rPr>
        <w:t>-</w:t>
      </w:r>
      <w:r w:rsidR="00DB52C2">
        <w:rPr>
          <w:sz w:val="24"/>
        </w:rPr>
        <w:t xml:space="preserve">  </w:t>
      </w:r>
      <w:r>
        <w:rPr>
          <w:sz w:val="24"/>
        </w:rPr>
        <w:t>mine</w:t>
      </w:r>
      <w:proofErr w:type="gramEnd"/>
      <w:r>
        <w:rPr>
          <w:sz w:val="24"/>
        </w:rPr>
        <w:t xml:space="preserve"> the expected experimental outcomes of the </w:t>
      </w:r>
      <w:r>
        <w:rPr>
          <w:spacing w:val="-7"/>
          <w:sz w:val="24"/>
        </w:rPr>
        <w:t xml:space="preserve">ETA </w:t>
      </w:r>
      <w:r>
        <w:rPr>
          <w:sz w:val="24"/>
        </w:rPr>
        <w:t xml:space="preserve">experiment </w:t>
      </w:r>
      <w:r>
        <w:rPr>
          <w:spacing w:val="-4"/>
          <w:sz w:val="24"/>
        </w:rPr>
        <w:t xml:space="preserve">by </w:t>
      </w:r>
      <w:r>
        <w:rPr>
          <w:sz w:val="24"/>
        </w:rPr>
        <w:t xml:space="preserve">incorporating nuclear data covariance analysis. Additionally, </w:t>
      </w:r>
      <w:r>
        <w:rPr>
          <w:spacing w:val="-7"/>
          <w:sz w:val="24"/>
        </w:rPr>
        <w:t xml:space="preserve">ETA </w:t>
      </w:r>
      <w:r>
        <w:rPr>
          <w:sz w:val="24"/>
        </w:rPr>
        <w:t xml:space="preserve">needs to </w:t>
      </w:r>
      <w:r>
        <w:rPr>
          <w:spacing w:val="3"/>
          <w:sz w:val="24"/>
        </w:rPr>
        <w:t xml:space="preserve">be </w:t>
      </w:r>
      <w:r>
        <w:rPr>
          <w:sz w:val="24"/>
        </w:rPr>
        <w:t>characterized as a potential ‘short pulse’ neutron source (SPNS). Each are detailed below along with accompanying</w:t>
      </w:r>
      <w:r w:rsidR="00DB52C2">
        <w:rPr>
          <w:sz w:val="24"/>
        </w:rPr>
        <w:t xml:space="preserve"> </w:t>
      </w:r>
      <w:r>
        <w:rPr>
          <w:sz w:val="24"/>
        </w:rPr>
        <w:t>research</w:t>
      </w:r>
      <w:r w:rsidR="00DB52C2">
        <w:rPr>
          <w:sz w:val="24"/>
        </w:rPr>
        <w:t xml:space="preserve"> </w:t>
      </w:r>
      <w:r>
        <w:rPr>
          <w:sz w:val="24"/>
        </w:rPr>
        <w:t>objectives.</w:t>
      </w:r>
    </w:p>
    <w:p w14:paraId="58396A20" w14:textId="77777777" w:rsidR="00430DE3" w:rsidRDefault="00430DE3">
      <w:pPr>
        <w:pStyle w:val="BodyText"/>
        <w:spacing w:before="4"/>
        <w:rPr>
          <w:sz w:val="23"/>
        </w:rPr>
      </w:pPr>
    </w:p>
    <w:p w14:paraId="2DA93BB2" w14:textId="77777777" w:rsidR="00430DE3" w:rsidRDefault="008F0850">
      <w:pPr>
        <w:pStyle w:val="ListParagraph"/>
        <w:numPr>
          <w:ilvl w:val="0"/>
          <w:numId w:val="18"/>
        </w:numPr>
        <w:tabs>
          <w:tab w:val="left" w:pos="686"/>
        </w:tabs>
        <w:ind w:hanging="299"/>
        <w:rPr>
          <w:sz w:val="24"/>
        </w:rPr>
      </w:pPr>
      <w:r>
        <w:rPr>
          <w:w w:val="105"/>
          <w:sz w:val="24"/>
        </w:rPr>
        <w:t>FY</w:t>
      </w:r>
      <w:r>
        <w:rPr>
          <w:spacing w:val="18"/>
          <w:w w:val="105"/>
          <w:sz w:val="24"/>
        </w:rPr>
        <w:t xml:space="preserve"> </w:t>
      </w:r>
      <w:r>
        <w:rPr>
          <w:w w:val="105"/>
          <w:sz w:val="24"/>
        </w:rPr>
        <w:t>2019</w:t>
      </w:r>
      <w:r>
        <w:rPr>
          <w:spacing w:val="18"/>
          <w:w w:val="105"/>
          <w:sz w:val="24"/>
        </w:rPr>
        <w:t xml:space="preserve"> </w:t>
      </w:r>
      <w:r>
        <w:rPr>
          <w:w w:val="105"/>
          <w:sz w:val="24"/>
        </w:rPr>
        <w:t>NIF</w:t>
      </w:r>
      <w:r>
        <w:rPr>
          <w:spacing w:val="18"/>
          <w:w w:val="105"/>
          <w:sz w:val="24"/>
        </w:rPr>
        <w:t xml:space="preserve"> </w:t>
      </w:r>
      <w:r>
        <w:rPr>
          <w:w w:val="105"/>
          <w:sz w:val="24"/>
        </w:rPr>
        <w:t>shot</w:t>
      </w:r>
      <w:r>
        <w:rPr>
          <w:spacing w:val="19"/>
          <w:w w:val="105"/>
          <w:sz w:val="24"/>
        </w:rPr>
        <w:t xml:space="preserve"> </w:t>
      </w:r>
      <w:r>
        <w:rPr>
          <w:spacing w:val="-4"/>
          <w:w w:val="105"/>
          <w:sz w:val="24"/>
        </w:rPr>
        <w:t>(ETA):</w:t>
      </w:r>
      <w:r>
        <w:rPr>
          <w:spacing w:val="18"/>
          <w:w w:val="105"/>
          <w:sz w:val="24"/>
        </w:rPr>
        <w:t xml:space="preserve"> </w:t>
      </w:r>
      <w:r>
        <w:rPr>
          <w:w w:val="105"/>
          <w:sz w:val="24"/>
        </w:rPr>
        <w:t>Systematic</w:t>
      </w:r>
      <w:r>
        <w:rPr>
          <w:spacing w:val="18"/>
          <w:w w:val="105"/>
          <w:sz w:val="24"/>
        </w:rPr>
        <w:t xml:space="preserve"> </w:t>
      </w:r>
      <w:r>
        <w:rPr>
          <w:w w:val="105"/>
          <w:sz w:val="24"/>
        </w:rPr>
        <w:t>uncertainty</w:t>
      </w:r>
      <w:r>
        <w:rPr>
          <w:spacing w:val="18"/>
          <w:w w:val="105"/>
          <w:sz w:val="24"/>
        </w:rPr>
        <w:t xml:space="preserve"> </w:t>
      </w:r>
      <w:r>
        <w:rPr>
          <w:w w:val="105"/>
          <w:sz w:val="24"/>
        </w:rPr>
        <w:t>is</w:t>
      </w:r>
      <w:r>
        <w:rPr>
          <w:spacing w:val="18"/>
          <w:w w:val="105"/>
          <w:sz w:val="24"/>
        </w:rPr>
        <w:t xml:space="preserve"> </w:t>
      </w:r>
      <w:r>
        <w:rPr>
          <w:w w:val="105"/>
          <w:sz w:val="24"/>
        </w:rPr>
        <w:t>not</w:t>
      </w:r>
      <w:r>
        <w:rPr>
          <w:spacing w:val="18"/>
          <w:w w:val="105"/>
          <w:sz w:val="24"/>
        </w:rPr>
        <w:t xml:space="preserve"> </w:t>
      </w:r>
      <w:r>
        <w:rPr>
          <w:w w:val="105"/>
          <w:sz w:val="24"/>
        </w:rPr>
        <w:t>fully</w:t>
      </w:r>
      <w:r>
        <w:rPr>
          <w:spacing w:val="19"/>
          <w:w w:val="105"/>
          <w:sz w:val="24"/>
        </w:rPr>
        <w:t xml:space="preserve"> </w:t>
      </w:r>
      <w:r>
        <w:rPr>
          <w:w w:val="105"/>
          <w:sz w:val="24"/>
        </w:rPr>
        <w:t>addressed</w:t>
      </w:r>
      <w:r>
        <w:rPr>
          <w:spacing w:val="18"/>
          <w:w w:val="105"/>
          <w:sz w:val="24"/>
        </w:rPr>
        <w:t xml:space="preserve"> </w:t>
      </w:r>
      <w:r>
        <w:rPr>
          <w:w w:val="105"/>
          <w:sz w:val="24"/>
        </w:rPr>
        <w:t>in</w:t>
      </w:r>
      <w:r>
        <w:rPr>
          <w:spacing w:val="18"/>
          <w:w w:val="105"/>
          <w:sz w:val="24"/>
        </w:rPr>
        <w:t xml:space="preserve"> </w:t>
      </w:r>
      <w:r>
        <w:rPr>
          <w:w w:val="105"/>
          <w:sz w:val="24"/>
        </w:rPr>
        <w:t>the</w:t>
      </w:r>
    </w:p>
    <w:p w14:paraId="5063EEFC" w14:textId="77777777" w:rsidR="00430DE3" w:rsidRDefault="00430DE3">
      <w:pPr>
        <w:rPr>
          <w:sz w:val="24"/>
        </w:rPr>
        <w:sectPr w:rsidR="00430DE3">
          <w:pgSz w:w="12240" w:h="15840"/>
          <w:pgMar w:top="1420" w:right="1380" w:bottom="1380" w:left="1700" w:header="0" w:footer="1182" w:gutter="0"/>
          <w:cols w:space="720"/>
        </w:sectPr>
      </w:pPr>
    </w:p>
    <w:p w14:paraId="24D412CA" w14:textId="234126B0" w:rsidR="00430DE3" w:rsidRDefault="008F0850">
      <w:pPr>
        <w:pStyle w:val="BodyText"/>
        <w:spacing w:before="35"/>
        <w:ind w:left="685"/>
      </w:pPr>
      <w:r>
        <w:rPr>
          <w:w w:val="105"/>
        </w:rPr>
        <w:lastRenderedPageBreak/>
        <w:t>previous ETA calculations</w:t>
      </w:r>
      <w:ins w:id="79" w:author="Bucy, Anna M Ctr USAF AETC AFIT/ENP" w:date="2019-01-07T12:31:00Z">
        <w:r w:rsidR="00246508">
          <w:rPr>
            <w:w w:val="105"/>
          </w:rPr>
          <w:t>:</w:t>
        </w:r>
      </w:ins>
    </w:p>
    <w:p w14:paraId="76E18FAB" w14:textId="77777777" w:rsidR="00430DE3" w:rsidRDefault="00430DE3">
      <w:pPr>
        <w:pStyle w:val="BodyText"/>
        <w:spacing w:before="10"/>
        <w:rPr>
          <w:sz w:val="19"/>
        </w:rPr>
      </w:pPr>
    </w:p>
    <w:p w14:paraId="46518D7B" w14:textId="77777777" w:rsidR="00430DE3" w:rsidRDefault="008F0850">
      <w:pPr>
        <w:pStyle w:val="ListParagraph"/>
        <w:numPr>
          <w:ilvl w:val="1"/>
          <w:numId w:val="18"/>
        </w:numPr>
        <w:tabs>
          <w:tab w:val="left" w:pos="1201"/>
        </w:tabs>
        <w:spacing w:before="1" w:line="478" w:lineRule="exact"/>
        <w:ind w:right="117"/>
        <w:jc w:val="both"/>
        <w:rPr>
          <w:sz w:val="24"/>
        </w:rPr>
      </w:pPr>
      <w:r>
        <w:rPr>
          <w:w w:val="105"/>
          <w:sz w:val="24"/>
        </w:rPr>
        <w:t>Quantify the impact of nuclear data covariances of the simulated results for the neutron energy spectrum, foil activation rates, and fission product production</w:t>
      </w:r>
      <w:r>
        <w:rPr>
          <w:spacing w:val="51"/>
          <w:w w:val="105"/>
          <w:sz w:val="24"/>
        </w:rPr>
        <w:t xml:space="preserve"> </w:t>
      </w:r>
      <w:r>
        <w:rPr>
          <w:w w:val="105"/>
          <w:sz w:val="24"/>
        </w:rPr>
        <w:t>rates</w:t>
      </w:r>
    </w:p>
    <w:p w14:paraId="41AD72FD" w14:textId="77777777" w:rsidR="00430DE3" w:rsidRDefault="008F0850">
      <w:pPr>
        <w:pStyle w:val="ListParagraph"/>
        <w:numPr>
          <w:ilvl w:val="1"/>
          <w:numId w:val="18"/>
        </w:numPr>
        <w:tabs>
          <w:tab w:val="left" w:pos="1201"/>
        </w:tabs>
        <w:spacing w:before="205" w:line="336" w:lineRule="auto"/>
        <w:ind w:right="117"/>
        <w:jc w:val="both"/>
        <w:rPr>
          <w:sz w:val="24"/>
        </w:rPr>
      </w:pPr>
      <w:r>
        <w:rPr>
          <w:w w:val="105"/>
          <w:sz w:val="24"/>
        </w:rPr>
        <w:t>Design a foil activation diagnostic pack to provide better resolution in the epi-thermal neutron energy</w:t>
      </w:r>
      <w:r>
        <w:rPr>
          <w:spacing w:val="56"/>
          <w:w w:val="105"/>
          <w:sz w:val="24"/>
        </w:rPr>
        <w:t xml:space="preserve"> </w:t>
      </w:r>
      <w:r>
        <w:rPr>
          <w:w w:val="105"/>
          <w:sz w:val="24"/>
        </w:rPr>
        <w:t>range</w:t>
      </w:r>
    </w:p>
    <w:p w14:paraId="36211C71" w14:textId="77777777" w:rsidR="00430DE3" w:rsidRDefault="008F0850">
      <w:pPr>
        <w:pStyle w:val="ListParagraph"/>
        <w:numPr>
          <w:ilvl w:val="1"/>
          <w:numId w:val="18"/>
        </w:numPr>
        <w:tabs>
          <w:tab w:val="left" w:pos="1201"/>
        </w:tabs>
        <w:spacing w:before="142" w:line="336" w:lineRule="auto"/>
        <w:ind w:right="117"/>
        <w:jc w:val="both"/>
        <w:rPr>
          <w:sz w:val="24"/>
        </w:rPr>
      </w:pPr>
      <w:r>
        <w:rPr>
          <w:w w:val="105"/>
          <w:sz w:val="24"/>
        </w:rPr>
        <w:t>Prioritize and estimate production of fission products for radio-chemical analysis using recently published</w:t>
      </w:r>
      <w:r>
        <w:rPr>
          <w:spacing w:val="59"/>
          <w:w w:val="105"/>
          <w:sz w:val="24"/>
        </w:rPr>
        <w:t xml:space="preserve"> </w:t>
      </w:r>
      <w:r>
        <w:rPr>
          <w:w w:val="105"/>
          <w:sz w:val="24"/>
        </w:rPr>
        <w:t>data</w:t>
      </w:r>
    </w:p>
    <w:p w14:paraId="2F4CEE4C" w14:textId="77777777" w:rsidR="00430DE3" w:rsidRDefault="00430DE3">
      <w:pPr>
        <w:pStyle w:val="BodyText"/>
        <w:spacing w:before="5"/>
      </w:pPr>
    </w:p>
    <w:p w14:paraId="355EABE2" w14:textId="77777777" w:rsidR="00430DE3" w:rsidRDefault="008F0850">
      <w:pPr>
        <w:pStyle w:val="ListParagraph"/>
        <w:numPr>
          <w:ilvl w:val="0"/>
          <w:numId w:val="18"/>
        </w:numPr>
        <w:tabs>
          <w:tab w:val="left" w:pos="686"/>
        </w:tabs>
        <w:ind w:hanging="299"/>
        <w:rPr>
          <w:sz w:val="24"/>
        </w:rPr>
      </w:pPr>
      <w:r>
        <w:rPr>
          <w:w w:val="105"/>
          <w:sz w:val="24"/>
        </w:rPr>
        <w:t xml:space="preserve">The </w:t>
      </w:r>
      <w:r>
        <w:rPr>
          <w:spacing w:val="-7"/>
          <w:w w:val="105"/>
          <w:sz w:val="24"/>
        </w:rPr>
        <w:t xml:space="preserve">ETA </w:t>
      </w:r>
      <w:r>
        <w:rPr>
          <w:w w:val="105"/>
          <w:sz w:val="24"/>
        </w:rPr>
        <w:t xml:space="preserve">at NIF </w:t>
      </w:r>
      <w:proofErr w:type="gramStart"/>
      <w:r>
        <w:rPr>
          <w:spacing w:val="-3"/>
          <w:w w:val="105"/>
          <w:sz w:val="24"/>
        </w:rPr>
        <w:t>was</w:t>
      </w:r>
      <w:r w:rsidR="00DB52C2">
        <w:rPr>
          <w:spacing w:val="-3"/>
          <w:w w:val="105"/>
          <w:sz w:val="24"/>
        </w:rPr>
        <w:t xml:space="preserve">  </w:t>
      </w:r>
      <w:r>
        <w:rPr>
          <w:w w:val="105"/>
          <w:sz w:val="24"/>
        </w:rPr>
        <w:t>not</w:t>
      </w:r>
      <w:proofErr w:type="gramEnd"/>
      <w:r>
        <w:rPr>
          <w:w w:val="105"/>
          <w:sz w:val="24"/>
        </w:rPr>
        <w:t xml:space="preserve"> evaluated for use as a SPNS</w:t>
      </w:r>
    </w:p>
    <w:p w14:paraId="0BF4C184" w14:textId="77777777" w:rsidR="00430DE3" w:rsidRDefault="00430DE3">
      <w:pPr>
        <w:pStyle w:val="BodyText"/>
        <w:spacing w:before="3"/>
        <w:rPr>
          <w:sz w:val="30"/>
        </w:rPr>
      </w:pPr>
    </w:p>
    <w:p w14:paraId="47B09236" w14:textId="77777777" w:rsidR="00430DE3" w:rsidRDefault="008F0850">
      <w:pPr>
        <w:pStyle w:val="ListParagraph"/>
        <w:numPr>
          <w:ilvl w:val="1"/>
          <w:numId w:val="18"/>
        </w:numPr>
        <w:tabs>
          <w:tab w:val="left" w:pos="1201"/>
        </w:tabs>
        <w:spacing w:line="336" w:lineRule="auto"/>
        <w:ind w:right="118"/>
        <w:jc w:val="both"/>
        <w:rPr>
          <w:sz w:val="24"/>
        </w:rPr>
      </w:pPr>
      <w:r>
        <w:rPr>
          <w:w w:val="105"/>
          <w:sz w:val="24"/>
        </w:rPr>
        <w:t xml:space="preserve">Model the neutron timing profile and expected flux in the </w:t>
      </w:r>
      <w:r>
        <w:rPr>
          <w:spacing w:val="-7"/>
          <w:w w:val="105"/>
          <w:sz w:val="24"/>
        </w:rPr>
        <w:t xml:space="preserve">ETA </w:t>
      </w:r>
      <w:proofErr w:type="spellStart"/>
      <w:r>
        <w:rPr>
          <w:w w:val="105"/>
          <w:sz w:val="24"/>
        </w:rPr>
        <w:t>experimen</w:t>
      </w:r>
      <w:proofErr w:type="spellEnd"/>
      <w:r>
        <w:rPr>
          <w:w w:val="105"/>
          <w:sz w:val="24"/>
        </w:rPr>
        <w:t xml:space="preserve">- </w:t>
      </w:r>
      <w:proofErr w:type="spellStart"/>
      <w:r>
        <w:rPr>
          <w:w w:val="105"/>
          <w:sz w:val="24"/>
        </w:rPr>
        <w:t>tal</w:t>
      </w:r>
      <w:proofErr w:type="spellEnd"/>
      <w:r>
        <w:rPr>
          <w:spacing w:val="47"/>
          <w:w w:val="105"/>
          <w:sz w:val="24"/>
        </w:rPr>
        <w:t xml:space="preserve"> </w:t>
      </w:r>
      <w:r>
        <w:rPr>
          <w:spacing w:val="-3"/>
          <w:w w:val="105"/>
          <w:sz w:val="24"/>
        </w:rPr>
        <w:t>cavity</w:t>
      </w:r>
    </w:p>
    <w:p w14:paraId="5BE5F05E" w14:textId="77777777" w:rsidR="00430DE3" w:rsidRDefault="00430DE3">
      <w:pPr>
        <w:pStyle w:val="BodyText"/>
      </w:pPr>
    </w:p>
    <w:p w14:paraId="1F431C51" w14:textId="1575E756" w:rsidR="00430DE3" w:rsidRDefault="008F0850">
      <w:pPr>
        <w:pStyle w:val="Heading2"/>
        <w:numPr>
          <w:ilvl w:val="1"/>
          <w:numId w:val="19"/>
        </w:numPr>
        <w:tabs>
          <w:tab w:val="left" w:pos="712"/>
          <w:tab w:val="left" w:pos="713"/>
        </w:tabs>
        <w:spacing w:before="172"/>
        <w:ind w:hanging="612"/>
      </w:pPr>
      <w:bookmarkStart w:id="80" w:name="Questions_and_Hypothesis"/>
      <w:bookmarkStart w:id="81" w:name="_bookmark13"/>
      <w:bookmarkEnd w:id="80"/>
      <w:bookmarkEnd w:id="81"/>
      <w:r>
        <w:rPr>
          <w:w w:val="115"/>
        </w:rPr>
        <w:t>Questions and</w:t>
      </w:r>
      <w:r>
        <w:rPr>
          <w:spacing w:val="8"/>
          <w:w w:val="115"/>
        </w:rPr>
        <w:t xml:space="preserve"> </w:t>
      </w:r>
      <w:r>
        <w:rPr>
          <w:w w:val="115"/>
        </w:rPr>
        <w:t>Hypothes</w:t>
      </w:r>
      <w:ins w:id="82" w:author="Bucy, Anna M Ctr USAF AETC AFIT/ENP" w:date="2019-01-07T12:36:00Z">
        <w:r w:rsidR="00246508">
          <w:rPr>
            <w:w w:val="115"/>
          </w:rPr>
          <w:t>e</w:t>
        </w:r>
      </w:ins>
      <w:del w:id="83" w:author="Bucy, Anna M Ctr USAF AETC AFIT/ENP" w:date="2019-01-07T12:36:00Z">
        <w:r w:rsidDel="00246508">
          <w:rPr>
            <w:w w:val="115"/>
          </w:rPr>
          <w:delText>i</w:delText>
        </w:r>
      </w:del>
      <w:r>
        <w:rPr>
          <w:w w:val="115"/>
        </w:rPr>
        <w:t>s</w:t>
      </w:r>
    </w:p>
    <w:p w14:paraId="6CA224EB" w14:textId="77777777" w:rsidR="00430DE3" w:rsidRDefault="00430DE3">
      <w:pPr>
        <w:pStyle w:val="BodyText"/>
        <w:rPr>
          <w:b/>
        </w:rPr>
      </w:pPr>
    </w:p>
    <w:p w14:paraId="236F2EE1" w14:textId="77777777" w:rsidR="00430DE3" w:rsidRDefault="008F0850">
      <w:pPr>
        <w:pStyle w:val="BodyText"/>
        <w:spacing w:before="162" w:line="415" w:lineRule="auto"/>
        <w:ind w:left="100" w:right="117" w:firstLine="351"/>
        <w:jc w:val="both"/>
      </w:pPr>
      <w:r>
        <w:rPr>
          <w:w w:val="105"/>
        </w:rPr>
        <w:t xml:space="preserve">The research questions and hypotheses associated with the problems outlined in Section </w:t>
      </w:r>
      <w:hyperlink w:anchor="_bookmark12" w:history="1">
        <w:r>
          <w:rPr>
            <w:w w:val="105"/>
          </w:rPr>
          <w:t>1.3</w:t>
        </w:r>
      </w:hyperlink>
      <w:r>
        <w:rPr>
          <w:w w:val="105"/>
        </w:rPr>
        <w:t xml:space="preserve"> are detailed below. They are organized </w:t>
      </w:r>
      <w:r>
        <w:rPr>
          <w:spacing w:val="-4"/>
          <w:w w:val="105"/>
        </w:rPr>
        <w:t>by</w:t>
      </w:r>
      <w:r w:rsidR="00DB52C2">
        <w:rPr>
          <w:spacing w:val="-4"/>
          <w:w w:val="105"/>
        </w:rPr>
        <w:t xml:space="preserve"> </w:t>
      </w:r>
      <w:r>
        <w:rPr>
          <w:w w:val="105"/>
        </w:rPr>
        <w:t>the problem and capability</w:t>
      </w:r>
      <w:r w:rsidR="00DB52C2">
        <w:rPr>
          <w:w w:val="105"/>
        </w:rPr>
        <w:t xml:space="preserve"> </w:t>
      </w:r>
      <w:r>
        <w:rPr>
          <w:w w:val="105"/>
        </w:rPr>
        <w:t>that</w:t>
      </w:r>
      <w:r w:rsidR="00DB52C2">
        <w:rPr>
          <w:w w:val="105"/>
        </w:rPr>
        <w:t xml:space="preserve"> </w:t>
      </w:r>
      <w:r>
        <w:rPr>
          <w:w w:val="105"/>
        </w:rPr>
        <w:t>they</w:t>
      </w:r>
      <w:r w:rsidR="00DB52C2">
        <w:rPr>
          <w:w w:val="105"/>
        </w:rPr>
        <w:t xml:space="preserve"> </w:t>
      </w:r>
      <w:r>
        <w:rPr>
          <w:w w:val="105"/>
        </w:rPr>
        <w:t>support.</w:t>
      </w:r>
    </w:p>
    <w:p w14:paraId="7B66299A" w14:textId="77777777" w:rsidR="00430DE3" w:rsidRDefault="008F0850">
      <w:pPr>
        <w:pStyle w:val="ListParagraph"/>
        <w:numPr>
          <w:ilvl w:val="0"/>
          <w:numId w:val="17"/>
        </w:numPr>
        <w:tabs>
          <w:tab w:val="left" w:pos="686"/>
        </w:tabs>
        <w:spacing w:before="212"/>
        <w:ind w:hanging="299"/>
        <w:rPr>
          <w:sz w:val="24"/>
        </w:rPr>
      </w:pPr>
      <w:r>
        <w:rPr>
          <w:w w:val="105"/>
          <w:sz w:val="24"/>
        </w:rPr>
        <w:t xml:space="preserve">2019 </w:t>
      </w:r>
      <w:r>
        <w:rPr>
          <w:spacing w:val="-7"/>
          <w:w w:val="105"/>
          <w:sz w:val="24"/>
        </w:rPr>
        <w:t>ETA</w:t>
      </w:r>
      <w:r w:rsidR="00DB52C2">
        <w:rPr>
          <w:spacing w:val="-7"/>
          <w:w w:val="105"/>
          <w:sz w:val="24"/>
        </w:rPr>
        <w:t xml:space="preserve"> </w:t>
      </w:r>
      <w:r>
        <w:rPr>
          <w:w w:val="105"/>
          <w:sz w:val="24"/>
        </w:rPr>
        <w:t>Fission Product Production</w:t>
      </w:r>
      <w:r w:rsidR="00DB52C2">
        <w:rPr>
          <w:w w:val="105"/>
          <w:sz w:val="24"/>
        </w:rPr>
        <w:t xml:space="preserve"> </w:t>
      </w:r>
      <w:r>
        <w:rPr>
          <w:w w:val="105"/>
          <w:sz w:val="24"/>
        </w:rPr>
        <w:t>Experiment</w:t>
      </w:r>
    </w:p>
    <w:p w14:paraId="1956FE2C" w14:textId="77777777" w:rsidR="00430DE3" w:rsidRDefault="00430DE3">
      <w:pPr>
        <w:pStyle w:val="BodyText"/>
        <w:spacing w:before="10"/>
        <w:rPr>
          <w:sz w:val="23"/>
        </w:rPr>
      </w:pPr>
    </w:p>
    <w:p w14:paraId="39618FF6" w14:textId="1F1D7FFC" w:rsidR="00430DE3" w:rsidRDefault="008F0850">
      <w:pPr>
        <w:pStyle w:val="ListParagraph"/>
        <w:numPr>
          <w:ilvl w:val="1"/>
          <w:numId w:val="17"/>
        </w:numPr>
        <w:tabs>
          <w:tab w:val="left" w:pos="1201"/>
        </w:tabs>
        <w:spacing w:line="478" w:lineRule="exact"/>
        <w:ind w:right="117"/>
        <w:jc w:val="both"/>
        <w:rPr>
          <w:sz w:val="24"/>
        </w:rPr>
      </w:pPr>
      <w:r>
        <w:rPr>
          <w:b/>
          <w:w w:val="105"/>
          <w:sz w:val="24"/>
        </w:rPr>
        <w:t xml:space="preserve">What is the </w:t>
      </w:r>
      <w:del w:id="84" w:author="Bucy, Anna M Ctr USAF AETC AFIT/ENP" w:date="2019-01-07T12:36:00Z">
        <w:r w:rsidDel="00246508">
          <w:rPr>
            <w:b/>
            <w:w w:val="105"/>
            <w:sz w:val="24"/>
          </w:rPr>
          <w:delText xml:space="preserve">impact </w:delText>
        </w:r>
      </w:del>
      <w:ins w:id="85" w:author="Bucy, Anna M Ctr USAF AETC AFIT/ENP" w:date="2019-01-07T12:36:00Z">
        <w:r w:rsidR="00246508">
          <w:rPr>
            <w:b/>
            <w:w w:val="105"/>
            <w:sz w:val="24"/>
          </w:rPr>
          <w:t xml:space="preserve">effect </w:t>
        </w:r>
      </w:ins>
      <w:r>
        <w:rPr>
          <w:b/>
          <w:w w:val="105"/>
          <w:sz w:val="24"/>
        </w:rPr>
        <w:t xml:space="preserve">of nuclear data </w:t>
      </w:r>
      <w:r>
        <w:rPr>
          <w:b/>
          <w:spacing w:val="-3"/>
          <w:w w:val="105"/>
          <w:sz w:val="24"/>
        </w:rPr>
        <w:t xml:space="preserve">covariance </w:t>
      </w:r>
      <w:r>
        <w:rPr>
          <w:b/>
          <w:w w:val="105"/>
          <w:sz w:val="24"/>
        </w:rPr>
        <w:t xml:space="preserve">on the simulated results? </w:t>
      </w:r>
      <w:r>
        <w:rPr>
          <w:w w:val="105"/>
          <w:sz w:val="24"/>
        </w:rPr>
        <w:t xml:space="preserve">It is expected that including nuclear data uncertainty will in- crease the relative error </w:t>
      </w:r>
      <w:r>
        <w:rPr>
          <w:spacing w:val="-4"/>
          <w:w w:val="105"/>
          <w:sz w:val="24"/>
        </w:rPr>
        <w:t xml:space="preserve">by </w:t>
      </w:r>
      <w:r>
        <w:rPr>
          <w:w w:val="105"/>
          <w:sz w:val="24"/>
        </w:rPr>
        <w:t xml:space="preserve">approximately 1% for integrated and well un- </w:t>
      </w:r>
      <w:proofErr w:type="spellStart"/>
      <w:r>
        <w:rPr>
          <w:w w:val="105"/>
          <w:sz w:val="24"/>
        </w:rPr>
        <w:t>derstood</w:t>
      </w:r>
      <w:proofErr w:type="spellEnd"/>
      <w:r>
        <w:rPr>
          <w:w w:val="105"/>
          <w:sz w:val="24"/>
        </w:rPr>
        <w:t xml:space="preserve"> reactions and </w:t>
      </w:r>
      <w:r>
        <w:rPr>
          <w:spacing w:val="-3"/>
          <w:w w:val="105"/>
          <w:sz w:val="24"/>
        </w:rPr>
        <w:t xml:space="preserve">may </w:t>
      </w:r>
      <w:r>
        <w:rPr>
          <w:w w:val="105"/>
          <w:sz w:val="24"/>
        </w:rPr>
        <w:t xml:space="preserve">extend </w:t>
      </w:r>
      <w:r>
        <w:rPr>
          <w:spacing w:val="-4"/>
          <w:w w:val="105"/>
          <w:sz w:val="24"/>
        </w:rPr>
        <w:t xml:space="preserve">over </w:t>
      </w:r>
      <w:r>
        <w:rPr>
          <w:w w:val="105"/>
          <w:sz w:val="24"/>
        </w:rPr>
        <w:t>10% for less studied reactions</w:t>
      </w:r>
      <w:ins w:id="86" w:author="Bucy, Anna M Ctr USAF AETC AFIT/ENP" w:date="2019-01-07T12:37:00Z">
        <w:r w:rsidR="001C7D4F">
          <w:rPr>
            <w:w w:val="105"/>
            <w:sz w:val="24"/>
          </w:rPr>
          <w:t>,</w:t>
        </w:r>
      </w:ins>
      <w:r>
        <w:rPr>
          <w:w w:val="105"/>
          <w:sz w:val="24"/>
        </w:rPr>
        <w:t xml:space="preserve"> thereby dominating Monte Carlo </w:t>
      </w:r>
      <w:proofErr w:type="gramStart"/>
      <w:r>
        <w:rPr>
          <w:w w:val="105"/>
          <w:sz w:val="24"/>
        </w:rPr>
        <w:t>statistical</w:t>
      </w:r>
      <w:r w:rsidR="00DB52C2">
        <w:rPr>
          <w:w w:val="105"/>
          <w:sz w:val="24"/>
        </w:rPr>
        <w:t xml:space="preserve"> </w:t>
      </w:r>
      <w:r>
        <w:rPr>
          <w:spacing w:val="37"/>
          <w:w w:val="105"/>
          <w:sz w:val="24"/>
        </w:rPr>
        <w:t xml:space="preserve"> </w:t>
      </w:r>
      <w:r>
        <w:rPr>
          <w:spacing w:val="-3"/>
          <w:w w:val="105"/>
          <w:sz w:val="24"/>
        </w:rPr>
        <w:t>uncertainty</w:t>
      </w:r>
      <w:proofErr w:type="gramEnd"/>
      <w:r>
        <w:rPr>
          <w:spacing w:val="-3"/>
          <w:w w:val="105"/>
          <w:sz w:val="24"/>
        </w:rPr>
        <w:t>.</w:t>
      </w:r>
    </w:p>
    <w:p w14:paraId="6EDCB01F" w14:textId="77777777" w:rsidR="00430DE3" w:rsidRDefault="008F0850">
      <w:pPr>
        <w:pStyle w:val="Heading2"/>
        <w:numPr>
          <w:ilvl w:val="1"/>
          <w:numId w:val="17"/>
        </w:numPr>
        <w:tabs>
          <w:tab w:val="left" w:pos="1201"/>
        </w:tabs>
        <w:spacing w:before="204" w:line="336" w:lineRule="auto"/>
        <w:ind w:right="117"/>
        <w:jc w:val="both"/>
        <w:rPr>
          <w:b w:val="0"/>
        </w:rPr>
      </w:pPr>
      <w:r>
        <w:rPr>
          <w:w w:val="110"/>
        </w:rPr>
        <w:t xml:space="preserve">Does the activation foil pack </w:t>
      </w:r>
      <w:r>
        <w:rPr>
          <w:spacing w:val="-4"/>
          <w:w w:val="110"/>
        </w:rPr>
        <w:t xml:space="preserve">have </w:t>
      </w:r>
      <w:r>
        <w:rPr>
          <w:w w:val="110"/>
        </w:rPr>
        <w:t xml:space="preserve">sufficient coverage of the neu- </w:t>
      </w:r>
      <w:proofErr w:type="spellStart"/>
      <w:r>
        <w:rPr>
          <w:w w:val="110"/>
        </w:rPr>
        <w:t>tron</w:t>
      </w:r>
      <w:proofErr w:type="spellEnd"/>
      <w:r w:rsidR="00DB52C2">
        <w:rPr>
          <w:w w:val="110"/>
        </w:rPr>
        <w:t xml:space="preserve"> </w:t>
      </w:r>
      <w:r>
        <w:rPr>
          <w:w w:val="110"/>
        </w:rPr>
        <w:t>spectrum</w:t>
      </w:r>
      <w:r w:rsidR="00DB52C2">
        <w:rPr>
          <w:w w:val="110"/>
        </w:rPr>
        <w:t xml:space="preserve"> </w:t>
      </w:r>
      <w:r>
        <w:rPr>
          <w:w w:val="110"/>
        </w:rPr>
        <w:t>to</w:t>
      </w:r>
      <w:r w:rsidR="00DB52C2">
        <w:rPr>
          <w:w w:val="110"/>
        </w:rPr>
        <w:t xml:space="preserve"> </w:t>
      </w:r>
      <w:r>
        <w:rPr>
          <w:spacing w:val="3"/>
          <w:w w:val="110"/>
        </w:rPr>
        <w:t xml:space="preserve">be </w:t>
      </w:r>
      <w:r>
        <w:rPr>
          <w:w w:val="110"/>
        </w:rPr>
        <w:t>used</w:t>
      </w:r>
      <w:r w:rsidR="00DB52C2">
        <w:rPr>
          <w:w w:val="110"/>
        </w:rPr>
        <w:t xml:space="preserve"> </w:t>
      </w:r>
      <w:r>
        <w:rPr>
          <w:w w:val="110"/>
        </w:rPr>
        <w:t>for</w:t>
      </w:r>
      <w:r w:rsidR="00DB52C2">
        <w:rPr>
          <w:w w:val="110"/>
        </w:rPr>
        <w:t xml:space="preserve"> </w:t>
      </w:r>
      <w:r>
        <w:rPr>
          <w:w w:val="110"/>
        </w:rPr>
        <w:t>unfolding?</w:t>
      </w:r>
      <w:r w:rsidR="00DB52C2">
        <w:rPr>
          <w:w w:val="110"/>
        </w:rPr>
        <w:t xml:space="preserve"> </w:t>
      </w:r>
      <w:r>
        <w:rPr>
          <w:b w:val="0"/>
          <w:w w:val="110"/>
        </w:rPr>
        <w:t>Previous work</w:t>
      </w:r>
      <w:r>
        <w:rPr>
          <w:b w:val="0"/>
          <w:spacing w:val="3"/>
          <w:w w:val="110"/>
        </w:rPr>
        <w:t xml:space="preserve"> </w:t>
      </w:r>
      <w:r>
        <w:rPr>
          <w:b w:val="0"/>
          <w:w w:val="110"/>
        </w:rPr>
        <w:t>indicated</w:t>
      </w:r>
    </w:p>
    <w:p w14:paraId="235D9AB6" w14:textId="77777777" w:rsidR="00430DE3" w:rsidRDefault="00430DE3">
      <w:pPr>
        <w:spacing w:line="336" w:lineRule="auto"/>
        <w:jc w:val="both"/>
        <w:sectPr w:rsidR="00430DE3">
          <w:footerReference w:type="default" r:id="rId14"/>
          <w:pgSz w:w="12240" w:h="15840"/>
          <w:pgMar w:top="1420" w:right="1680" w:bottom="1380" w:left="1700" w:header="0" w:footer="1182" w:gutter="0"/>
          <w:pgNumType w:start="11"/>
          <w:cols w:space="720"/>
        </w:sectPr>
      </w:pPr>
    </w:p>
    <w:p w14:paraId="5904FEEC" w14:textId="7026A7C8" w:rsidR="00430DE3" w:rsidRDefault="008F0850">
      <w:pPr>
        <w:pStyle w:val="BodyText"/>
        <w:spacing w:before="35" w:line="415" w:lineRule="auto"/>
        <w:ind w:left="1220" w:right="117"/>
        <w:jc w:val="both"/>
      </w:pPr>
      <w:r>
        <w:rPr>
          <w:w w:val="105"/>
        </w:rPr>
        <w:lastRenderedPageBreak/>
        <w:t xml:space="preserve">that the current foil pack design has poor coverage in the epithermal re- </w:t>
      </w:r>
      <w:proofErr w:type="spellStart"/>
      <w:r>
        <w:rPr>
          <w:w w:val="105"/>
        </w:rPr>
        <w:t>gion</w:t>
      </w:r>
      <w:proofErr w:type="spellEnd"/>
      <w:r>
        <w:rPr>
          <w:w w:val="105"/>
        </w:rPr>
        <w:t xml:space="preserve"> and is not sufficient to robustly unfold the neutron spectrum</w:t>
      </w:r>
      <w:ins w:id="87" w:author="Bucy, Anna M Ctr USAF AETC AFIT/ENP" w:date="2019-01-07T12:40:00Z">
        <w:r w:rsidR="001C7D4F">
          <w:rPr>
            <w:w w:val="105"/>
          </w:rPr>
          <w:t>,</w:t>
        </w:r>
      </w:ins>
      <w:r>
        <w:rPr>
          <w:w w:val="105"/>
        </w:rPr>
        <w:t xml:space="preserve"> should the model deviate from experimental results. Incorporation of better foil characteristics will improve this deficiency, and the performance can be tested through unfolding the ETA</w:t>
      </w:r>
      <w:ins w:id="88" w:author="Bucy, Anna M Ctr USAF AETC AFIT/ENP" w:date="2019-01-07T12:41:00Z">
        <w:r w:rsidR="001C7D4F">
          <w:rPr>
            <w:w w:val="105"/>
          </w:rPr>
          <w:t>-</w:t>
        </w:r>
      </w:ins>
      <w:del w:id="89" w:author="Bucy, Anna M Ctr USAF AETC AFIT/ENP" w:date="2019-01-07T12:41:00Z">
        <w:r w:rsidDel="001C7D4F">
          <w:rPr>
            <w:w w:val="105"/>
          </w:rPr>
          <w:delText xml:space="preserve"> </w:delText>
        </w:r>
      </w:del>
      <w:r>
        <w:rPr>
          <w:w w:val="105"/>
        </w:rPr>
        <w:t xml:space="preserve">generated neutron spectrum using per- </w:t>
      </w:r>
      <w:proofErr w:type="spellStart"/>
      <w:r>
        <w:rPr>
          <w:w w:val="105"/>
        </w:rPr>
        <w:t>turbed</w:t>
      </w:r>
      <w:proofErr w:type="spellEnd"/>
      <w:r>
        <w:rPr>
          <w:w w:val="105"/>
        </w:rPr>
        <w:t xml:space="preserve"> samples generated from including the nuclear </w:t>
      </w:r>
      <w:proofErr w:type="gramStart"/>
      <w:r>
        <w:rPr>
          <w:w w:val="105"/>
        </w:rPr>
        <w:t>data</w:t>
      </w:r>
      <w:r w:rsidR="00DB52C2">
        <w:rPr>
          <w:w w:val="105"/>
        </w:rPr>
        <w:t xml:space="preserve">  </w:t>
      </w:r>
      <w:r>
        <w:rPr>
          <w:w w:val="105"/>
        </w:rPr>
        <w:t>uncertainty</w:t>
      </w:r>
      <w:proofErr w:type="gramEnd"/>
      <w:r>
        <w:rPr>
          <w:w w:val="105"/>
        </w:rPr>
        <w:t>.</w:t>
      </w:r>
    </w:p>
    <w:p w14:paraId="2FB49687" w14:textId="77777777" w:rsidR="00430DE3" w:rsidRDefault="00430DE3">
      <w:pPr>
        <w:pStyle w:val="BodyText"/>
        <w:spacing w:before="2"/>
        <w:rPr>
          <w:sz w:val="23"/>
        </w:rPr>
      </w:pPr>
    </w:p>
    <w:p w14:paraId="3DFF7702" w14:textId="77777777" w:rsidR="00430DE3" w:rsidRDefault="008F0850">
      <w:pPr>
        <w:pStyle w:val="ListParagraph"/>
        <w:numPr>
          <w:ilvl w:val="0"/>
          <w:numId w:val="17"/>
        </w:numPr>
        <w:tabs>
          <w:tab w:val="left" w:pos="706"/>
        </w:tabs>
        <w:ind w:left="705" w:hanging="299"/>
        <w:rPr>
          <w:sz w:val="24"/>
        </w:rPr>
      </w:pPr>
      <w:r>
        <w:rPr>
          <w:spacing w:val="-7"/>
          <w:w w:val="105"/>
          <w:sz w:val="24"/>
        </w:rPr>
        <w:t>ETA</w:t>
      </w:r>
      <w:r w:rsidR="00DB52C2">
        <w:rPr>
          <w:spacing w:val="-7"/>
          <w:w w:val="105"/>
          <w:sz w:val="24"/>
        </w:rPr>
        <w:t xml:space="preserve"> </w:t>
      </w:r>
      <w:r>
        <w:rPr>
          <w:w w:val="105"/>
          <w:sz w:val="24"/>
        </w:rPr>
        <w:t>SPNS</w:t>
      </w:r>
      <w:r>
        <w:rPr>
          <w:spacing w:val="23"/>
          <w:w w:val="105"/>
          <w:sz w:val="24"/>
        </w:rPr>
        <w:t xml:space="preserve"> </w:t>
      </w:r>
      <w:r>
        <w:rPr>
          <w:w w:val="105"/>
          <w:sz w:val="24"/>
        </w:rPr>
        <w:t>Characterization</w:t>
      </w:r>
    </w:p>
    <w:p w14:paraId="0C8569E3" w14:textId="77777777" w:rsidR="00430DE3" w:rsidRDefault="00430DE3">
      <w:pPr>
        <w:pStyle w:val="BodyText"/>
        <w:rPr>
          <w:sz w:val="21"/>
        </w:rPr>
      </w:pPr>
    </w:p>
    <w:p w14:paraId="753BDAFD" w14:textId="77777777" w:rsidR="00430DE3" w:rsidRDefault="008F0850">
      <w:pPr>
        <w:pStyle w:val="ListParagraph"/>
        <w:numPr>
          <w:ilvl w:val="1"/>
          <w:numId w:val="17"/>
        </w:numPr>
        <w:tabs>
          <w:tab w:val="left" w:pos="1221"/>
        </w:tabs>
        <w:spacing w:before="1" w:line="478" w:lineRule="exact"/>
        <w:ind w:left="1220" w:right="117"/>
        <w:jc w:val="both"/>
        <w:rPr>
          <w:sz w:val="24"/>
        </w:rPr>
      </w:pPr>
      <w:r>
        <w:rPr>
          <w:b/>
          <w:w w:val="110"/>
          <w:sz w:val="24"/>
        </w:rPr>
        <w:t xml:space="preserve">Can an </w:t>
      </w:r>
      <w:r>
        <w:rPr>
          <w:b/>
          <w:spacing w:val="-8"/>
          <w:w w:val="110"/>
          <w:sz w:val="24"/>
        </w:rPr>
        <w:t xml:space="preserve">ETA </w:t>
      </w:r>
      <w:r>
        <w:rPr>
          <w:b/>
          <w:spacing w:val="3"/>
          <w:w w:val="110"/>
          <w:sz w:val="24"/>
        </w:rPr>
        <w:t xml:space="preserve">be </w:t>
      </w:r>
      <w:r>
        <w:rPr>
          <w:b/>
          <w:w w:val="110"/>
          <w:sz w:val="24"/>
        </w:rPr>
        <w:t xml:space="preserve">useful as a capability for testing of prompt neu- </w:t>
      </w:r>
      <w:proofErr w:type="spellStart"/>
      <w:r>
        <w:rPr>
          <w:b/>
          <w:w w:val="110"/>
          <w:sz w:val="24"/>
        </w:rPr>
        <w:t>tron</w:t>
      </w:r>
      <w:proofErr w:type="spellEnd"/>
      <w:r>
        <w:rPr>
          <w:b/>
          <w:spacing w:val="-8"/>
          <w:w w:val="110"/>
          <w:sz w:val="24"/>
        </w:rPr>
        <w:t xml:space="preserve"> </w:t>
      </w:r>
      <w:r>
        <w:rPr>
          <w:b/>
          <w:w w:val="110"/>
          <w:sz w:val="24"/>
        </w:rPr>
        <w:t>environments?</w:t>
      </w:r>
      <w:r>
        <w:rPr>
          <w:b/>
          <w:spacing w:val="26"/>
          <w:w w:val="110"/>
          <w:sz w:val="24"/>
        </w:rPr>
        <w:t xml:space="preserve"> </w:t>
      </w:r>
      <w:r>
        <w:rPr>
          <w:w w:val="110"/>
          <w:sz w:val="24"/>
        </w:rPr>
        <w:t>It</w:t>
      </w:r>
      <w:r>
        <w:rPr>
          <w:spacing w:val="-14"/>
          <w:w w:val="110"/>
          <w:sz w:val="24"/>
        </w:rPr>
        <w:t xml:space="preserve"> </w:t>
      </w:r>
      <w:r>
        <w:rPr>
          <w:w w:val="110"/>
          <w:sz w:val="24"/>
        </w:rPr>
        <w:t>is</w:t>
      </w:r>
      <w:r>
        <w:rPr>
          <w:spacing w:val="-15"/>
          <w:w w:val="110"/>
          <w:sz w:val="24"/>
        </w:rPr>
        <w:t xml:space="preserve"> </w:t>
      </w:r>
      <w:r>
        <w:rPr>
          <w:w w:val="110"/>
          <w:sz w:val="24"/>
        </w:rPr>
        <w:t>anticipated</w:t>
      </w:r>
      <w:r>
        <w:rPr>
          <w:spacing w:val="-15"/>
          <w:w w:val="110"/>
          <w:sz w:val="24"/>
        </w:rPr>
        <w:t xml:space="preserve"> </w:t>
      </w:r>
      <w:r>
        <w:rPr>
          <w:w w:val="110"/>
          <w:sz w:val="24"/>
        </w:rPr>
        <w:t>that</w:t>
      </w:r>
      <w:r>
        <w:rPr>
          <w:spacing w:val="-14"/>
          <w:w w:val="110"/>
          <w:sz w:val="24"/>
        </w:rPr>
        <w:t xml:space="preserve"> </w:t>
      </w:r>
      <w:r>
        <w:rPr>
          <w:spacing w:val="-7"/>
          <w:w w:val="110"/>
          <w:sz w:val="24"/>
        </w:rPr>
        <w:t>ETA</w:t>
      </w:r>
      <w:r>
        <w:rPr>
          <w:spacing w:val="-15"/>
          <w:w w:val="110"/>
          <w:sz w:val="24"/>
        </w:rPr>
        <w:t xml:space="preserve"> </w:t>
      </w:r>
      <w:r>
        <w:rPr>
          <w:w w:val="110"/>
          <w:sz w:val="24"/>
        </w:rPr>
        <w:t>can</w:t>
      </w:r>
      <w:r>
        <w:rPr>
          <w:spacing w:val="-14"/>
          <w:w w:val="110"/>
          <w:sz w:val="24"/>
        </w:rPr>
        <w:t xml:space="preserve"> </w:t>
      </w:r>
      <w:r>
        <w:rPr>
          <w:w w:val="110"/>
          <w:sz w:val="24"/>
        </w:rPr>
        <w:t>provide</w:t>
      </w:r>
      <w:r>
        <w:rPr>
          <w:spacing w:val="-15"/>
          <w:w w:val="110"/>
          <w:sz w:val="24"/>
        </w:rPr>
        <w:t xml:space="preserve"> </w:t>
      </w:r>
      <w:r>
        <w:rPr>
          <w:w w:val="110"/>
          <w:sz w:val="24"/>
        </w:rPr>
        <w:t>a</w:t>
      </w:r>
      <w:r>
        <w:rPr>
          <w:spacing w:val="-15"/>
          <w:w w:val="110"/>
          <w:sz w:val="24"/>
        </w:rPr>
        <w:t xml:space="preserve"> </w:t>
      </w:r>
      <w:r>
        <w:rPr>
          <w:w w:val="110"/>
          <w:sz w:val="24"/>
        </w:rPr>
        <w:t>TN+PFNS electronic</w:t>
      </w:r>
      <w:r>
        <w:rPr>
          <w:spacing w:val="-30"/>
          <w:w w:val="110"/>
          <w:sz w:val="24"/>
        </w:rPr>
        <w:t xml:space="preserve"> </w:t>
      </w:r>
      <w:r>
        <w:rPr>
          <w:w w:val="110"/>
          <w:sz w:val="24"/>
        </w:rPr>
        <w:t>testing</w:t>
      </w:r>
      <w:r>
        <w:rPr>
          <w:spacing w:val="-30"/>
          <w:w w:val="110"/>
          <w:sz w:val="24"/>
        </w:rPr>
        <w:t xml:space="preserve"> </w:t>
      </w:r>
      <w:r>
        <w:rPr>
          <w:w w:val="110"/>
          <w:sz w:val="24"/>
        </w:rPr>
        <w:t>capability</w:t>
      </w:r>
      <w:r>
        <w:rPr>
          <w:spacing w:val="-30"/>
          <w:w w:val="110"/>
          <w:sz w:val="24"/>
        </w:rPr>
        <w:t xml:space="preserve"> </w:t>
      </w:r>
      <w:r>
        <w:rPr>
          <w:w w:val="110"/>
          <w:sz w:val="24"/>
        </w:rPr>
        <w:t>due</w:t>
      </w:r>
      <w:r>
        <w:rPr>
          <w:spacing w:val="-30"/>
          <w:w w:val="110"/>
          <w:sz w:val="24"/>
        </w:rPr>
        <w:t xml:space="preserve"> </w:t>
      </w:r>
      <w:r>
        <w:rPr>
          <w:w w:val="110"/>
          <w:sz w:val="24"/>
        </w:rPr>
        <w:t>to</w:t>
      </w:r>
      <w:r>
        <w:rPr>
          <w:spacing w:val="-30"/>
          <w:w w:val="110"/>
          <w:sz w:val="24"/>
        </w:rPr>
        <w:t xml:space="preserve"> </w:t>
      </w:r>
      <w:r>
        <w:rPr>
          <w:w w:val="110"/>
          <w:sz w:val="24"/>
        </w:rPr>
        <w:t>the</w:t>
      </w:r>
      <w:r>
        <w:rPr>
          <w:spacing w:val="-30"/>
          <w:w w:val="110"/>
          <w:sz w:val="24"/>
        </w:rPr>
        <w:t xml:space="preserve"> </w:t>
      </w:r>
      <w:r>
        <w:rPr>
          <w:w w:val="110"/>
          <w:sz w:val="24"/>
        </w:rPr>
        <w:t>short</w:t>
      </w:r>
      <w:r>
        <w:rPr>
          <w:spacing w:val="-30"/>
          <w:w w:val="110"/>
          <w:sz w:val="24"/>
        </w:rPr>
        <w:t xml:space="preserve"> </w:t>
      </w:r>
      <w:r>
        <w:rPr>
          <w:w w:val="110"/>
          <w:sz w:val="24"/>
        </w:rPr>
        <w:t>NIF</w:t>
      </w:r>
      <w:r>
        <w:rPr>
          <w:spacing w:val="-30"/>
          <w:w w:val="110"/>
          <w:sz w:val="24"/>
        </w:rPr>
        <w:t xml:space="preserve"> </w:t>
      </w:r>
      <w:r>
        <w:rPr>
          <w:w w:val="110"/>
          <w:sz w:val="24"/>
        </w:rPr>
        <w:t>neutron</w:t>
      </w:r>
      <w:r>
        <w:rPr>
          <w:spacing w:val="-30"/>
          <w:w w:val="110"/>
          <w:sz w:val="24"/>
        </w:rPr>
        <w:t xml:space="preserve"> </w:t>
      </w:r>
      <w:r>
        <w:rPr>
          <w:w w:val="110"/>
          <w:sz w:val="24"/>
        </w:rPr>
        <w:t>pulse</w:t>
      </w:r>
      <w:r>
        <w:rPr>
          <w:spacing w:val="-30"/>
          <w:w w:val="110"/>
          <w:sz w:val="24"/>
        </w:rPr>
        <w:t xml:space="preserve"> </w:t>
      </w:r>
      <w:r>
        <w:rPr>
          <w:w w:val="110"/>
          <w:sz w:val="24"/>
        </w:rPr>
        <w:t>(</w:t>
      </w:r>
      <w:r>
        <w:rPr>
          <w:rFonts w:ascii="Lucida Sans Unicode" w:hAnsi="Lucida Sans Unicode"/>
          <w:w w:val="110"/>
          <w:sz w:val="24"/>
        </w:rPr>
        <w:t>∼</w:t>
      </w:r>
      <w:r>
        <w:rPr>
          <w:rFonts w:ascii="Lucida Sans Unicode" w:hAnsi="Lucida Sans Unicode"/>
          <w:spacing w:val="-47"/>
          <w:w w:val="110"/>
          <w:sz w:val="24"/>
        </w:rPr>
        <w:t xml:space="preserve"> </w:t>
      </w:r>
      <w:r>
        <w:rPr>
          <w:w w:val="110"/>
          <w:sz w:val="24"/>
        </w:rPr>
        <w:t>300</w:t>
      </w:r>
      <w:r>
        <w:rPr>
          <w:spacing w:val="-30"/>
          <w:w w:val="110"/>
          <w:sz w:val="24"/>
        </w:rPr>
        <w:t xml:space="preserve"> </w:t>
      </w:r>
      <w:proofErr w:type="spellStart"/>
      <w:r>
        <w:rPr>
          <w:w w:val="110"/>
          <w:sz w:val="24"/>
        </w:rPr>
        <w:t>ps</w:t>
      </w:r>
      <w:proofErr w:type="spellEnd"/>
      <w:r>
        <w:rPr>
          <w:w w:val="110"/>
          <w:sz w:val="24"/>
        </w:rPr>
        <w:t xml:space="preserve">), although the sample </w:t>
      </w:r>
      <w:r>
        <w:rPr>
          <w:spacing w:val="-3"/>
          <w:w w:val="110"/>
          <w:sz w:val="24"/>
        </w:rPr>
        <w:t xml:space="preserve">cavity </w:t>
      </w:r>
      <w:r>
        <w:rPr>
          <w:w w:val="110"/>
          <w:sz w:val="24"/>
        </w:rPr>
        <w:t xml:space="preserve">is smaller than would </w:t>
      </w:r>
      <w:r>
        <w:rPr>
          <w:spacing w:val="3"/>
          <w:w w:val="110"/>
          <w:sz w:val="24"/>
        </w:rPr>
        <w:t xml:space="preserve">be </w:t>
      </w:r>
      <w:r>
        <w:rPr>
          <w:w w:val="110"/>
          <w:sz w:val="24"/>
        </w:rPr>
        <w:t xml:space="preserve">required for larger </w:t>
      </w:r>
      <w:r>
        <w:rPr>
          <w:w w:val="105"/>
          <w:sz w:val="24"/>
        </w:rPr>
        <w:t>component</w:t>
      </w:r>
      <w:r>
        <w:rPr>
          <w:spacing w:val="31"/>
          <w:w w:val="105"/>
          <w:sz w:val="24"/>
        </w:rPr>
        <w:t xml:space="preserve"> </w:t>
      </w:r>
      <w:r>
        <w:rPr>
          <w:w w:val="105"/>
          <w:sz w:val="24"/>
        </w:rPr>
        <w:t>testing.</w:t>
      </w:r>
    </w:p>
    <w:p w14:paraId="144D1E97" w14:textId="77777777" w:rsidR="00430DE3" w:rsidRDefault="00430DE3">
      <w:pPr>
        <w:pStyle w:val="BodyText"/>
      </w:pPr>
    </w:p>
    <w:p w14:paraId="6D9B31F0" w14:textId="77777777" w:rsidR="00430DE3" w:rsidRDefault="00430DE3">
      <w:pPr>
        <w:pStyle w:val="BodyText"/>
        <w:spacing w:before="1"/>
        <w:rPr>
          <w:sz w:val="21"/>
        </w:rPr>
      </w:pPr>
    </w:p>
    <w:p w14:paraId="75D7AF08" w14:textId="77777777" w:rsidR="00430DE3" w:rsidRDefault="008F0850">
      <w:pPr>
        <w:pStyle w:val="Heading2"/>
        <w:numPr>
          <w:ilvl w:val="1"/>
          <w:numId w:val="19"/>
        </w:numPr>
        <w:tabs>
          <w:tab w:val="left" w:pos="732"/>
          <w:tab w:val="left" w:pos="733"/>
        </w:tabs>
        <w:ind w:left="732" w:hanging="612"/>
      </w:pPr>
      <w:bookmarkStart w:id="90" w:name="Assumptions_and_Limitations"/>
      <w:bookmarkStart w:id="91" w:name="_bookmark14"/>
      <w:bookmarkEnd w:id="90"/>
      <w:bookmarkEnd w:id="91"/>
      <w:commentRangeStart w:id="92"/>
      <w:r>
        <w:rPr>
          <w:w w:val="115"/>
        </w:rPr>
        <w:t>Assumptions and</w:t>
      </w:r>
      <w:r>
        <w:rPr>
          <w:spacing w:val="-14"/>
          <w:w w:val="115"/>
        </w:rPr>
        <w:t xml:space="preserve"> </w:t>
      </w:r>
      <w:r>
        <w:rPr>
          <w:w w:val="115"/>
        </w:rPr>
        <w:t>Limitations</w:t>
      </w:r>
      <w:commentRangeEnd w:id="92"/>
      <w:r w:rsidR="00832D0E">
        <w:rPr>
          <w:rStyle w:val="CommentReference"/>
          <w:b w:val="0"/>
          <w:bCs w:val="0"/>
        </w:rPr>
        <w:commentReference w:id="92"/>
      </w:r>
    </w:p>
    <w:p w14:paraId="6E62C701" w14:textId="77777777" w:rsidR="00430DE3" w:rsidRDefault="00430DE3">
      <w:pPr>
        <w:pStyle w:val="BodyText"/>
        <w:rPr>
          <w:b/>
        </w:rPr>
      </w:pPr>
    </w:p>
    <w:p w14:paraId="5E79705D" w14:textId="74814F12" w:rsidR="00430DE3" w:rsidRDefault="008F0850">
      <w:pPr>
        <w:pStyle w:val="BodyText"/>
        <w:spacing w:before="162" w:line="415" w:lineRule="auto"/>
        <w:ind w:left="119" w:right="117" w:firstLine="351"/>
        <w:jc w:val="both"/>
      </w:pPr>
      <w:r>
        <w:rPr>
          <w:w w:val="105"/>
        </w:rPr>
        <w:t xml:space="preserve">An omnipresent limitation in many studies of science and engineering is the qual- </w:t>
      </w:r>
      <w:proofErr w:type="spellStart"/>
      <w:r>
        <w:rPr>
          <w:spacing w:val="-3"/>
          <w:w w:val="105"/>
        </w:rPr>
        <w:t>ity</w:t>
      </w:r>
      <w:proofErr w:type="spellEnd"/>
      <w:r>
        <w:rPr>
          <w:spacing w:val="-3"/>
          <w:w w:val="105"/>
        </w:rPr>
        <w:t xml:space="preserve"> </w:t>
      </w:r>
      <w:r>
        <w:rPr>
          <w:w w:val="105"/>
        </w:rPr>
        <w:t xml:space="preserve">and quantity of </w:t>
      </w:r>
      <w:r>
        <w:rPr>
          <w:spacing w:val="-3"/>
          <w:w w:val="105"/>
        </w:rPr>
        <w:t xml:space="preserve">available </w:t>
      </w:r>
      <w:r>
        <w:rPr>
          <w:w w:val="105"/>
        </w:rPr>
        <w:t xml:space="preserve">data for applications. Nuclear engineering commonly draws from published works containing the </w:t>
      </w:r>
      <w:r>
        <w:rPr>
          <w:spacing w:val="-3"/>
          <w:w w:val="105"/>
        </w:rPr>
        <w:t xml:space="preserve">relevant </w:t>
      </w:r>
      <w:r>
        <w:rPr>
          <w:w w:val="105"/>
        </w:rPr>
        <w:t>nuclear data and the uncertain- ties behind them.</w:t>
      </w:r>
      <w:r w:rsidR="00DB52C2">
        <w:rPr>
          <w:w w:val="105"/>
        </w:rPr>
        <w:t xml:space="preserve"> </w:t>
      </w:r>
      <w:r>
        <w:rPr>
          <w:w w:val="105"/>
        </w:rPr>
        <w:t xml:space="preserve">There is also </w:t>
      </w:r>
      <w:ins w:id="93" w:author="Bucy, Anna M Ctr USAF AETC AFIT/ENP" w:date="2019-01-07T12:54:00Z">
        <w:r w:rsidR="00832D0E">
          <w:rPr>
            <w:w w:val="105"/>
          </w:rPr>
          <w:t xml:space="preserve">compounded </w:t>
        </w:r>
      </w:ins>
      <w:r>
        <w:rPr>
          <w:w w:val="105"/>
        </w:rPr>
        <w:t xml:space="preserve">uncertainty in the published uncertainties as </w:t>
      </w:r>
      <w:r>
        <w:rPr>
          <w:spacing w:val="-4"/>
          <w:w w:val="105"/>
        </w:rPr>
        <w:t>much</w:t>
      </w:r>
      <w:r w:rsidR="00DB52C2">
        <w:rPr>
          <w:spacing w:val="-4"/>
          <w:w w:val="105"/>
        </w:rPr>
        <w:t xml:space="preserve">  </w:t>
      </w:r>
      <w:r>
        <w:rPr>
          <w:spacing w:val="-4"/>
          <w:w w:val="105"/>
        </w:rPr>
        <w:t xml:space="preserve"> </w:t>
      </w:r>
      <w:r>
        <w:rPr>
          <w:w w:val="105"/>
        </w:rPr>
        <w:t xml:space="preserve">of the </w:t>
      </w:r>
      <w:r>
        <w:rPr>
          <w:spacing w:val="-3"/>
          <w:w w:val="105"/>
        </w:rPr>
        <w:t xml:space="preserve">available </w:t>
      </w:r>
      <w:r>
        <w:rPr>
          <w:w w:val="105"/>
        </w:rPr>
        <w:t xml:space="preserve">data is derived from models and never directly tested. The results presented are limited </w:t>
      </w:r>
      <w:r>
        <w:rPr>
          <w:spacing w:val="-4"/>
          <w:w w:val="105"/>
        </w:rPr>
        <w:t xml:space="preserve">by </w:t>
      </w:r>
      <w:r>
        <w:rPr>
          <w:w w:val="105"/>
        </w:rPr>
        <w:t xml:space="preserve">the currently accepted understanding of nuclear physics </w:t>
      </w:r>
      <w:proofErr w:type="spellStart"/>
      <w:r>
        <w:rPr>
          <w:w w:val="105"/>
        </w:rPr>
        <w:t>phe</w:t>
      </w:r>
      <w:proofErr w:type="spellEnd"/>
      <w:r>
        <w:rPr>
          <w:w w:val="105"/>
        </w:rPr>
        <w:t xml:space="preserve">- </w:t>
      </w:r>
      <w:proofErr w:type="spellStart"/>
      <w:r>
        <w:rPr>
          <w:w w:val="105"/>
        </w:rPr>
        <w:t>nomena</w:t>
      </w:r>
      <w:proofErr w:type="spellEnd"/>
      <w:r>
        <w:rPr>
          <w:w w:val="105"/>
        </w:rPr>
        <w:t xml:space="preserve"> and </w:t>
      </w:r>
      <w:r>
        <w:rPr>
          <w:spacing w:val="-4"/>
          <w:w w:val="105"/>
        </w:rPr>
        <w:t xml:space="preserve">by </w:t>
      </w:r>
      <w:r>
        <w:rPr>
          <w:w w:val="105"/>
        </w:rPr>
        <w:t xml:space="preserve">the limitations of published data that is consistently being improved upon </w:t>
      </w:r>
      <w:r>
        <w:rPr>
          <w:spacing w:val="-4"/>
          <w:w w:val="105"/>
        </w:rPr>
        <w:t xml:space="preserve">by </w:t>
      </w:r>
      <w:r>
        <w:rPr>
          <w:w w:val="105"/>
        </w:rPr>
        <w:t>the nuclear science</w:t>
      </w:r>
      <w:r w:rsidR="00DB52C2">
        <w:rPr>
          <w:w w:val="105"/>
        </w:rPr>
        <w:t xml:space="preserve"> </w:t>
      </w:r>
      <w:r>
        <w:rPr>
          <w:spacing w:val="-4"/>
          <w:w w:val="105"/>
        </w:rPr>
        <w:t>community.</w:t>
      </w:r>
    </w:p>
    <w:p w14:paraId="73D89B7D" w14:textId="43C9A907" w:rsidR="00430DE3" w:rsidRDefault="008F0850">
      <w:pPr>
        <w:pStyle w:val="BodyText"/>
        <w:spacing w:before="7" w:line="415" w:lineRule="auto"/>
        <w:ind w:left="119" w:right="117" w:firstLine="351"/>
        <w:jc w:val="both"/>
      </w:pPr>
      <w:del w:id="94" w:author="Bucy, Anna M Ctr USAF AETC AFIT/ENP" w:date="2019-01-07T12:55:00Z">
        <w:r w:rsidDel="00832D0E">
          <w:rPr>
            <w:w w:val="105"/>
          </w:rPr>
          <w:delText xml:space="preserve">The second </w:delText>
        </w:r>
      </w:del>
      <w:ins w:id="95" w:author="Bucy, Anna M Ctr USAF AETC AFIT/ENP" w:date="2019-01-07T12:55:00Z">
        <w:r w:rsidR="00832D0E">
          <w:rPr>
            <w:w w:val="105"/>
          </w:rPr>
          <w:t xml:space="preserve">One </w:t>
        </w:r>
      </w:ins>
      <w:ins w:id="96" w:author="Bucy, Anna M Ctr USAF AETC AFIT/ENP" w:date="2019-01-07T12:56:00Z">
        <w:r w:rsidR="00832D0E">
          <w:rPr>
            <w:w w:val="105"/>
          </w:rPr>
          <w:t>de</w:t>
        </w:r>
      </w:ins>
      <w:r>
        <w:rPr>
          <w:w w:val="105"/>
        </w:rPr>
        <w:t xml:space="preserve">limitation, which </w:t>
      </w:r>
      <w:del w:id="97" w:author="Bucy, Anna M Ctr USAF AETC AFIT/ENP" w:date="2019-01-07T12:55:00Z">
        <w:r w:rsidDel="00832D0E">
          <w:rPr>
            <w:w w:val="105"/>
          </w:rPr>
          <w:delText xml:space="preserve">is </w:delText>
        </w:r>
      </w:del>
      <w:ins w:id="98" w:author="Bucy, Anna M Ctr USAF AETC AFIT/ENP" w:date="2019-01-07T12:55:00Z">
        <w:r w:rsidR="00832D0E">
          <w:rPr>
            <w:w w:val="105"/>
          </w:rPr>
          <w:t xml:space="preserve">was </w:t>
        </w:r>
      </w:ins>
      <w:del w:id="99" w:author="Bucy, Anna M Ctr USAF AETC AFIT/ENP" w:date="2019-01-07T12:55:00Z">
        <w:r w:rsidDel="00832D0E">
          <w:rPr>
            <w:w w:val="105"/>
          </w:rPr>
          <w:delText xml:space="preserve">done </w:delText>
        </w:r>
      </w:del>
      <w:ins w:id="100" w:author="Bucy, Anna M Ctr USAF AETC AFIT/ENP" w:date="2019-01-07T12:55:00Z">
        <w:r w:rsidR="00832D0E">
          <w:rPr>
            <w:w w:val="105"/>
          </w:rPr>
          <w:t xml:space="preserve">chosen </w:t>
        </w:r>
      </w:ins>
      <w:del w:id="101" w:author="Bucy, Anna M Ctr USAF AETC AFIT/ENP" w:date="2019-01-07T12:46:00Z">
        <w:r w:rsidDel="001C7D4F">
          <w:rPr>
            <w:w w:val="105"/>
          </w:rPr>
          <w:delText xml:space="preserve">so </w:delText>
        </w:r>
      </w:del>
      <w:r>
        <w:rPr>
          <w:w w:val="105"/>
        </w:rPr>
        <w:t xml:space="preserve">for convenience and publishing </w:t>
      </w:r>
      <w:proofErr w:type="gramStart"/>
      <w:r>
        <w:rPr>
          <w:spacing w:val="-4"/>
          <w:w w:val="105"/>
        </w:rPr>
        <w:t>ability,</w:t>
      </w:r>
      <w:r w:rsidR="00DB52C2">
        <w:rPr>
          <w:spacing w:val="-4"/>
          <w:w w:val="105"/>
        </w:rPr>
        <w:t xml:space="preserve"> </w:t>
      </w:r>
      <w:r>
        <w:rPr>
          <w:spacing w:val="-4"/>
          <w:w w:val="105"/>
        </w:rPr>
        <w:t xml:space="preserve"> </w:t>
      </w:r>
      <w:r>
        <w:rPr>
          <w:w w:val="105"/>
        </w:rPr>
        <w:t>is</w:t>
      </w:r>
      <w:proofErr w:type="gramEnd"/>
      <w:r>
        <w:rPr>
          <w:w w:val="105"/>
        </w:rPr>
        <w:t xml:space="preserve"> that the nuclear weapon environments are presented at an unclassified level. All information used to develop the neutron flux and profile is </w:t>
      </w:r>
      <w:r>
        <w:rPr>
          <w:spacing w:val="-3"/>
          <w:w w:val="105"/>
        </w:rPr>
        <w:t xml:space="preserve">available </w:t>
      </w:r>
      <w:r>
        <w:rPr>
          <w:w w:val="105"/>
        </w:rPr>
        <w:t>in open</w:t>
      </w:r>
      <w:r>
        <w:rPr>
          <w:spacing w:val="-9"/>
          <w:w w:val="105"/>
        </w:rPr>
        <w:t xml:space="preserve"> </w:t>
      </w:r>
      <w:r>
        <w:rPr>
          <w:w w:val="105"/>
        </w:rPr>
        <w:t>literature</w:t>
      </w:r>
    </w:p>
    <w:p w14:paraId="57D20657" w14:textId="77777777" w:rsidR="00430DE3" w:rsidRDefault="00430DE3">
      <w:pPr>
        <w:spacing w:line="415" w:lineRule="auto"/>
        <w:jc w:val="both"/>
        <w:sectPr w:rsidR="00430DE3">
          <w:pgSz w:w="12240" w:h="15840"/>
          <w:pgMar w:top="1420" w:right="1680" w:bottom="1380" w:left="1680" w:header="0" w:footer="1182" w:gutter="0"/>
          <w:cols w:space="720"/>
        </w:sectPr>
      </w:pPr>
    </w:p>
    <w:p w14:paraId="2F4A223B" w14:textId="77777777" w:rsidR="00430DE3" w:rsidRDefault="008F0850">
      <w:pPr>
        <w:pStyle w:val="BodyText"/>
        <w:spacing w:before="35" w:line="415" w:lineRule="auto"/>
        <w:ind w:left="100" w:right="117"/>
        <w:jc w:val="both"/>
      </w:pPr>
      <w:r>
        <w:rPr>
          <w:w w:val="105"/>
        </w:rPr>
        <w:lastRenderedPageBreak/>
        <w:t>or</w:t>
      </w:r>
      <w:r>
        <w:rPr>
          <w:spacing w:val="-16"/>
          <w:w w:val="105"/>
        </w:rPr>
        <w:t xml:space="preserve"> </w:t>
      </w:r>
      <w:r>
        <w:rPr>
          <w:w w:val="105"/>
        </w:rPr>
        <w:t>derived</w:t>
      </w:r>
      <w:r>
        <w:rPr>
          <w:spacing w:val="-16"/>
          <w:w w:val="105"/>
        </w:rPr>
        <w:t xml:space="preserve"> </w:t>
      </w:r>
      <w:r>
        <w:rPr>
          <w:w w:val="105"/>
        </w:rPr>
        <w:t>from</w:t>
      </w:r>
      <w:r>
        <w:rPr>
          <w:spacing w:val="-16"/>
          <w:w w:val="105"/>
        </w:rPr>
        <w:t xml:space="preserve"> </w:t>
      </w:r>
      <w:r>
        <w:rPr>
          <w:w w:val="105"/>
        </w:rPr>
        <w:t>unclassified</w:t>
      </w:r>
      <w:r>
        <w:rPr>
          <w:spacing w:val="-18"/>
          <w:w w:val="105"/>
        </w:rPr>
        <w:t xml:space="preserve"> </w:t>
      </w:r>
      <w:r>
        <w:rPr>
          <w:w w:val="105"/>
        </w:rPr>
        <w:t>information</w:t>
      </w:r>
      <w:r>
        <w:rPr>
          <w:spacing w:val="-17"/>
          <w:w w:val="105"/>
        </w:rPr>
        <w:t xml:space="preserve"> </w:t>
      </w:r>
      <w:r>
        <w:rPr>
          <w:w w:val="105"/>
        </w:rPr>
        <w:t>to</w:t>
      </w:r>
      <w:r>
        <w:rPr>
          <w:spacing w:val="-16"/>
          <w:w w:val="105"/>
        </w:rPr>
        <w:t xml:space="preserve"> </w:t>
      </w:r>
      <w:r>
        <w:rPr>
          <w:w w:val="105"/>
        </w:rPr>
        <w:t>produce</w:t>
      </w:r>
      <w:r>
        <w:rPr>
          <w:spacing w:val="-16"/>
          <w:w w:val="105"/>
        </w:rPr>
        <w:t xml:space="preserve"> </w:t>
      </w:r>
      <w:r>
        <w:rPr>
          <w:w w:val="105"/>
        </w:rPr>
        <w:t>a</w:t>
      </w:r>
      <w:r>
        <w:rPr>
          <w:spacing w:val="-16"/>
          <w:w w:val="105"/>
        </w:rPr>
        <w:t xml:space="preserve"> </w:t>
      </w:r>
      <w:r>
        <w:rPr>
          <w:w w:val="105"/>
        </w:rPr>
        <w:t>representative</w:t>
      </w:r>
      <w:r>
        <w:rPr>
          <w:spacing w:val="-16"/>
          <w:w w:val="105"/>
        </w:rPr>
        <w:t xml:space="preserve"> </w:t>
      </w:r>
      <w:r>
        <w:rPr>
          <w:w w:val="105"/>
        </w:rPr>
        <w:t>environment.</w:t>
      </w:r>
      <w:r>
        <w:rPr>
          <w:spacing w:val="23"/>
          <w:w w:val="105"/>
        </w:rPr>
        <w:t xml:space="preserve"> </w:t>
      </w:r>
      <w:r>
        <w:rPr>
          <w:w w:val="105"/>
        </w:rPr>
        <w:t xml:space="preserve">The accuracy of the representative neutron environment compared to a specific real-world nuclear weapon scenario </w:t>
      </w:r>
      <w:r>
        <w:rPr>
          <w:spacing w:val="-3"/>
          <w:w w:val="105"/>
        </w:rPr>
        <w:t xml:space="preserve">was </w:t>
      </w:r>
      <w:r>
        <w:rPr>
          <w:w w:val="105"/>
        </w:rPr>
        <w:t xml:space="preserve">not analyzed and will not </w:t>
      </w:r>
      <w:r>
        <w:rPr>
          <w:spacing w:val="3"/>
          <w:w w:val="105"/>
        </w:rPr>
        <w:t xml:space="preserve">be </w:t>
      </w:r>
      <w:r>
        <w:rPr>
          <w:w w:val="105"/>
        </w:rPr>
        <w:t>presented. The scope of this work aims to provide a position where, if desired, one could easily go from the unclassified spectrum to one that fully meets a</w:t>
      </w:r>
      <w:r w:rsidR="00DB52C2">
        <w:rPr>
          <w:w w:val="105"/>
        </w:rPr>
        <w:t xml:space="preserve"> </w:t>
      </w:r>
      <w:r>
        <w:rPr>
          <w:w w:val="105"/>
        </w:rPr>
        <w:t>requirement.</w:t>
      </w:r>
    </w:p>
    <w:p w14:paraId="4A0FF71E" w14:textId="4264CE8B" w:rsidR="00430DE3" w:rsidRDefault="008F0850">
      <w:pPr>
        <w:pStyle w:val="BodyText"/>
        <w:spacing w:before="8" w:line="415" w:lineRule="auto"/>
        <w:ind w:left="100" w:right="117" w:firstLine="351"/>
        <w:jc w:val="both"/>
      </w:pPr>
      <w:r>
        <w:rPr>
          <w:w w:val="105"/>
        </w:rPr>
        <w:t>A</w:t>
      </w:r>
      <w:del w:id="102" w:author="Bucy, Anna M Ctr USAF AETC AFIT/ENP" w:date="2019-01-07T12:58:00Z">
        <w:r w:rsidDel="00412146">
          <w:rPr>
            <w:w w:val="105"/>
          </w:rPr>
          <w:delText>n</w:delText>
        </w:r>
      </w:del>
      <w:r>
        <w:rPr>
          <w:w w:val="105"/>
        </w:rPr>
        <w:t xml:space="preserve"> </w:t>
      </w:r>
      <w:del w:id="103" w:author="Bucy, Anna M Ctr USAF AETC AFIT/ENP" w:date="2019-01-07T12:57:00Z">
        <w:r w:rsidDel="00832D0E">
          <w:rPr>
            <w:w w:val="105"/>
          </w:rPr>
          <w:delText xml:space="preserve">assumption </w:delText>
        </w:r>
      </w:del>
      <w:ins w:id="104" w:author="Bucy, Anna M Ctr USAF AETC AFIT/ENP" w:date="2019-01-07T12:57:00Z">
        <w:r w:rsidR="00832D0E">
          <w:rPr>
            <w:w w:val="105"/>
          </w:rPr>
          <w:t xml:space="preserve">delimitation </w:t>
        </w:r>
      </w:ins>
      <w:r>
        <w:rPr>
          <w:w w:val="105"/>
        </w:rPr>
        <w:t xml:space="preserve">for this work </w:t>
      </w:r>
      <w:del w:id="105" w:author="Bucy, Anna M Ctr USAF AETC AFIT/ENP" w:date="2019-01-07T12:57:00Z">
        <w:r w:rsidDel="00832D0E">
          <w:rPr>
            <w:w w:val="105"/>
          </w:rPr>
          <w:delText xml:space="preserve">is </w:delText>
        </w:r>
      </w:del>
      <w:ins w:id="106" w:author="Bucy, Anna M Ctr USAF AETC AFIT/ENP" w:date="2019-01-07T12:57:00Z">
        <w:r w:rsidR="00832D0E">
          <w:rPr>
            <w:w w:val="105"/>
          </w:rPr>
          <w:t xml:space="preserve">was </w:t>
        </w:r>
      </w:ins>
      <w:r>
        <w:rPr>
          <w:w w:val="105"/>
        </w:rPr>
        <w:t xml:space="preserve">the choice of the </w:t>
      </w:r>
      <w:commentRangeStart w:id="107"/>
      <w:r>
        <w:rPr>
          <w:w w:val="105"/>
        </w:rPr>
        <w:t xml:space="preserve">NIF </w:t>
      </w:r>
      <w:commentRangeEnd w:id="107"/>
      <w:r w:rsidR="001C7D4F">
        <w:rPr>
          <w:rStyle w:val="CommentReference"/>
        </w:rPr>
        <w:commentReference w:id="107"/>
      </w:r>
      <w:r>
        <w:rPr>
          <w:w w:val="105"/>
        </w:rPr>
        <w:t xml:space="preserve">as the neutron source. Other sources </w:t>
      </w:r>
      <w:r>
        <w:rPr>
          <w:spacing w:val="-3"/>
          <w:w w:val="105"/>
        </w:rPr>
        <w:t xml:space="preserve">may </w:t>
      </w:r>
      <w:r>
        <w:rPr>
          <w:spacing w:val="3"/>
          <w:w w:val="105"/>
        </w:rPr>
        <w:t xml:space="preserve">be </w:t>
      </w:r>
      <w:r>
        <w:rPr>
          <w:w w:val="105"/>
        </w:rPr>
        <w:t>present that would also perform the role, but NIF has unique benefits</w:t>
      </w:r>
      <w:ins w:id="108" w:author="Bucy, Anna M Ctr USAF AETC AFIT/ENP" w:date="2019-01-07T12:48:00Z">
        <w:r w:rsidR="00832D0E">
          <w:rPr>
            <w:w w:val="105"/>
          </w:rPr>
          <w:t>,</w:t>
        </w:r>
      </w:ins>
      <w:r>
        <w:rPr>
          <w:w w:val="105"/>
        </w:rPr>
        <w:t xml:space="preserve"> such as the prompt nature of the neutron yield and the fast neutrons arising </w:t>
      </w:r>
      <w:proofErr w:type="gramStart"/>
      <w:r>
        <w:rPr>
          <w:w w:val="105"/>
        </w:rPr>
        <w:t>from</w:t>
      </w:r>
      <w:r w:rsidR="00DB52C2">
        <w:rPr>
          <w:w w:val="105"/>
        </w:rPr>
        <w:t xml:space="preserve">  </w:t>
      </w:r>
      <w:r>
        <w:rPr>
          <w:w w:val="105"/>
        </w:rPr>
        <w:t>DT</w:t>
      </w:r>
      <w:proofErr w:type="gramEnd"/>
      <w:r>
        <w:rPr>
          <w:w w:val="105"/>
        </w:rPr>
        <w:t xml:space="preserve"> fusion. Although the NIF has been in operation since approximately 2010, there is a potential insertion of systematic error based on the source characterization and variability in the source</w:t>
      </w:r>
      <w:r w:rsidR="00DB52C2">
        <w:rPr>
          <w:w w:val="105"/>
        </w:rPr>
        <w:t xml:space="preserve"> </w:t>
      </w:r>
      <w:r>
        <w:rPr>
          <w:w w:val="105"/>
        </w:rPr>
        <w:t>output.</w:t>
      </w:r>
    </w:p>
    <w:p w14:paraId="618810E3" w14:textId="0EA92ED9" w:rsidR="00430DE3" w:rsidRDefault="008F0850">
      <w:pPr>
        <w:pStyle w:val="BodyText"/>
        <w:spacing w:before="8" w:line="415" w:lineRule="auto"/>
        <w:ind w:left="100" w:right="117" w:firstLine="351"/>
        <w:jc w:val="both"/>
      </w:pPr>
      <w:r>
        <w:rPr>
          <w:w w:val="105"/>
        </w:rPr>
        <w:t>Nuclear</w:t>
      </w:r>
      <w:r>
        <w:rPr>
          <w:spacing w:val="-16"/>
          <w:w w:val="105"/>
        </w:rPr>
        <w:t xml:space="preserve"> </w:t>
      </w:r>
      <w:r>
        <w:rPr>
          <w:w w:val="105"/>
        </w:rPr>
        <w:t>weapons</w:t>
      </w:r>
      <w:r>
        <w:rPr>
          <w:spacing w:val="-17"/>
          <w:w w:val="105"/>
        </w:rPr>
        <w:t xml:space="preserve"> </w:t>
      </w:r>
      <w:r>
        <w:rPr>
          <w:w w:val="105"/>
        </w:rPr>
        <w:t>can</w:t>
      </w:r>
      <w:r>
        <w:rPr>
          <w:spacing w:val="-16"/>
          <w:w w:val="105"/>
        </w:rPr>
        <w:t xml:space="preserve"> </w:t>
      </w:r>
      <w:r>
        <w:rPr>
          <w:spacing w:val="3"/>
          <w:w w:val="105"/>
        </w:rPr>
        <w:t>be</w:t>
      </w:r>
      <w:r>
        <w:rPr>
          <w:spacing w:val="-17"/>
          <w:w w:val="105"/>
        </w:rPr>
        <w:t xml:space="preserve"> </w:t>
      </w:r>
      <w:r>
        <w:rPr>
          <w:w w:val="105"/>
        </w:rPr>
        <w:t>categorized</w:t>
      </w:r>
      <w:r>
        <w:rPr>
          <w:spacing w:val="-16"/>
          <w:w w:val="105"/>
        </w:rPr>
        <w:t xml:space="preserve"> </w:t>
      </w:r>
      <w:r>
        <w:rPr>
          <w:w w:val="105"/>
        </w:rPr>
        <w:t>into</w:t>
      </w:r>
      <w:r>
        <w:rPr>
          <w:spacing w:val="-17"/>
          <w:w w:val="105"/>
        </w:rPr>
        <w:t xml:space="preserve"> </w:t>
      </w:r>
      <w:r>
        <w:rPr>
          <w:w w:val="105"/>
        </w:rPr>
        <w:t>three</w:t>
      </w:r>
      <w:r>
        <w:rPr>
          <w:spacing w:val="-17"/>
          <w:w w:val="105"/>
        </w:rPr>
        <w:t xml:space="preserve"> </w:t>
      </w:r>
      <w:r>
        <w:rPr>
          <w:w w:val="105"/>
        </w:rPr>
        <w:t>general</w:t>
      </w:r>
      <w:r>
        <w:rPr>
          <w:spacing w:val="-16"/>
          <w:w w:val="105"/>
        </w:rPr>
        <w:t xml:space="preserve"> </w:t>
      </w:r>
      <w:r>
        <w:rPr>
          <w:w w:val="105"/>
        </w:rPr>
        <w:t>classes:</w:t>
      </w:r>
      <w:r>
        <w:rPr>
          <w:spacing w:val="15"/>
          <w:w w:val="105"/>
        </w:rPr>
        <w:t xml:space="preserve"> </w:t>
      </w:r>
      <w:r>
        <w:rPr>
          <w:w w:val="105"/>
        </w:rPr>
        <w:t>fission,</w:t>
      </w:r>
      <w:r>
        <w:rPr>
          <w:spacing w:val="-14"/>
          <w:w w:val="105"/>
        </w:rPr>
        <w:t xml:space="preserve"> </w:t>
      </w:r>
      <w:r>
        <w:rPr>
          <w:w w:val="105"/>
        </w:rPr>
        <w:t>boosted</w:t>
      </w:r>
      <w:r>
        <w:rPr>
          <w:spacing w:val="-17"/>
          <w:w w:val="105"/>
        </w:rPr>
        <w:t xml:space="preserve"> </w:t>
      </w:r>
      <w:r>
        <w:rPr>
          <w:w w:val="105"/>
        </w:rPr>
        <w:t>and TN [</w:t>
      </w:r>
      <w:hyperlink w:anchor="_bookmark149" w:history="1">
        <w:r>
          <w:rPr>
            <w:w w:val="105"/>
          </w:rPr>
          <w:t>16</w:t>
        </w:r>
      </w:hyperlink>
      <w:r>
        <w:rPr>
          <w:w w:val="105"/>
        </w:rPr>
        <w:t xml:space="preserve">, </w:t>
      </w:r>
      <w:hyperlink w:anchor="_bookmark165" w:history="1">
        <w:r>
          <w:rPr>
            <w:w w:val="105"/>
          </w:rPr>
          <w:t>32</w:t>
        </w:r>
      </w:hyperlink>
      <w:r>
        <w:rPr>
          <w:w w:val="105"/>
        </w:rPr>
        <w:t xml:space="preserve">]. </w:t>
      </w:r>
      <w:del w:id="109" w:author="Bucy, Anna M Ctr USAF AETC AFIT/ENP" w:date="2019-01-07T12:49:00Z">
        <w:r w:rsidDel="00832D0E">
          <w:rPr>
            <w:w w:val="105"/>
          </w:rPr>
          <w:delText>It has been</w:delText>
        </w:r>
      </w:del>
      <w:ins w:id="110" w:author="Bucy, Anna M Ctr USAF AETC AFIT/ENP" w:date="2019-01-07T12:49:00Z">
        <w:r w:rsidR="00832D0E">
          <w:rPr>
            <w:w w:val="105"/>
          </w:rPr>
          <w:t>Research has</w:t>
        </w:r>
      </w:ins>
      <w:r>
        <w:rPr>
          <w:w w:val="105"/>
        </w:rPr>
        <w:t xml:space="preserve"> shown that the majority of the present capability to produce synthetic</w:t>
      </w:r>
      <w:r>
        <w:rPr>
          <w:spacing w:val="-7"/>
          <w:w w:val="105"/>
        </w:rPr>
        <w:t xml:space="preserve"> </w:t>
      </w:r>
      <w:r>
        <w:rPr>
          <w:w w:val="105"/>
        </w:rPr>
        <w:t>debris</w:t>
      </w:r>
      <w:r>
        <w:rPr>
          <w:spacing w:val="-8"/>
          <w:w w:val="105"/>
        </w:rPr>
        <w:t xml:space="preserve"> </w:t>
      </w:r>
      <w:r>
        <w:rPr>
          <w:w w:val="105"/>
        </w:rPr>
        <w:t>is</w:t>
      </w:r>
      <w:r>
        <w:rPr>
          <w:spacing w:val="-7"/>
          <w:w w:val="105"/>
        </w:rPr>
        <w:t xml:space="preserve"> </w:t>
      </w:r>
      <w:r>
        <w:rPr>
          <w:w w:val="105"/>
        </w:rPr>
        <w:t>most</w:t>
      </w:r>
      <w:r>
        <w:rPr>
          <w:spacing w:val="-7"/>
          <w:w w:val="105"/>
        </w:rPr>
        <w:t xml:space="preserve"> </w:t>
      </w:r>
      <w:r>
        <w:rPr>
          <w:w w:val="105"/>
        </w:rPr>
        <w:t>focused</w:t>
      </w:r>
      <w:r>
        <w:rPr>
          <w:spacing w:val="-7"/>
          <w:w w:val="105"/>
        </w:rPr>
        <w:t xml:space="preserve"> </w:t>
      </w:r>
      <w:r>
        <w:rPr>
          <w:w w:val="105"/>
        </w:rPr>
        <w:t>on</w:t>
      </w:r>
      <w:r>
        <w:rPr>
          <w:spacing w:val="-7"/>
          <w:w w:val="105"/>
        </w:rPr>
        <w:t xml:space="preserve"> </w:t>
      </w:r>
      <w:r>
        <w:rPr>
          <w:w w:val="105"/>
        </w:rPr>
        <w:t>the</w:t>
      </w:r>
      <w:r>
        <w:rPr>
          <w:spacing w:val="-7"/>
          <w:w w:val="105"/>
        </w:rPr>
        <w:t xml:space="preserve"> </w:t>
      </w:r>
      <w:r>
        <w:rPr>
          <w:w w:val="105"/>
        </w:rPr>
        <w:t>fission</w:t>
      </w:r>
      <w:r>
        <w:rPr>
          <w:spacing w:val="-8"/>
          <w:w w:val="105"/>
        </w:rPr>
        <w:t xml:space="preserve"> </w:t>
      </w:r>
      <w:r>
        <w:rPr>
          <w:w w:val="105"/>
        </w:rPr>
        <w:t>devices</w:t>
      </w:r>
      <w:r>
        <w:rPr>
          <w:spacing w:val="-8"/>
          <w:w w:val="105"/>
        </w:rPr>
        <w:t xml:space="preserve"> </w:t>
      </w:r>
      <w:r>
        <w:rPr>
          <w:w w:val="105"/>
        </w:rPr>
        <w:t>[</w:t>
      </w:r>
      <w:hyperlink w:anchor="_bookmark138" w:history="1">
        <w:r>
          <w:rPr>
            <w:w w:val="105"/>
          </w:rPr>
          <w:t>5</w:t>
        </w:r>
      </w:hyperlink>
      <w:r>
        <w:rPr>
          <w:w w:val="105"/>
        </w:rPr>
        <w:t>].</w:t>
      </w:r>
      <w:r>
        <w:rPr>
          <w:spacing w:val="24"/>
          <w:w w:val="105"/>
        </w:rPr>
        <w:t xml:space="preserve"> </w:t>
      </w:r>
      <w:r>
        <w:rPr>
          <w:w w:val="105"/>
        </w:rPr>
        <w:t>The</w:t>
      </w:r>
      <w:r>
        <w:rPr>
          <w:spacing w:val="-7"/>
          <w:w w:val="105"/>
        </w:rPr>
        <w:t xml:space="preserve"> </w:t>
      </w:r>
      <w:r>
        <w:rPr>
          <w:w w:val="105"/>
        </w:rPr>
        <w:t>TN+PFNS</w:t>
      </w:r>
      <w:r>
        <w:rPr>
          <w:spacing w:val="-7"/>
          <w:w w:val="105"/>
        </w:rPr>
        <w:t xml:space="preserve"> </w:t>
      </w:r>
      <w:r>
        <w:rPr>
          <w:spacing w:val="-3"/>
          <w:w w:val="105"/>
        </w:rPr>
        <w:t>was</w:t>
      </w:r>
      <w:r>
        <w:rPr>
          <w:spacing w:val="-7"/>
          <w:w w:val="105"/>
        </w:rPr>
        <w:t xml:space="preserve"> </w:t>
      </w:r>
      <w:r>
        <w:rPr>
          <w:w w:val="105"/>
        </w:rPr>
        <w:t xml:space="preserve">chosen in </w:t>
      </w:r>
      <w:commentRangeStart w:id="111"/>
      <w:r>
        <w:rPr>
          <w:w w:val="105"/>
        </w:rPr>
        <w:t xml:space="preserve">previous work </w:t>
      </w:r>
      <w:commentRangeEnd w:id="111"/>
      <w:r w:rsidR="00412146">
        <w:rPr>
          <w:rStyle w:val="CommentReference"/>
        </w:rPr>
        <w:commentReference w:id="111"/>
      </w:r>
      <w:r>
        <w:rPr>
          <w:w w:val="105"/>
        </w:rPr>
        <w:t xml:space="preserve">because it is an area that lacks substantial source development. It is important to note that there is not just one spectrum that can classify the TN+PFNS. The TN portion of the weapon spectrum is assumed to </w:t>
      </w:r>
      <w:r>
        <w:rPr>
          <w:spacing w:val="3"/>
          <w:w w:val="105"/>
        </w:rPr>
        <w:t xml:space="preserve">be </w:t>
      </w:r>
      <w:r>
        <w:rPr>
          <w:w w:val="105"/>
        </w:rPr>
        <w:t>pure DT fusion [</w:t>
      </w:r>
      <w:hyperlink w:anchor="_bookmark165" w:history="1">
        <w:r>
          <w:rPr>
            <w:w w:val="105"/>
          </w:rPr>
          <w:t>32</w:t>
        </w:r>
      </w:hyperlink>
      <w:r>
        <w:rPr>
          <w:w w:val="105"/>
        </w:rPr>
        <w:t xml:space="preserve">]. The impact of weapon design, which can </w:t>
      </w:r>
      <w:r>
        <w:rPr>
          <w:spacing w:val="-4"/>
          <w:w w:val="105"/>
        </w:rPr>
        <w:t xml:space="preserve">vary </w:t>
      </w:r>
      <w:r>
        <w:rPr>
          <w:w w:val="105"/>
        </w:rPr>
        <w:t xml:space="preserve">substantially and play a large role in the resultant neutron energy spectrum, is not evaluated in </w:t>
      </w:r>
      <w:proofErr w:type="gramStart"/>
      <w:r>
        <w:rPr>
          <w:w w:val="105"/>
        </w:rPr>
        <w:t>this</w:t>
      </w:r>
      <w:r w:rsidR="00DB52C2">
        <w:rPr>
          <w:w w:val="105"/>
        </w:rPr>
        <w:t xml:space="preserve">  </w:t>
      </w:r>
      <w:r>
        <w:rPr>
          <w:w w:val="105"/>
        </w:rPr>
        <w:t>work</w:t>
      </w:r>
      <w:proofErr w:type="gramEnd"/>
      <w:r>
        <w:rPr>
          <w:w w:val="105"/>
        </w:rPr>
        <w:t>.</w:t>
      </w:r>
    </w:p>
    <w:p w14:paraId="4ECE4205" w14:textId="77777777" w:rsidR="00720F65" w:rsidRDefault="008F0850" w:rsidP="00720F65">
      <w:pPr>
        <w:pStyle w:val="BodyText"/>
        <w:spacing w:before="8" w:line="412" w:lineRule="auto"/>
        <w:ind w:left="100" w:right="117" w:firstLine="351"/>
        <w:jc w:val="both"/>
        <w:rPr>
          <w:w w:val="105"/>
        </w:rPr>
      </w:pPr>
      <w:r>
        <w:rPr>
          <w:w w:val="105"/>
        </w:rPr>
        <w:t>Some physical phenomena present in a full</w:t>
      </w:r>
      <w:ins w:id="112" w:author="Bucy, Anna M Ctr USAF AETC AFIT/ENP" w:date="2019-01-07T13:02:00Z">
        <w:r w:rsidR="00412146">
          <w:rPr>
            <w:w w:val="105"/>
          </w:rPr>
          <w:t>-</w:t>
        </w:r>
      </w:ins>
      <w:del w:id="113" w:author="Bucy, Anna M Ctr USAF AETC AFIT/ENP" w:date="2019-01-07T13:02:00Z">
        <w:r w:rsidDel="00412146">
          <w:rPr>
            <w:w w:val="105"/>
          </w:rPr>
          <w:delText xml:space="preserve"> </w:delText>
        </w:r>
      </w:del>
      <w:r>
        <w:rPr>
          <w:w w:val="105"/>
        </w:rPr>
        <w:t xml:space="preserve">scale nuclear </w:t>
      </w:r>
      <w:r>
        <w:rPr>
          <w:spacing w:val="-3"/>
          <w:w w:val="105"/>
        </w:rPr>
        <w:t xml:space="preserve">event </w:t>
      </w:r>
      <w:r>
        <w:rPr>
          <w:w w:val="105"/>
        </w:rPr>
        <w:t>are not taken into consideration for this analysis.</w:t>
      </w:r>
      <w:r w:rsidR="00DB52C2">
        <w:rPr>
          <w:w w:val="105"/>
        </w:rPr>
        <w:t xml:space="preserve"> </w:t>
      </w:r>
      <w:r>
        <w:rPr>
          <w:w w:val="105"/>
        </w:rPr>
        <w:t>First,</w:t>
      </w:r>
      <w:r w:rsidR="00DB52C2">
        <w:rPr>
          <w:w w:val="105"/>
        </w:rPr>
        <w:t xml:space="preserve"> </w:t>
      </w:r>
      <w:r>
        <w:rPr>
          <w:w w:val="105"/>
        </w:rPr>
        <w:t xml:space="preserve">the </w:t>
      </w:r>
      <w:commentRangeStart w:id="114"/>
      <w:r>
        <w:rPr>
          <w:w w:val="105"/>
        </w:rPr>
        <w:t xml:space="preserve">temperatures </w:t>
      </w:r>
      <w:commentRangeEnd w:id="114"/>
      <w:r w:rsidR="00720F65">
        <w:rPr>
          <w:rStyle w:val="CommentReference"/>
        </w:rPr>
        <w:commentReference w:id="114"/>
      </w:r>
      <w:r>
        <w:rPr>
          <w:w w:val="105"/>
        </w:rPr>
        <w:t xml:space="preserve">in nuclear weapons are </w:t>
      </w:r>
      <w:proofErr w:type="gramStart"/>
      <w:r>
        <w:rPr>
          <w:w w:val="105"/>
        </w:rPr>
        <w:t>on</w:t>
      </w:r>
      <w:r w:rsidR="00DB52C2">
        <w:rPr>
          <w:w w:val="105"/>
        </w:rPr>
        <w:t xml:space="preserve"> </w:t>
      </w:r>
      <w:r>
        <w:rPr>
          <w:w w:val="105"/>
        </w:rPr>
        <w:t xml:space="preserve"> the</w:t>
      </w:r>
      <w:proofErr w:type="gramEnd"/>
      <w:r>
        <w:rPr>
          <w:w w:val="105"/>
        </w:rPr>
        <w:t xml:space="preserve"> order of 10</w:t>
      </w:r>
      <w:r>
        <w:rPr>
          <w:w w:val="105"/>
          <w:position w:val="9"/>
          <w:sz w:val="16"/>
        </w:rPr>
        <w:t xml:space="preserve">7 </w:t>
      </w:r>
      <w:r>
        <w:rPr>
          <w:w w:val="105"/>
        </w:rPr>
        <w:t>K, which is not experimentally feasible for configuration into the</w:t>
      </w:r>
      <w:r w:rsidR="00DB52C2">
        <w:rPr>
          <w:w w:val="105"/>
        </w:rPr>
        <w:t xml:space="preserve"> </w:t>
      </w:r>
      <w:r>
        <w:rPr>
          <w:w w:val="105"/>
        </w:rPr>
        <w:t>NIF [</w:t>
      </w:r>
      <w:hyperlink w:anchor="_bookmark166" w:history="1">
        <w:r>
          <w:rPr>
            <w:w w:val="105"/>
          </w:rPr>
          <w:t>33</w:t>
        </w:r>
      </w:hyperlink>
      <w:r>
        <w:rPr>
          <w:w w:val="105"/>
        </w:rPr>
        <w:t xml:space="preserve">]. Second, the time dependency of the internal neutron flux as the weapon is configured </w:t>
      </w:r>
      <w:commentRangeStart w:id="115"/>
      <w:r>
        <w:rPr>
          <w:w w:val="105"/>
        </w:rPr>
        <w:t>is not taken into account</w:t>
      </w:r>
      <w:commentRangeEnd w:id="115"/>
      <w:r w:rsidR="00720F65">
        <w:rPr>
          <w:rStyle w:val="CommentReference"/>
        </w:rPr>
        <w:commentReference w:id="115"/>
      </w:r>
      <w:r>
        <w:rPr>
          <w:w w:val="105"/>
        </w:rPr>
        <w:t xml:space="preserve">. Additionally, there will </w:t>
      </w:r>
      <w:r>
        <w:rPr>
          <w:spacing w:val="3"/>
          <w:w w:val="105"/>
        </w:rPr>
        <w:t xml:space="preserve">be </w:t>
      </w:r>
      <w:r>
        <w:rPr>
          <w:w w:val="105"/>
        </w:rPr>
        <w:t>large changes to the flux from initiation to burnout; t</w:t>
      </w:r>
      <w:commentRangeStart w:id="116"/>
      <w:r>
        <w:rPr>
          <w:w w:val="105"/>
        </w:rPr>
        <w:t>his work only considers a time and volume average result</w:t>
      </w:r>
      <w:commentRangeEnd w:id="116"/>
      <w:r w:rsidR="00720F65">
        <w:rPr>
          <w:rStyle w:val="CommentReference"/>
        </w:rPr>
        <w:commentReference w:id="116"/>
      </w:r>
      <w:r>
        <w:rPr>
          <w:w w:val="105"/>
        </w:rPr>
        <w:t>.</w:t>
      </w:r>
      <w:r w:rsidR="00DB52C2">
        <w:rPr>
          <w:w w:val="105"/>
        </w:rPr>
        <w:t xml:space="preserve">   </w:t>
      </w:r>
    </w:p>
    <w:p w14:paraId="30B45E96" w14:textId="522C92C4" w:rsidR="00430DE3" w:rsidRDefault="008F0850" w:rsidP="00720F65">
      <w:pPr>
        <w:pStyle w:val="BodyText"/>
        <w:spacing w:before="8" w:line="412" w:lineRule="auto"/>
        <w:ind w:left="100" w:right="117" w:firstLine="351"/>
        <w:jc w:val="both"/>
      </w:pPr>
      <w:r>
        <w:rPr>
          <w:w w:val="105"/>
        </w:rPr>
        <w:t>Third, the synthetic weapon debris is created without induced fractionation.</w:t>
      </w:r>
      <w:r w:rsidR="00720F65">
        <w:rPr>
          <w:w w:val="105"/>
        </w:rPr>
        <w:t xml:space="preserve"> </w:t>
      </w:r>
      <w:r>
        <w:rPr>
          <w:w w:val="105"/>
        </w:rPr>
        <w:t xml:space="preserve">Chemical fractionation occurs when the nuclear debris formed solidifies based </w:t>
      </w:r>
      <w:proofErr w:type="gramStart"/>
      <w:r>
        <w:rPr>
          <w:w w:val="105"/>
        </w:rPr>
        <w:t>on</w:t>
      </w:r>
      <w:r w:rsidR="00DB52C2">
        <w:rPr>
          <w:w w:val="105"/>
        </w:rPr>
        <w:t xml:space="preserve"> </w:t>
      </w:r>
      <w:r>
        <w:rPr>
          <w:w w:val="105"/>
        </w:rPr>
        <w:t xml:space="preserve"> the</w:t>
      </w:r>
      <w:proofErr w:type="gramEnd"/>
      <w:r>
        <w:rPr>
          <w:w w:val="105"/>
        </w:rPr>
        <w:t xml:space="preserve"> </w:t>
      </w:r>
      <w:r>
        <w:rPr>
          <w:w w:val="105"/>
        </w:rPr>
        <w:lastRenderedPageBreak/>
        <w:t>condensation point of the constituent materials. It is feasible to perform some</w:t>
      </w:r>
      <w:r w:rsidR="00DB52C2">
        <w:rPr>
          <w:w w:val="105"/>
        </w:rPr>
        <w:t xml:space="preserve"> </w:t>
      </w:r>
      <w:r>
        <w:rPr>
          <w:w w:val="105"/>
        </w:rPr>
        <w:t xml:space="preserve">level of fractionation; </w:t>
      </w:r>
      <w:r>
        <w:rPr>
          <w:spacing w:val="-3"/>
          <w:w w:val="105"/>
        </w:rPr>
        <w:t xml:space="preserve">however, </w:t>
      </w:r>
      <w:r>
        <w:rPr>
          <w:w w:val="105"/>
        </w:rPr>
        <w:t xml:space="preserve">the levels of refractories and volatiles </w:t>
      </w:r>
      <w:commentRangeStart w:id="117"/>
      <w:r>
        <w:rPr>
          <w:w w:val="105"/>
        </w:rPr>
        <w:t xml:space="preserve">will not </w:t>
      </w:r>
      <w:r>
        <w:rPr>
          <w:spacing w:val="3"/>
          <w:w w:val="105"/>
        </w:rPr>
        <w:t xml:space="preserve">be </w:t>
      </w:r>
      <w:r>
        <w:rPr>
          <w:w w:val="105"/>
        </w:rPr>
        <w:t>altered in this work</w:t>
      </w:r>
      <w:commentRangeEnd w:id="117"/>
      <w:r w:rsidR="00720F65">
        <w:rPr>
          <w:rStyle w:val="CommentReference"/>
        </w:rPr>
        <w:commentReference w:id="117"/>
      </w:r>
      <w:r>
        <w:rPr>
          <w:w w:val="105"/>
        </w:rPr>
        <w:t xml:space="preserve">. </w:t>
      </w:r>
      <w:r>
        <w:rPr>
          <w:spacing w:val="-3"/>
          <w:w w:val="105"/>
        </w:rPr>
        <w:t xml:space="preserve">Finally, </w:t>
      </w:r>
      <w:r>
        <w:rPr>
          <w:w w:val="105"/>
        </w:rPr>
        <w:t>the neutron spectrum considered is the internal weapon spectrum</w:t>
      </w:r>
      <w:ins w:id="118" w:author="Bucy, Anna M Ctr USAF AETC AFIT/ENP" w:date="2019-01-07T13:21:00Z">
        <w:r w:rsidR="00720F65">
          <w:rPr>
            <w:w w:val="105"/>
          </w:rPr>
          <w:t>,</w:t>
        </w:r>
      </w:ins>
      <w:r>
        <w:rPr>
          <w:w w:val="105"/>
        </w:rPr>
        <w:t xml:space="preserve"> which would </w:t>
      </w:r>
      <w:r>
        <w:rPr>
          <w:spacing w:val="3"/>
          <w:w w:val="105"/>
        </w:rPr>
        <w:t xml:space="preserve">be </w:t>
      </w:r>
      <w:r>
        <w:rPr>
          <w:w w:val="105"/>
        </w:rPr>
        <w:t xml:space="preserve">attenuated in magnitude and energy through material and the atmosphere. </w:t>
      </w:r>
      <w:r>
        <w:rPr>
          <w:spacing w:val="-7"/>
          <w:w w:val="105"/>
        </w:rPr>
        <w:t xml:space="preserve">For </w:t>
      </w:r>
      <w:r>
        <w:rPr>
          <w:w w:val="105"/>
        </w:rPr>
        <w:t xml:space="preserve">fission product generation, the internal weapon spectrum is the </w:t>
      </w:r>
      <w:r>
        <w:rPr>
          <w:spacing w:val="-3"/>
          <w:w w:val="105"/>
        </w:rPr>
        <w:t>key</w:t>
      </w:r>
      <w:r>
        <w:rPr>
          <w:spacing w:val="-11"/>
          <w:w w:val="105"/>
        </w:rPr>
        <w:t xml:space="preserve"> </w:t>
      </w:r>
      <w:r>
        <w:rPr>
          <w:w w:val="105"/>
        </w:rPr>
        <w:t>item</w:t>
      </w:r>
      <w:r>
        <w:rPr>
          <w:spacing w:val="-11"/>
          <w:w w:val="105"/>
        </w:rPr>
        <w:t xml:space="preserve"> </w:t>
      </w:r>
      <w:r>
        <w:rPr>
          <w:w w:val="105"/>
        </w:rPr>
        <w:t>of</w:t>
      </w:r>
      <w:r>
        <w:rPr>
          <w:spacing w:val="-11"/>
          <w:w w:val="105"/>
        </w:rPr>
        <w:t xml:space="preserve"> </w:t>
      </w:r>
      <w:r>
        <w:rPr>
          <w:w w:val="105"/>
        </w:rPr>
        <w:t>interest;</w:t>
      </w:r>
      <w:r>
        <w:rPr>
          <w:spacing w:val="-7"/>
          <w:w w:val="105"/>
        </w:rPr>
        <w:t xml:space="preserve"> </w:t>
      </w:r>
      <w:r>
        <w:rPr>
          <w:spacing w:val="-3"/>
          <w:w w:val="105"/>
        </w:rPr>
        <w:t>however,</w:t>
      </w:r>
      <w:r>
        <w:rPr>
          <w:spacing w:val="-8"/>
          <w:w w:val="105"/>
        </w:rPr>
        <w:t xml:space="preserve"> </w:t>
      </w:r>
      <w:r>
        <w:rPr>
          <w:w w:val="105"/>
        </w:rPr>
        <w:t>nuclear</w:t>
      </w:r>
      <w:r>
        <w:rPr>
          <w:spacing w:val="-12"/>
          <w:w w:val="105"/>
        </w:rPr>
        <w:t xml:space="preserve"> </w:t>
      </w:r>
      <w:r>
        <w:rPr>
          <w:w w:val="105"/>
        </w:rPr>
        <w:t>certification</w:t>
      </w:r>
      <w:r>
        <w:rPr>
          <w:spacing w:val="-10"/>
          <w:w w:val="105"/>
        </w:rPr>
        <w:t xml:space="preserve"> </w:t>
      </w:r>
      <w:r>
        <w:rPr>
          <w:w w:val="105"/>
        </w:rPr>
        <w:t>testing</w:t>
      </w:r>
      <w:r>
        <w:rPr>
          <w:spacing w:val="-11"/>
          <w:w w:val="105"/>
        </w:rPr>
        <w:t xml:space="preserve"> </w:t>
      </w:r>
      <w:r>
        <w:rPr>
          <w:w w:val="105"/>
        </w:rPr>
        <w:t>would</w:t>
      </w:r>
      <w:r>
        <w:rPr>
          <w:spacing w:val="-11"/>
          <w:w w:val="105"/>
        </w:rPr>
        <w:t xml:space="preserve"> </w:t>
      </w:r>
      <w:r>
        <w:rPr>
          <w:w w:val="105"/>
        </w:rPr>
        <w:t>require</w:t>
      </w:r>
      <w:r>
        <w:rPr>
          <w:spacing w:val="-11"/>
          <w:w w:val="105"/>
        </w:rPr>
        <w:t xml:space="preserve"> </w:t>
      </w:r>
      <w:r>
        <w:rPr>
          <w:w w:val="105"/>
        </w:rPr>
        <w:t xml:space="preserve">modifications to determine a transported neutron flux for </w:t>
      </w:r>
      <w:commentRangeStart w:id="119"/>
      <w:proofErr w:type="gramStart"/>
      <w:r>
        <w:rPr>
          <w:w w:val="105"/>
        </w:rPr>
        <w:t>a</w:t>
      </w:r>
      <w:r w:rsidR="00DB52C2">
        <w:rPr>
          <w:w w:val="105"/>
        </w:rPr>
        <w:t xml:space="preserve">  </w:t>
      </w:r>
      <w:r>
        <w:rPr>
          <w:w w:val="105"/>
        </w:rPr>
        <w:t>requirement</w:t>
      </w:r>
      <w:proofErr w:type="gramEnd"/>
      <w:r>
        <w:rPr>
          <w:w w:val="105"/>
        </w:rPr>
        <w:t>.</w:t>
      </w:r>
      <w:commentRangeEnd w:id="119"/>
      <w:r w:rsidR="00720F65">
        <w:rPr>
          <w:rStyle w:val="CommentReference"/>
        </w:rPr>
        <w:commentReference w:id="119"/>
      </w:r>
    </w:p>
    <w:p w14:paraId="129D7F21" w14:textId="77777777" w:rsidR="00430DE3" w:rsidRDefault="00430DE3">
      <w:pPr>
        <w:pStyle w:val="BodyText"/>
        <w:rPr>
          <w:sz w:val="32"/>
        </w:rPr>
      </w:pPr>
    </w:p>
    <w:p w14:paraId="3F22D846" w14:textId="02D1E0C9" w:rsidR="00430DE3" w:rsidRDefault="008F0850">
      <w:pPr>
        <w:pStyle w:val="Heading2"/>
        <w:numPr>
          <w:ilvl w:val="1"/>
          <w:numId w:val="19"/>
        </w:numPr>
        <w:tabs>
          <w:tab w:val="left" w:pos="713"/>
        </w:tabs>
        <w:ind w:hanging="612"/>
        <w:jc w:val="both"/>
      </w:pPr>
      <w:bookmarkStart w:id="120" w:name="Approach"/>
      <w:bookmarkStart w:id="121" w:name="_bookmark15"/>
      <w:bookmarkEnd w:id="120"/>
      <w:bookmarkEnd w:id="121"/>
      <w:r>
        <w:rPr>
          <w:w w:val="110"/>
        </w:rPr>
        <w:t>Approach</w:t>
      </w:r>
    </w:p>
    <w:p w14:paraId="36CFD39E" w14:textId="77777777" w:rsidR="00430DE3" w:rsidRDefault="00430DE3">
      <w:pPr>
        <w:pStyle w:val="BodyText"/>
        <w:rPr>
          <w:b/>
        </w:rPr>
      </w:pPr>
    </w:p>
    <w:p w14:paraId="5DF6143C" w14:textId="322D77C4" w:rsidR="00430DE3" w:rsidRDefault="008F0850">
      <w:pPr>
        <w:pStyle w:val="BodyText"/>
        <w:spacing w:before="162" w:line="415" w:lineRule="auto"/>
        <w:ind w:left="100" w:right="117" w:firstLine="351"/>
        <w:jc w:val="both"/>
      </w:pPr>
      <w:r>
        <w:rPr>
          <w:w w:val="105"/>
        </w:rPr>
        <w:t xml:space="preserve">The spectral shaping problem was defined by the objectives and constraints. For this research, the objectives for ETA </w:t>
      </w:r>
      <w:commentRangeStart w:id="122"/>
      <w:r>
        <w:rPr>
          <w:w w:val="105"/>
        </w:rPr>
        <w:t xml:space="preserve">were </w:t>
      </w:r>
      <w:commentRangeEnd w:id="122"/>
      <w:r w:rsidR="00685F0C">
        <w:rPr>
          <w:rStyle w:val="CommentReference"/>
        </w:rPr>
        <w:commentReference w:id="122"/>
      </w:r>
      <w:r>
        <w:rPr>
          <w:w w:val="105"/>
        </w:rPr>
        <w:t>the TN+PFNS and the ultimate generation of spectrally accurate fission products. The problem constraints were based on the NIF source term and mechanical envelope. The input objectives and constraints were utilized in Coeus to produce a nearly</w:t>
      </w:r>
      <w:ins w:id="123" w:author="Bucy, Anna M Ctr USAF AETC AFIT/ENP" w:date="2019-01-07T13:33:00Z">
        <w:r w:rsidR="00AB18F1">
          <w:rPr>
            <w:w w:val="105"/>
          </w:rPr>
          <w:t xml:space="preserve"> </w:t>
        </w:r>
      </w:ins>
      <w:del w:id="124" w:author="Bucy, Anna M Ctr USAF AETC AFIT/ENP" w:date="2019-01-07T13:33:00Z">
        <w:r w:rsidDel="00AB18F1">
          <w:rPr>
            <w:w w:val="105"/>
          </w:rPr>
          <w:delText>-</w:delText>
        </w:r>
      </w:del>
      <w:r>
        <w:rPr>
          <w:w w:val="105"/>
        </w:rPr>
        <w:t>globally optimum solution for an ETA [</w:t>
      </w:r>
      <w:hyperlink w:anchor="_bookmark138" w:history="1">
        <w:r>
          <w:rPr>
            <w:w w:val="105"/>
          </w:rPr>
          <w:t>5</w:t>
        </w:r>
      </w:hyperlink>
      <w:r>
        <w:rPr>
          <w:w w:val="105"/>
        </w:rPr>
        <w:t>]. The constraints for the problem were governed by the NIF source</w:t>
      </w:r>
      <w:ins w:id="125" w:author="Bucy, Anna M Ctr USAF AETC AFIT/ENP" w:date="2019-01-07T13:33:00Z">
        <w:r w:rsidR="00AB18F1">
          <w:rPr>
            <w:w w:val="105"/>
          </w:rPr>
          <w:t>,</w:t>
        </w:r>
      </w:ins>
      <w:r>
        <w:rPr>
          <w:w w:val="105"/>
        </w:rPr>
        <w:t xml:space="preserve"> which is modeled as the polar direct drive exploding pusher (PDXP), stay-out angle defined by the incident lasers to drive the fusion, and the constraints of the NIF Target and Diagnostic Manipulator (TANDM). The work performed </w:t>
      </w:r>
      <w:commentRangeStart w:id="126"/>
      <w:r>
        <w:rPr>
          <w:w w:val="105"/>
        </w:rPr>
        <w:t>previously</w:t>
      </w:r>
      <w:commentRangeEnd w:id="126"/>
      <w:r w:rsidR="00AB18F1">
        <w:rPr>
          <w:rStyle w:val="CommentReference"/>
        </w:rPr>
        <w:commentReference w:id="126"/>
      </w:r>
      <w:r>
        <w:rPr>
          <w:w w:val="105"/>
        </w:rPr>
        <w:t xml:space="preserve"> completed a baseline design for the original ETA that will be used for analysis of the expected experimental performance.</w:t>
      </w:r>
    </w:p>
    <w:p w14:paraId="447338B5" w14:textId="0044105D" w:rsidR="00430DE3" w:rsidRDefault="008F0850">
      <w:pPr>
        <w:pStyle w:val="BodyText"/>
        <w:spacing w:before="7" w:line="415" w:lineRule="auto"/>
        <w:ind w:left="100" w:right="117" w:firstLine="439"/>
        <w:jc w:val="both"/>
      </w:pPr>
      <w:r>
        <w:rPr>
          <w:w w:val="105"/>
        </w:rPr>
        <w:t xml:space="preserve">The point design </w:t>
      </w:r>
      <w:r>
        <w:rPr>
          <w:spacing w:val="-3"/>
          <w:w w:val="105"/>
        </w:rPr>
        <w:t xml:space="preserve">was </w:t>
      </w:r>
      <w:r>
        <w:rPr>
          <w:w w:val="105"/>
        </w:rPr>
        <w:t>modeled with MCNP5, MCNP6, and SCALE version 6.2</w:t>
      </w:r>
      <w:r w:rsidR="00DB52C2">
        <w:rPr>
          <w:w w:val="105"/>
        </w:rPr>
        <w:t xml:space="preserve"> </w:t>
      </w:r>
      <w:r>
        <w:rPr>
          <w:w w:val="105"/>
        </w:rPr>
        <w:t xml:space="preserve">to perform neutron radiation transport. MCNP </w:t>
      </w:r>
      <w:r>
        <w:rPr>
          <w:spacing w:val="-3"/>
          <w:w w:val="105"/>
        </w:rPr>
        <w:t xml:space="preserve">was </w:t>
      </w:r>
      <w:r>
        <w:rPr>
          <w:w w:val="105"/>
        </w:rPr>
        <w:t>used for the continuous energy solution,</w:t>
      </w:r>
      <w:r>
        <w:rPr>
          <w:spacing w:val="-8"/>
          <w:w w:val="105"/>
        </w:rPr>
        <w:t xml:space="preserve"> </w:t>
      </w:r>
      <w:r>
        <w:rPr>
          <w:w w:val="105"/>
        </w:rPr>
        <w:t>while</w:t>
      </w:r>
      <w:r>
        <w:rPr>
          <w:spacing w:val="-11"/>
          <w:w w:val="105"/>
        </w:rPr>
        <w:t xml:space="preserve"> </w:t>
      </w:r>
      <w:r>
        <w:rPr>
          <w:w w:val="105"/>
        </w:rPr>
        <w:t>SCALE</w:t>
      </w:r>
      <w:r>
        <w:rPr>
          <w:spacing w:val="-12"/>
          <w:w w:val="105"/>
        </w:rPr>
        <w:t xml:space="preserve"> </w:t>
      </w:r>
      <w:r>
        <w:rPr>
          <w:spacing w:val="-3"/>
          <w:w w:val="105"/>
        </w:rPr>
        <w:t>was</w:t>
      </w:r>
      <w:r>
        <w:rPr>
          <w:spacing w:val="-11"/>
          <w:w w:val="105"/>
        </w:rPr>
        <w:t xml:space="preserve"> </w:t>
      </w:r>
      <w:r>
        <w:rPr>
          <w:w w:val="105"/>
        </w:rPr>
        <w:t>used</w:t>
      </w:r>
      <w:r>
        <w:rPr>
          <w:spacing w:val="-11"/>
          <w:w w:val="105"/>
        </w:rPr>
        <w:t xml:space="preserve"> </w:t>
      </w:r>
      <w:r>
        <w:rPr>
          <w:w w:val="105"/>
        </w:rPr>
        <w:t>for</w:t>
      </w:r>
      <w:r>
        <w:rPr>
          <w:spacing w:val="-11"/>
          <w:w w:val="105"/>
        </w:rPr>
        <w:t xml:space="preserve"> </w:t>
      </w:r>
      <w:r>
        <w:rPr>
          <w:w w:val="105"/>
        </w:rPr>
        <w:t>group-wise</w:t>
      </w:r>
      <w:r>
        <w:rPr>
          <w:spacing w:val="-11"/>
          <w:w w:val="105"/>
        </w:rPr>
        <w:t xml:space="preserve"> </w:t>
      </w:r>
      <w:r>
        <w:rPr>
          <w:w w:val="105"/>
        </w:rPr>
        <w:t>nuclear</w:t>
      </w:r>
      <w:r>
        <w:rPr>
          <w:spacing w:val="-11"/>
          <w:w w:val="105"/>
        </w:rPr>
        <w:t xml:space="preserve"> </w:t>
      </w:r>
      <w:r>
        <w:rPr>
          <w:w w:val="105"/>
        </w:rPr>
        <w:t>data</w:t>
      </w:r>
      <w:r>
        <w:rPr>
          <w:spacing w:val="-11"/>
          <w:w w:val="105"/>
        </w:rPr>
        <w:t xml:space="preserve"> </w:t>
      </w:r>
      <w:r>
        <w:rPr>
          <w:w w:val="105"/>
        </w:rPr>
        <w:t>covariance</w:t>
      </w:r>
      <w:r>
        <w:rPr>
          <w:spacing w:val="-11"/>
          <w:w w:val="105"/>
        </w:rPr>
        <w:t xml:space="preserve"> </w:t>
      </w:r>
      <w:r>
        <w:rPr>
          <w:w w:val="105"/>
        </w:rPr>
        <w:t>analysis.</w:t>
      </w:r>
      <w:r>
        <w:rPr>
          <w:spacing w:val="17"/>
          <w:w w:val="105"/>
        </w:rPr>
        <w:t xml:space="preserve"> </w:t>
      </w:r>
      <w:r>
        <w:rPr>
          <w:w w:val="105"/>
        </w:rPr>
        <w:t xml:space="preserve">Ad- </w:t>
      </w:r>
      <w:proofErr w:type="spellStart"/>
      <w:r>
        <w:rPr>
          <w:w w:val="105"/>
        </w:rPr>
        <w:t>ditional</w:t>
      </w:r>
      <w:proofErr w:type="spellEnd"/>
      <w:r>
        <w:rPr>
          <w:w w:val="105"/>
        </w:rPr>
        <w:t xml:space="preserve"> post-processing incorporated nuclear data uncertainty associated with the activation cross</w:t>
      </w:r>
      <w:ins w:id="127" w:author="Bucy, Anna M Ctr USAF AETC AFIT/ENP" w:date="2019-01-08T16:36:00Z">
        <w:r w:rsidR="005C0CA8">
          <w:rPr>
            <w:w w:val="105"/>
          </w:rPr>
          <w:t xml:space="preserve"> </w:t>
        </w:r>
      </w:ins>
      <w:del w:id="128" w:author="Bucy, Anna M Ctr USAF AETC AFIT/ENP" w:date="2019-01-08T16:36:00Z">
        <w:r w:rsidDel="005C0CA8">
          <w:rPr>
            <w:w w:val="105"/>
          </w:rPr>
          <w:delText>-</w:delText>
        </w:r>
      </w:del>
      <w:r>
        <w:rPr>
          <w:w w:val="105"/>
        </w:rPr>
        <w:t>sections. MCNP versions 5 and 6 were both used depending on</w:t>
      </w:r>
      <w:r>
        <w:rPr>
          <w:spacing w:val="9"/>
          <w:w w:val="105"/>
        </w:rPr>
        <w:t xml:space="preserve"> </w:t>
      </w:r>
      <w:r>
        <w:rPr>
          <w:w w:val="105"/>
        </w:rPr>
        <w:t>com-</w:t>
      </w:r>
    </w:p>
    <w:p w14:paraId="13535BB6" w14:textId="77777777" w:rsidR="00430DE3" w:rsidRDefault="00430DE3">
      <w:pPr>
        <w:spacing w:line="415" w:lineRule="auto"/>
        <w:jc w:val="both"/>
        <w:sectPr w:rsidR="00430DE3">
          <w:pgSz w:w="12240" w:h="15840"/>
          <w:pgMar w:top="1420" w:right="1680" w:bottom="1380" w:left="1700" w:header="0" w:footer="1182" w:gutter="0"/>
          <w:cols w:space="720"/>
        </w:sectPr>
      </w:pPr>
    </w:p>
    <w:p w14:paraId="7FF2146E" w14:textId="77777777" w:rsidR="00430DE3" w:rsidRDefault="008F0850">
      <w:pPr>
        <w:pStyle w:val="BodyText"/>
        <w:spacing w:before="35" w:line="415" w:lineRule="auto"/>
        <w:ind w:left="100" w:right="117"/>
        <w:jc w:val="both"/>
      </w:pPr>
      <w:proofErr w:type="spellStart"/>
      <w:r>
        <w:rPr>
          <w:w w:val="105"/>
        </w:rPr>
        <w:lastRenderedPageBreak/>
        <w:t>patibility</w:t>
      </w:r>
      <w:proofErr w:type="spellEnd"/>
      <w:r>
        <w:rPr>
          <w:spacing w:val="-11"/>
          <w:w w:val="105"/>
        </w:rPr>
        <w:t xml:space="preserve"> </w:t>
      </w:r>
      <w:r>
        <w:rPr>
          <w:w w:val="105"/>
        </w:rPr>
        <w:t>with</w:t>
      </w:r>
      <w:r>
        <w:rPr>
          <w:spacing w:val="-11"/>
          <w:w w:val="105"/>
        </w:rPr>
        <w:t xml:space="preserve"> </w:t>
      </w:r>
      <w:r>
        <w:rPr>
          <w:w w:val="105"/>
        </w:rPr>
        <w:t>surface</w:t>
      </w:r>
      <w:r>
        <w:rPr>
          <w:spacing w:val="-11"/>
          <w:w w:val="105"/>
        </w:rPr>
        <w:t xml:space="preserve"> </w:t>
      </w:r>
      <w:r>
        <w:rPr>
          <w:w w:val="105"/>
        </w:rPr>
        <w:t>source</w:t>
      </w:r>
      <w:r>
        <w:rPr>
          <w:spacing w:val="-11"/>
          <w:w w:val="105"/>
        </w:rPr>
        <w:t xml:space="preserve"> </w:t>
      </w:r>
      <w:r>
        <w:rPr>
          <w:w w:val="105"/>
        </w:rPr>
        <w:t>read</w:t>
      </w:r>
      <w:r>
        <w:rPr>
          <w:spacing w:val="-11"/>
          <w:w w:val="105"/>
        </w:rPr>
        <w:t xml:space="preserve"> </w:t>
      </w:r>
      <w:r>
        <w:rPr>
          <w:w w:val="105"/>
        </w:rPr>
        <w:t>(SSR)</w:t>
      </w:r>
      <w:r>
        <w:rPr>
          <w:spacing w:val="-11"/>
          <w:w w:val="105"/>
        </w:rPr>
        <w:t xml:space="preserve"> </w:t>
      </w:r>
      <w:r>
        <w:rPr>
          <w:w w:val="105"/>
        </w:rPr>
        <w:t>files</w:t>
      </w:r>
      <w:r>
        <w:rPr>
          <w:spacing w:val="-11"/>
          <w:w w:val="105"/>
        </w:rPr>
        <w:t xml:space="preserve"> </w:t>
      </w:r>
      <w:r>
        <w:rPr>
          <w:w w:val="105"/>
        </w:rPr>
        <w:t>generated</w:t>
      </w:r>
      <w:r>
        <w:rPr>
          <w:spacing w:val="-11"/>
          <w:w w:val="105"/>
        </w:rPr>
        <w:t xml:space="preserve"> </w:t>
      </w:r>
      <w:r>
        <w:rPr>
          <w:spacing w:val="-4"/>
          <w:w w:val="105"/>
        </w:rPr>
        <w:t>by</w:t>
      </w:r>
      <w:r>
        <w:rPr>
          <w:spacing w:val="-11"/>
          <w:w w:val="105"/>
        </w:rPr>
        <w:t xml:space="preserve"> </w:t>
      </w:r>
      <w:r>
        <w:rPr>
          <w:w w:val="105"/>
        </w:rPr>
        <w:t>LLNL</w:t>
      </w:r>
      <w:r>
        <w:rPr>
          <w:spacing w:val="-11"/>
          <w:w w:val="105"/>
        </w:rPr>
        <w:t xml:space="preserve"> </w:t>
      </w:r>
      <w:r>
        <w:rPr>
          <w:w w:val="105"/>
        </w:rPr>
        <w:t>for</w:t>
      </w:r>
      <w:r>
        <w:rPr>
          <w:spacing w:val="-11"/>
          <w:w w:val="105"/>
        </w:rPr>
        <w:t xml:space="preserve"> </w:t>
      </w:r>
      <w:r>
        <w:rPr>
          <w:w w:val="105"/>
        </w:rPr>
        <w:t>a</w:t>
      </w:r>
      <w:r>
        <w:rPr>
          <w:spacing w:val="-11"/>
          <w:w w:val="105"/>
        </w:rPr>
        <w:t xml:space="preserve"> </w:t>
      </w:r>
      <w:r>
        <w:rPr>
          <w:w w:val="105"/>
        </w:rPr>
        <w:t>full</w:t>
      </w:r>
      <w:r>
        <w:rPr>
          <w:spacing w:val="-11"/>
          <w:w w:val="105"/>
        </w:rPr>
        <w:t xml:space="preserve"> </w:t>
      </w:r>
      <w:r>
        <w:rPr>
          <w:w w:val="105"/>
        </w:rPr>
        <w:t>NIF</w:t>
      </w:r>
      <w:r>
        <w:rPr>
          <w:spacing w:val="-11"/>
          <w:w w:val="105"/>
        </w:rPr>
        <w:t xml:space="preserve"> </w:t>
      </w:r>
      <w:r>
        <w:rPr>
          <w:w w:val="105"/>
        </w:rPr>
        <w:t xml:space="preserve">model simulation to account for “room return” and scattering off ancillary equipment. </w:t>
      </w:r>
      <w:proofErr w:type="spellStart"/>
      <w:r>
        <w:rPr>
          <w:w w:val="105"/>
        </w:rPr>
        <w:t>Uti</w:t>
      </w:r>
      <w:proofErr w:type="spellEnd"/>
      <w:r>
        <w:rPr>
          <w:w w:val="105"/>
        </w:rPr>
        <w:t xml:space="preserve">- </w:t>
      </w:r>
      <w:proofErr w:type="spellStart"/>
      <w:r>
        <w:rPr>
          <w:w w:val="105"/>
        </w:rPr>
        <w:t>lizing</w:t>
      </w:r>
      <w:proofErr w:type="spellEnd"/>
      <w:r>
        <w:rPr>
          <w:w w:val="105"/>
        </w:rPr>
        <w:t xml:space="preserve"> </w:t>
      </w:r>
      <w:r>
        <w:rPr>
          <w:spacing w:val="-5"/>
          <w:w w:val="105"/>
        </w:rPr>
        <w:t xml:space="preserve">two </w:t>
      </w:r>
      <w:r>
        <w:rPr>
          <w:w w:val="105"/>
        </w:rPr>
        <w:t>different radiation transport models also increased the degree of</w:t>
      </w:r>
      <w:r>
        <w:rPr>
          <w:spacing w:val="-41"/>
          <w:w w:val="105"/>
        </w:rPr>
        <w:t xml:space="preserve"> </w:t>
      </w:r>
      <w:r>
        <w:rPr>
          <w:w w:val="105"/>
        </w:rPr>
        <w:t>confidence in the results. The radiation transport simulations provided results for the reaction rates for foil activation, neutron energy spectra, and temporal aspect of the neutron flux.</w:t>
      </w:r>
    </w:p>
    <w:p w14:paraId="0506AC76" w14:textId="11288125" w:rsidR="00430DE3" w:rsidRDefault="008F0850">
      <w:pPr>
        <w:pStyle w:val="BodyText"/>
        <w:spacing w:before="8" w:line="415" w:lineRule="auto"/>
        <w:ind w:left="100" w:right="117" w:firstLine="465"/>
        <w:jc w:val="both"/>
      </w:pPr>
      <w:r>
        <w:rPr>
          <w:w w:val="105"/>
        </w:rPr>
        <w:t xml:space="preserve">The General Description of Fission Observables (GEF) code </w:t>
      </w:r>
      <w:r>
        <w:rPr>
          <w:spacing w:val="-3"/>
          <w:w w:val="105"/>
        </w:rPr>
        <w:t xml:space="preserve">was </w:t>
      </w:r>
      <w:r>
        <w:rPr>
          <w:w w:val="105"/>
        </w:rPr>
        <w:t>utilized for developing the expected fission product yields. GEF is a Monte Carlo</w:t>
      </w:r>
      <w:ins w:id="129" w:author="Bucy, Anna M Ctr USAF AETC AFIT/ENP" w:date="2019-01-07T13:36:00Z">
        <w:r w:rsidR="00AB18F1">
          <w:rPr>
            <w:w w:val="105"/>
          </w:rPr>
          <w:t>-</w:t>
        </w:r>
      </w:ins>
      <w:r>
        <w:rPr>
          <w:w w:val="105"/>
        </w:rPr>
        <w:t xml:space="preserve"> and theory</w:t>
      </w:r>
      <w:ins w:id="130" w:author="Bucy, Anna M Ctr USAF AETC AFIT/ENP" w:date="2019-01-07T13:36:00Z">
        <w:r w:rsidR="00AB18F1">
          <w:rPr>
            <w:w w:val="105"/>
          </w:rPr>
          <w:t>-</w:t>
        </w:r>
      </w:ins>
      <w:del w:id="131" w:author="Bucy, Anna M Ctr USAF AETC AFIT/ENP" w:date="2019-01-07T13:36:00Z">
        <w:r w:rsidDel="00AB18F1">
          <w:rPr>
            <w:w w:val="105"/>
          </w:rPr>
          <w:delText xml:space="preserve"> </w:delText>
        </w:r>
      </w:del>
      <w:r>
        <w:rPr>
          <w:w w:val="105"/>
        </w:rPr>
        <w:t>based approach that incorporates experimental data to determine fission observables, such</w:t>
      </w:r>
      <w:r>
        <w:rPr>
          <w:spacing w:val="-9"/>
          <w:w w:val="105"/>
        </w:rPr>
        <w:t xml:space="preserve"> </w:t>
      </w:r>
      <w:r>
        <w:rPr>
          <w:w w:val="105"/>
        </w:rPr>
        <w:t>as</w:t>
      </w:r>
      <w:r>
        <w:rPr>
          <w:spacing w:val="-10"/>
          <w:w w:val="105"/>
        </w:rPr>
        <w:t xml:space="preserve"> </w:t>
      </w:r>
      <w:r>
        <w:rPr>
          <w:w w:val="105"/>
        </w:rPr>
        <w:t>fission</w:t>
      </w:r>
      <w:r>
        <w:rPr>
          <w:spacing w:val="-10"/>
          <w:w w:val="105"/>
        </w:rPr>
        <w:t xml:space="preserve"> </w:t>
      </w:r>
      <w:r>
        <w:rPr>
          <w:w w:val="105"/>
        </w:rPr>
        <w:t>product</w:t>
      </w:r>
      <w:r>
        <w:rPr>
          <w:spacing w:val="-10"/>
          <w:w w:val="105"/>
        </w:rPr>
        <w:t xml:space="preserve"> </w:t>
      </w:r>
      <w:r>
        <w:rPr>
          <w:w w:val="105"/>
        </w:rPr>
        <w:t>yields</w:t>
      </w:r>
      <w:r>
        <w:rPr>
          <w:spacing w:val="-10"/>
          <w:w w:val="105"/>
        </w:rPr>
        <w:t xml:space="preserve"> </w:t>
      </w:r>
      <w:r>
        <w:rPr>
          <w:w w:val="105"/>
        </w:rPr>
        <w:t>[</w:t>
      </w:r>
      <w:hyperlink w:anchor="_bookmark167" w:history="1">
        <w:r>
          <w:rPr>
            <w:w w:val="105"/>
          </w:rPr>
          <w:t>34</w:t>
        </w:r>
      </w:hyperlink>
      <w:r>
        <w:rPr>
          <w:w w:val="105"/>
        </w:rPr>
        <w:t>].</w:t>
      </w:r>
      <w:r>
        <w:rPr>
          <w:spacing w:val="20"/>
          <w:w w:val="105"/>
        </w:rPr>
        <w:t xml:space="preserve"> </w:t>
      </w:r>
      <w:r>
        <w:rPr>
          <w:w w:val="105"/>
        </w:rPr>
        <w:t>Empirical</w:t>
      </w:r>
      <w:r>
        <w:rPr>
          <w:spacing w:val="-8"/>
          <w:w w:val="105"/>
        </w:rPr>
        <w:t xml:space="preserve"> </w:t>
      </w:r>
      <w:r>
        <w:rPr>
          <w:w w:val="105"/>
        </w:rPr>
        <w:t>methods</w:t>
      </w:r>
      <w:r>
        <w:rPr>
          <w:spacing w:val="-10"/>
          <w:w w:val="105"/>
        </w:rPr>
        <w:t xml:space="preserve"> </w:t>
      </w:r>
      <w:r>
        <w:rPr>
          <w:w w:val="105"/>
        </w:rPr>
        <w:t>for</w:t>
      </w:r>
      <w:r>
        <w:rPr>
          <w:spacing w:val="-9"/>
          <w:w w:val="105"/>
        </w:rPr>
        <w:t xml:space="preserve"> </w:t>
      </w:r>
      <w:r>
        <w:rPr>
          <w:w w:val="105"/>
        </w:rPr>
        <w:t>determining</w:t>
      </w:r>
      <w:r>
        <w:rPr>
          <w:spacing w:val="-10"/>
          <w:w w:val="105"/>
        </w:rPr>
        <w:t xml:space="preserve"> </w:t>
      </w:r>
      <w:r>
        <w:rPr>
          <w:w w:val="105"/>
        </w:rPr>
        <w:t>fission</w:t>
      </w:r>
      <w:r>
        <w:rPr>
          <w:spacing w:val="-10"/>
          <w:w w:val="105"/>
        </w:rPr>
        <w:t xml:space="preserve"> </w:t>
      </w:r>
      <w:r>
        <w:rPr>
          <w:w w:val="105"/>
        </w:rPr>
        <w:t>product distributions also exist.</w:t>
      </w:r>
      <w:r w:rsidR="00DB52C2">
        <w:rPr>
          <w:w w:val="105"/>
        </w:rPr>
        <w:t xml:space="preserve"> </w:t>
      </w:r>
      <w:r>
        <w:rPr>
          <w:w w:val="105"/>
        </w:rPr>
        <w:t xml:space="preserve"> A formulation of this fit </w:t>
      </w:r>
      <w:r>
        <w:rPr>
          <w:spacing w:val="-4"/>
          <w:w w:val="105"/>
        </w:rPr>
        <w:t>by</w:t>
      </w:r>
      <w:r w:rsidR="00DB52C2">
        <w:rPr>
          <w:spacing w:val="-4"/>
          <w:w w:val="105"/>
        </w:rPr>
        <w:t xml:space="preserve"> </w:t>
      </w:r>
      <w:r>
        <w:rPr>
          <w:w w:val="105"/>
        </w:rPr>
        <w:t xml:space="preserve">S. Nagy </w:t>
      </w:r>
      <w:r>
        <w:rPr>
          <w:spacing w:val="-3"/>
          <w:w w:val="105"/>
        </w:rPr>
        <w:t>was</w:t>
      </w:r>
      <w:r w:rsidR="00DB52C2">
        <w:rPr>
          <w:spacing w:val="-3"/>
          <w:w w:val="105"/>
        </w:rPr>
        <w:t xml:space="preserve"> </w:t>
      </w:r>
      <w:r>
        <w:rPr>
          <w:w w:val="105"/>
        </w:rPr>
        <w:t>also used and</w:t>
      </w:r>
      <w:r w:rsidR="00DB52C2">
        <w:rPr>
          <w:w w:val="105"/>
        </w:rPr>
        <w:t xml:space="preserve">   </w:t>
      </w:r>
      <w:r>
        <w:rPr>
          <w:w w:val="105"/>
        </w:rPr>
        <w:t xml:space="preserve"> is beneficial for comparison to GEF in add</w:t>
      </w:r>
      <w:ins w:id="132" w:author="Bucy, Anna M Ctr USAF AETC AFIT/ENP" w:date="2019-01-07T13:37:00Z">
        <w:r w:rsidR="00AB18F1">
          <w:rPr>
            <w:w w:val="105"/>
          </w:rPr>
          <w:t>i</w:t>
        </w:r>
      </w:ins>
      <w:r>
        <w:rPr>
          <w:w w:val="105"/>
        </w:rPr>
        <w:t>tion to providing unique isotope yields [</w:t>
      </w:r>
      <w:hyperlink w:anchor="_bookmark168" w:history="1">
        <w:r>
          <w:rPr>
            <w:w w:val="105"/>
          </w:rPr>
          <w:t>35</w:t>
        </w:r>
      </w:hyperlink>
      <w:r>
        <w:rPr>
          <w:w w:val="105"/>
        </w:rPr>
        <w:t xml:space="preserve">]. These empirical methods often include simplifications, such as ignoring neutron </w:t>
      </w:r>
      <w:r>
        <w:rPr>
          <w:spacing w:val="-3"/>
          <w:w w:val="105"/>
        </w:rPr>
        <w:t xml:space="preserve">multiplicity, </w:t>
      </w:r>
      <w:r>
        <w:rPr>
          <w:w w:val="105"/>
        </w:rPr>
        <w:t>to create a simpler equation and more direct tie to existing data</w:t>
      </w:r>
      <w:commentRangeStart w:id="133"/>
      <w:ins w:id="134" w:author="Bucy, Anna M Ctr USAF AETC AFIT/ENP" w:date="2019-01-07T13:38:00Z">
        <w:r w:rsidR="00AB18F1">
          <w:rPr>
            <w:w w:val="105"/>
          </w:rPr>
          <w:t>—</w:t>
        </w:r>
      </w:ins>
      <w:commentRangeEnd w:id="133"/>
      <w:r w:rsidR="00AB18F1">
        <w:rPr>
          <w:rStyle w:val="CommentReference"/>
        </w:rPr>
        <w:commentReference w:id="133"/>
      </w:r>
      <w:r>
        <w:rPr>
          <w:w w:val="105"/>
        </w:rPr>
        <w:t>both</w:t>
      </w:r>
      <w:r w:rsidR="00DB52C2">
        <w:rPr>
          <w:w w:val="105"/>
        </w:rPr>
        <w:t xml:space="preserve">  </w:t>
      </w:r>
      <w:r>
        <w:rPr>
          <w:w w:val="105"/>
        </w:rPr>
        <w:t xml:space="preserve"> a benefit and limitation of this</w:t>
      </w:r>
      <w:r w:rsidR="00DB52C2">
        <w:rPr>
          <w:w w:val="105"/>
        </w:rPr>
        <w:t xml:space="preserve"> </w:t>
      </w:r>
      <w:r>
        <w:rPr>
          <w:w w:val="105"/>
        </w:rPr>
        <w:t>approach.</w:t>
      </w:r>
    </w:p>
    <w:p w14:paraId="6C12DEF1" w14:textId="482DF417" w:rsidR="00430DE3" w:rsidRDefault="008F0850">
      <w:pPr>
        <w:pStyle w:val="BodyText"/>
        <w:spacing w:before="8" w:line="415" w:lineRule="auto"/>
        <w:ind w:left="100" w:right="117" w:firstLine="444"/>
        <w:jc w:val="both"/>
      </w:pPr>
      <w:r>
        <w:rPr>
          <w:w w:val="105"/>
        </w:rPr>
        <w:t xml:space="preserve">A foil pack designed to </w:t>
      </w:r>
      <w:r>
        <w:rPr>
          <w:spacing w:val="3"/>
          <w:w w:val="105"/>
        </w:rPr>
        <w:t xml:space="preserve">be </w:t>
      </w:r>
      <w:r>
        <w:rPr>
          <w:w w:val="105"/>
        </w:rPr>
        <w:t xml:space="preserve">placed in the </w:t>
      </w:r>
      <w:r>
        <w:rPr>
          <w:spacing w:val="-7"/>
          <w:w w:val="105"/>
        </w:rPr>
        <w:t>ETA</w:t>
      </w:r>
      <w:r w:rsidR="00DB52C2">
        <w:rPr>
          <w:spacing w:val="-7"/>
          <w:w w:val="105"/>
        </w:rPr>
        <w:t xml:space="preserve"> </w:t>
      </w:r>
      <w:r>
        <w:rPr>
          <w:w w:val="105"/>
        </w:rPr>
        <w:t xml:space="preserve">experimental </w:t>
      </w:r>
      <w:r>
        <w:rPr>
          <w:spacing w:val="-3"/>
          <w:w w:val="105"/>
        </w:rPr>
        <w:t>cavity</w:t>
      </w:r>
      <w:r w:rsidR="00DB52C2">
        <w:rPr>
          <w:spacing w:val="-3"/>
          <w:w w:val="105"/>
        </w:rPr>
        <w:t xml:space="preserve"> </w:t>
      </w:r>
      <w:r>
        <w:rPr>
          <w:spacing w:val="-3"/>
          <w:w w:val="105"/>
        </w:rPr>
        <w:t>was</w:t>
      </w:r>
      <w:r w:rsidR="00DB52C2">
        <w:rPr>
          <w:spacing w:val="-3"/>
          <w:w w:val="105"/>
        </w:rPr>
        <w:t xml:space="preserve"> </w:t>
      </w:r>
      <w:r>
        <w:rPr>
          <w:w w:val="105"/>
        </w:rPr>
        <w:t>created</w:t>
      </w:r>
      <w:r w:rsidR="00DB52C2">
        <w:rPr>
          <w:w w:val="105"/>
        </w:rPr>
        <w:t xml:space="preserve"> </w:t>
      </w:r>
      <w:r>
        <w:rPr>
          <w:w w:val="105"/>
        </w:rPr>
        <w:t xml:space="preserve">to </w:t>
      </w:r>
      <w:proofErr w:type="spellStart"/>
      <w:r>
        <w:rPr>
          <w:w w:val="105"/>
        </w:rPr>
        <w:t>to</w:t>
      </w:r>
      <w:proofErr w:type="spellEnd"/>
      <w:r>
        <w:rPr>
          <w:w w:val="105"/>
        </w:rPr>
        <w:t xml:space="preserve"> successfully unfold the incident neutron spectra from the activation</w:t>
      </w:r>
      <w:r w:rsidR="00DB52C2">
        <w:rPr>
          <w:w w:val="105"/>
        </w:rPr>
        <w:t xml:space="preserve"> </w:t>
      </w:r>
      <w:r>
        <w:rPr>
          <w:w w:val="105"/>
        </w:rPr>
        <w:t xml:space="preserve">foils. The activation foils were selected with many important factors including the confidence in the nuclear data and energy range covered. The modeled foil activities were used with the underlying nuclear data to unfold the neutron spectrum using Pacific Northwest National Laboratory (PNNL) </w:t>
      </w:r>
      <w:r>
        <w:rPr>
          <w:spacing w:val="-6"/>
          <w:w w:val="105"/>
        </w:rPr>
        <w:t xml:space="preserve">STAYSL. </w:t>
      </w:r>
      <w:r>
        <w:rPr>
          <w:spacing w:val="-7"/>
          <w:w w:val="105"/>
        </w:rPr>
        <w:t xml:space="preserve">STAYSL </w:t>
      </w:r>
      <w:r>
        <w:rPr>
          <w:w w:val="105"/>
        </w:rPr>
        <w:t>relies on least- squares spectral adjustment based on the chi-squared of the measured activities to determine the incident neutron flux</w:t>
      </w:r>
      <w:r>
        <w:rPr>
          <w:spacing w:val="38"/>
          <w:w w:val="105"/>
        </w:rPr>
        <w:t xml:space="preserve"> </w:t>
      </w:r>
      <w:r>
        <w:rPr>
          <w:w w:val="105"/>
        </w:rPr>
        <w:t>[</w:t>
      </w:r>
      <w:hyperlink w:anchor="_bookmark169" w:history="1">
        <w:r>
          <w:rPr>
            <w:w w:val="105"/>
          </w:rPr>
          <w:t>36</w:t>
        </w:r>
      </w:hyperlink>
      <w:r>
        <w:rPr>
          <w:w w:val="105"/>
        </w:rPr>
        <w:t>].</w:t>
      </w:r>
    </w:p>
    <w:p w14:paraId="2AFFA69C" w14:textId="77777777" w:rsidR="00430DE3" w:rsidRDefault="00430DE3">
      <w:pPr>
        <w:spacing w:line="415" w:lineRule="auto"/>
        <w:jc w:val="both"/>
        <w:sectPr w:rsidR="00430DE3">
          <w:pgSz w:w="12240" w:h="15840"/>
          <w:pgMar w:top="1420" w:right="1680" w:bottom="1380" w:left="1700" w:header="0" w:footer="1182" w:gutter="0"/>
          <w:cols w:space="720"/>
        </w:sectPr>
      </w:pPr>
    </w:p>
    <w:p w14:paraId="2CA7673F" w14:textId="77777777" w:rsidR="00430DE3" w:rsidRDefault="008F0850">
      <w:pPr>
        <w:pStyle w:val="Heading2"/>
        <w:numPr>
          <w:ilvl w:val="1"/>
          <w:numId w:val="19"/>
        </w:numPr>
        <w:tabs>
          <w:tab w:val="left" w:pos="712"/>
          <w:tab w:val="left" w:pos="713"/>
        </w:tabs>
        <w:spacing w:before="35"/>
        <w:ind w:hanging="612"/>
      </w:pPr>
      <w:bookmarkStart w:id="135" w:name="Innovations"/>
      <w:bookmarkStart w:id="136" w:name="_bookmark16"/>
      <w:bookmarkEnd w:id="135"/>
      <w:bookmarkEnd w:id="136"/>
      <w:r>
        <w:rPr>
          <w:spacing w:val="-3"/>
          <w:w w:val="115"/>
        </w:rPr>
        <w:lastRenderedPageBreak/>
        <w:t>Innovations</w:t>
      </w:r>
    </w:p>
    <w:p w14:paraId="2D3094AF" w14:textId="77777777" w:rsidR="00430DE3" w:rsidRDefault="00430DE3">
      <w:pPr>
        <w:pStyle w:val="BodyText"/>
        <w:rPr>
          <w:b/>
        </w:rPr>
      </w:pPr>
    </w:p>
    <w:p w14:paraId="3BC4CB47" w14:textId="77777777" w:rsidR="00430DE3" w:rsidRDefault="008F0850">
      <w:pPr>
        <w:pStyle w:val="BodyText"/>
        <w:spacing w:before="163" w:line="415" w:lineRule="auto"/>
        <w:ind w:left="100" w:right="396" w:firstLine="351"/>
      </w:pPr>
      <w:r>
        <w:t xml:space="preserve">This research advanced the field of nuclear science and engineering in a few </w:t>
      </w:r>
      <w:r>
        <w:rPr>
          <w:spacing w:val="-3"/>
        </w:rPr>
        <w:t>key ways:</w:t>
      </w:r>
    </w:p>
    <w:p w14:paraId="07B72422" w14:textId="77777777" w:rsidR="00430DE3" w:rsidRDefault="00430DE3">
      <w:pPr>
        <w:pStyle w:val="BodyText"/>
        <w:spacing w:before="2"/>
        <w:rPr>
          <w:sz w:val="23"/>
        </w:rPr>
      </w:pPr>
    </w:p>
    <w:p w14:paraId="17F1EED1" w14:textId="1F9F489D" w:rsidR="00430DE3" w:rsidRDefault="008F0850">
      <w:pPr>
        <w:pStyle w:val="ListParagraph"/>
        <w:numPr>
          <w:ilvl w:val="0"/>
          <w:numId w:val="16"/>
        </w:numPr>
        <w:tabs>
          <w:tab w:val="left" w:pos="686"/>
        </w:tabs>
        <w:spacing w:line="415" w:lineRule="auto"/>
        <w:ind w:right="377" w:hanging="299"/>
        <w:jc w:val="both"/>
        <w:rPr>
          <w:sz w:val="24"/>
        </w:rPr>
      </w:pPr>
      <w:r>
        <w:rPr>
          <w:b/>
          <w:w w:val="110"/>
          <w:sz w:val="24"/>
        </w:rPr>
        <w:t xml:space="preserve">Demonstrated further abilities to incorporate nuclear data </w:t>
      </w:r>
      <w:r>
        <w:rPr>
          <w:b/>
          <w:spacing w:val="-3"/>
          <w:w w:val="110"/>
          <w:sz w:val="24"/>
        </w:rPr>
        <w:t xml:space="preserve">covariance </w:t>
      </w:r>
      <w:r>
        <w:rPr>
          <w:b/>
          <w:w w:val="110"/>
          <w:sz w:val="24"/>
        </w:rPr>
        <w:t xml:space="preserve">into fixed radiation transport simulations: </w:t>
      </w:r>
      <w:r>
        <w:rPr>
          <w:w w:val="110"/>
          <w:sz w:val="24"/>
        </w:rPr>
        <w:t>The standard methodology for determining</w:t>
      </w:r>
      <w:r>
        <w:rPr>
          <w:spacing w:val="-7"/>
          <w:w w:val="110"/>
          <w:sz w:val="24"/>
        </w:rPr>
        <w:t xml:space="preserve"> </w:t>
      </w:r>
      <w:r>
        <w:rPr>
          <w:w w:val="110"/>
          <w:sz w:val="24"/>
        </w:rPr>
        <w:t>nuclear</w:t>
      </w:r>
      <w:r>
        <w:rPr>
          <w:spacing w:val="-7"/>
          <w:w w:val="110"/>
          <w:sz w:val="24"/>
        </w:rPr>
        <w:t xml:space="preserve"> </w:t>
      </w:r>
      <w:r>
        <w:rPr>
          <w:w w:val="110"/>
          <w:sz w:val="24"/>
        </w:rPr>
        <w:t>data</w:t>
      </w:r>
      <w:r>
        <w:rPr>
          <w:spacing w:val="-7"/>
          <w:w w:val="110"/>
          <w:sz w:val="24"/>
        </w:rPr>
        <w:t xml:space="preserve"> </w:t>
      </w:r>
      <w:r>
        <w:rPr>
          <w:w w:val="110"/>
          <w:sz w:val="24"/>
        </w:rPr>
        <w:t>uncertainty</w:t>
      </w:r>
      <w:r>
        <w:rPr>
          <w:spacing w:val="-7"/>
          <w:w w:val="110"/>
          <w:sz w:val="24"/>
        </w:rPr>
        <w:t xml:space="preserve"> </w:t>
      </w:r>
      <w:r>
        <w:rPr>
          <w:w w:val="110"/>
          <w:sz w:val="24"/>
        </w:rPr>
        <w:t>from</w:t>
      </w:r>
      <w:r>
        <w:rPr>
          <w:spacing w:val="-7"/>
          <w:w w:val="110"/>
          <w:sz w:val="24"/>
        </w:rPr>
        <w:t xml:space="preserve"> </w:t>
      </w:r>
      <w:r>
        <w:rPr>
          <w:w w:val="110"/>
          <w:sz w:val="24"/>
        </w:rPr>
        <w:t>stochastic</w:t>
      </w:r>
      <w:r>
        <w:rPr>
          <w:spacing w:val="-7"/>
          <w:w w:val="110"/>
          <w:sz w:val="24"/>
        </w:rPr>
        <w:t xml:space="preserve"> </w:t>
      </w:r>
      <w:r>
        <w:rPr>
          <w:w w:val="110"/>
          <w:sz w:val="24"/>
        </w:rPr>
        <w:t>sampling</w:t>
      </w:r>
      <w:r>
        <w:rPr>
          <w:spacing w:val="-6"/>
          <w:w w:val="110"/>
          <w:sz w:val="24"/>
        </w:rPr>
        <w:t xml:space="preserve"> </w:t>
      </w:r>
      <w:r>
        <w:rPr>
          <w:w w:val="110"/>
          <w:sz w:val="24"/>
        </w:rPr>
        <w:t>approaches</w:t>
      </w:r>
      <w:r>
        <w:rPr>
          <w:spacing w:val="-7"/>
          <w:w w:val="110"/>
          <w:sz w:val="24"/>
        </w:rPr>
        <w:t xml:space="preserve"> </w:t>
      </w:r>
      <w:r>
        <w:rPr>
          <w:w w:val="110"/>
          <w:sz w:val="24"/>
        </w:rPr>
        <w:t xml:space="preserve">is discussed in Chapters </w:t>
      </w:r>
      <w:hyperlink w:anchor="_bookmark17" w:history="1">
        <w:r>
          <w:rPr>
            <w:w w:val="110"/>
            <w:sz w:val="24"/>
          </w:rPr>
          <w:t>2</w:t>
        </w:r>
      </w:hyperlink>
      <w:r>
        <w:rPr>
          <w:w w:val="110"/>
          <w:sz w:val="24"/>
        </w:rPr>
        <w:t xml:space="preserve"> and </w:t>
      </w:r>
      <w:hyperlink w:anchor="_bookmark56" w:history="1">
        <w:r>
          <w:rPr>
            <w:w w:val="110"/>
            <w:sz w:val="24"/>
          </w:rPr>
          <w:t>3</w:t>
        </w:r>
      </w:hyperlink>
      <w:r>
        <w:rPr>
          <w:w w:val="110"/>
          <w:sz w:val="24"/>
        </w:rPr>
        <w:t>. This work utilized an approach to encompass the full range of uncertainty on the nuclear reactions when sampling from a multivariate</w:t>
      </w:r>
      <w:r>
        <w:rPr>
          <w:spacing w:val="-19"/>
          <w:w w:val="110"/>
          <w:sz w:val="24"/>
        </w:rPr>
        <w:t xml:space="preserve"> </w:t>
      </w:r>
      <w:r>
        <w:rPr>
          <w:w w:val="110"/>
          <w:sz w:val="24"/>
        </w:rPr>
        <w:t>normal</w:t>
      </w:r>
      <w:r>
        <w:rPr>
          <w:spacing w:val="-19"/>
          <w:w w:val="110"/>
          <w:sz w:val="24"/>
        </w:rPr>
        <w:t xml:space="preserve"> </w:t>
      </w:r>
      <w:r>
        <w:rPr>
          <w:w w:val="110"/>
          <w:sz w:val="24"/>
        </w:rPr>
        <w:t>distribution</w:t>
      </w:r>
      <w:r w:rsidR="00AB18F1">
        <w:rPr>
          <w:w w:val="110"/>
          <w:sz w:val="24"/>
        </w:rPr>
        <w:t>,</w:t>
      </w:r>
      <w:r>
        <w:rPr>
          <w:spacing w:val="-19"/>
          <w:w w:val="110"/>
          <w:sz w:val="24"/>
        </w:rPr>
        <w:t xml:space="preserve"> </w:t>
      </w:r>
      <w:r>
        <w:rPr>
          <w:w w:val="110"/>
          <w:sz w:val="24"/>
        </w:rPr>
        <w:t>thereby</w:t>
      </w:r>
      <w:r>
        <w:rPr>
          <w:spacing w:val="-19"/>
          <w:w w:val="110"/>
          <w:sz w:val="24"/>
        </w:rPr>
        <w:t xml:space="preserve"> </w:t>
      </w:r>
      <w:r>
        <w:rPr>
          <w:w w:val="110"/>
          <w:sz w:val="24"/>
        </w:rPr>
        <w:t>generating</w:t>
      </w:r>
      <w:r>
        <w:rPr>
          <w:spacing w:val="-19"/>
          <w:w w:val="110"/>
          <w:sz w:val="24"/>
        </w:rPr>
        <w:t xml:space="preserve"> </w:t>
      </w:r>
      <w:r>
        <w:rPr>
          <w:w w:val="110"/>
          <w:sz w:val="24"/>
        </w:rPr>
        <w:t>a</w:t>
      </w:r>
      <w:r>
        <w:rPr>
          <w:spacing w:val="-19"/>
          <w:w w:val="110"/>
          <w:sz w:val="24"/>
        </w:rPr>
        <w:t xml:space="preserve"> </w:t>
      </w:r>
      <w:r>
        <w:rPr>
          <w:w w:val="110"/>
          <w:sz w:val="24"/>
        </w:rPr>
        <w:t>more</w:t>
      </w:r>
      <w:r>
        <w:rPr>
          <w:spacing w:val="-19"/>
          <w:w w:val="110"/>
          <w:sz w:val="24"/>
        </w:rPr>
        <w:t xml:space="preserve"> </w:t>
      </w:r>
      <w:r>
        <w:rPr>
          <w:w w:val="110"/>
          <w:sz w:val="24"/>
        </w:rPr>
        <w:t>accurate</w:t>
      </w:r>
      <w:r>
        <w:rPr>
          <w:spacing w:val="-19"/>
          <w:w w:val="110"/>
          <w:sz w:val="24"/>
        </w:rPr>
        <w:t xml:space="preserve"> </w:t>
      </w:r>
      <w:r>
        <w:rPr>
          <w:w w:val="110"/>
          <w:sz w:val="24"/>
        </w:rPr>
        <w:t>depiction of the resultant</w:t>
      </w:r>
      <w:r>
        <w:rPr>
          <w:spacing w:val="-12"/>
          <w:w w:val="110"/>
          <w:sz w:val="24"/>
        </w:rPr>
        <w:t xml:space="preserve"> </w:t>
      </w:r>
      <w:r>
        <w:rPr>
          <w:spacing w:val="-3"/>
          <w:w w:val="110"/>
          <w:sz w:val="24"/>
        </w:rPr>
        <w:t>uncertainty.</w:t>
      </w:r>
    </w:p>
    <w:p w14:paraId="37637FD3" w14:textId="39C171F0" w:rsidR="00430DE3" w:rsidRDefault="008F0850">
      <w:pPr>
        <w:pStyle w:val="ListParagraph"/>
        <w:numPr>
          <w:ilvl w:val="0"/>
          <w:numId w:val="16"/>
        </w:numPr>
        <w:tabs>
          <w:tab w:val="left" w:pos="686"/>
        </w:tabs>
        <w:spacing w:before="206" w:line="415" w:lineRule="auto"/>
        <w:ind w:right="377" w:hanging="299"/>
        <w:jc w:val="both"/>
        <w:rPr>
          <w:sz w:val="24"/>
        </w:rPr>
      </w:pPr>
      <w:r>
        <w:rPr>
          <w:b/>
          <w:w w:val="105"/>
          <w:sz w:val="24"/>
        </w:rPr>
        <w:t>Improved the ability to generate synthetic fission product</w:t>
      </w:r>
      <w:r w:rsidR="00DB52C2">
        <w:rPr>
          <w:b/>
          <w:w w:val="105"/>
          <w:sz w:val="24"/>
        </w:rPr>
        <w:t xml:space="preserve"> </w:t>
      </w:r>
      <w:r>
        <w:rPr>
          <w:b/>
          <w:w w:val="105"/>
          <w:sz w:val="24"/>
        </w:rPr>
        <w:t>debris:</w:t>
      </w:r>
      <w:r w:rsidR="00DB52C2">
        <w:rPr>
          <w:b/>
          <w:w w:val="105"/>
          <w:sz w:val="24"/>
        </w:rPr>
        <w:t xml:space="preserve"> </w:t>
      </w:r>
      <w:r>
        <w:rPr>
          <w:w w:val="105"/>
          <w:sz w:val="24"/>
        </w:rPr>
        <w:t>A</w:t>
      </w:r>
      <w:r w:rsidR="00DB52C2">
        <w:rPr>
          <w:w w:val="105"/>
          <w:sz w:val="24"/>
        </w:rPr>
        <w:t xml:space="preserve"> </w:t>
      </w:r>
      <w:r>
        <w:rPr>
          <w:spacing w:val="2"/>
          <w:w w:val="105"/>
          <w:sz w:val="24"/>
        </w:rPr>
        <w:t xml:space="preserve">major </w:t>
      </w:r>
      <w:r>
        <w:rPr>
          <w:w w:val="105"/>
          <w:sz w:val="24"/>
        </w:rPr>
        <w:t xml:space="preserve">goal of this research </w:t>
      </w:r>
      <w:del w:id="137" w:author="Bucy, Anna M Ctr USAF AETC AFIT/ENP" w:date="2019-01-07T13:40:00Z">
        <w:r w:rsidDel="00AB18F1">
          <w:rPr>
            <w:w w:val="105"/>
            <w:sz w:val="24"/>
          </w:rPr>
          <w:delText xml:space="preserve">is </w:delText>
        </w:r>
      </w:del>
      <w:ins w:id="138" w:author="Bucy, Anna M Ctr USAF AETC AFIT/ENP" w:date="2019-01-07T13:40:00Z">
        <w:r w:rsidR="00AB18F1">
          <w:rPr>
            <w:w w:val="105"/>
            <w:sz w:val="24"/>
          </w:rPr>
          <w:t xml:space="preserve">was </w:t>
        </w:r>
      </w:ins>
      <w:r>
        <w:rPr>
          <w:w w:val="105"/>
          <w:sz w:val="24"/>
        </w:rPr>
        <w:t xml:space="preserve">to provide an improvement in spectrally </w:t>
      </w:r>
      <w:proofErr w:type="spellStart"/>
      <w:r>
        <w:rPr>
          <w:w w:val="105"/>
          <w:sz w:val="24"/>
        </w:rPr>
        <w:t>accu</w:t>
      </w:r>
      <w:proofErr w:type="spellEnd"/>
      <w:r>
        <w:rPr>
          <w:w w:val="105"/>
          <w:sz w:val="24"/>
        </w:rPr>
        <w:t>-</w:t>
      </w:r>
      <w:r w:rsidR="00DB52C2">
        <w:rPr>
          <w:w w:val="105"/>
          <w:sz w:val="24"/>
        </w:rPr>
        <w:t xml:space="preserve"> </w:t>
      </w:r>
      <w:r>
        <w:rPr>
          <w:w w:val="105"/>
          <w:sz w:val="24"/>
        </w:rPr>
        <w:t xml:space="preserve">rate fission product debris production and improve the ability to model the production and predict the </w:t>
      </w:r>
      <w:proofErr w:type="gramStart"/>
      <w:r>
        <w:rPr>
          <w:w w:val="105"/>
          <w:sz w:val="24"/>
        </w:rPr>
        <w:t>resulting</w:t>
      </w:r>
      <w:r w:rsidR="00DB52C2">
        <w:rPr>
          <w:w w:val="105"/>
          <w:sz w:val="24"/>
        </w:rPr>
        <w:t xml:space="preserve"> </w:t>
      </w:r>
      <w:r>
        <w:rPr>
          <w:spacing w:val="8"/>
          <w:w w:val="105"/>
          <w:sz w:val="24"/>
        </w:rPr>
        <w:t xml:space="preserve"> </w:t>
      </w:r>
      <w:r>
        <w:rPr>
          <w:w w:val="105"/>
          <w:sz w:val="24"/>
        </w:rPr>
        <w:t>debris</w:t>
      </w:r>
      <w:proofErr w:type="gramEnd"/>
      <w:r>
        <w:rPr>
          <w:w w:val="105"/>
          <w:sz w:val="24"/>
        </w:rPr>
        <w:t>.</w:t>
      </w:r>
    </w:p>
    <w:p w14:paraId="7F2B8875" w14:textId="77777777" w:rsidR="00430DE3" w:rsidRDefault="008F0850">
      <w:pPr>
        <w:pStyle w:val="ListParagraph"/>
        <w:numPr>
          <w:ilvl w:val="0"/>
          <w:numId w:val="16"/>
        </w:numPr>
        <w:tabs>
          <w:tab w:val="left" w:pos="686"/>
        </w:tabs>
        <w:spacing w:before="206" w:line="415" w:lineRule="auto"/>
        <w:ind w:right="104" w:hanging="299"/>
        <w:rPr>
          <w:sz w:val="24"/>
        </w:rPr>
      </w:pPr>
      <w:r>
        <w:rPr>
          <w:b/>
          <w:w w:val="105"/>
          <w:sz w:val="24"/>
        </w:rPr>
        <w:t>Advanced the field of neutron</w:t>
      </w:r>
      <w:r w:rsidR="00DB52C2">
        <w:rPr>
          <w:b/>
          <w:w w:val="105"/>
          <w:sz w:val="24"/>
        </w:rPr>
        <w:t xml:space="preserve"> </w:t>
      </w:r>
      <w:r>
        <w:rPr>
          <w:b/>
          <w:w w:val="105"/>
          <w:sz w:val="24"/>
        </w:rPr>
        <w:t>spectral</w:t>
      </w:r>
      <w:r w:rsidR="00DB52C2">
        <w:rPr>
          <w:b/>
          <w:w w:val="105"/>
          <w:sz w:val="24"/>
        </w:rPr>
        <w:t xml:space="preserve"> </w:t>
      </w:r>
      <w:r>
        <w:rPr>
          <w:b/>
          <w:w w:val="105"/>
          <w:sz w:val="24"/>
        </w:rPr>
        <w:t>shaping</w:t>
      </w:r>
      <w:r w:rsidR="00DB52C2">
        <w:rPr>
          <w:b/>
          <w:w w:val="105"/>
          <w:sz w:val="24"/>
        </w:rPr>
        <w:t xml:space="preserve"> </w:t>
      </w:r>
      <w:r>
        <w:rPr>
          <w:b/>
          <w:w w:val="105"/>
          <w:sz w:val="24"/>
        </w:rPr>
        <w:t>for</w:t>
      </w:r>
      <w:r w:rsidR="00DB52C2">
        <w:rPr>
          <w:b/>
          <w:w w:val="105"/>
          <w:sz w:val="24"/>
        </w:rPr>
        <w:t xml:space="preserve"> </w:t>
      </w:r>
      <w:r>
        <w:rPr>
          <w:b/>
          <w:w w:val="105"/>
          <w:sz w:val="24"/>
        </w:rPr>
        <w:t>radiation</w:t>
      </w:r>
      <w:r w:rsidR="00DB52C2">
        <w:rPr>
          <w:b/>
          <w:w w:val="105"/>
          <w:sz w:val="24"/>
        </w:rPr>
        <w:t xml:space="preserve"> </w:t>
      </w:r>
      <w:r>
        <w:rPr>
          <w:b/>
          <w:w w:val="105"/>
          <w:sz w:val="24"/>
        </w:rPr>
        <w:t>effects</w:t>
      </w:r>
      <w:r w:rsidR="00DB52C2">
        <w:rPr>
          <w:b/>
          <w:w w:val="105"/>
          <w:sz w:val="24"/>
        </w:rPr>
        <w:t xml:space="preserve"> </w:t>
      </w:r>
      <w:r>
        <w:rPr>
          <w:b/>
          <w:w w:val="105"/>
          <w:sz w:val="24"/>
        </w:rPr>
        <w:t xml:space="preserve">testing simulators: </w:t>
      </w:r>
      <w:r>
        <w:rPr>
          <w:w w:val="105"/>
          <w:sz w:val="24"/>
        </w:rPr>
        <w:t>The</w:t>
      </w:r>
      <w:r w:rsidR="00DB52C2">
        <w:rPr>
          <w:w w:val="105"/>
          <w:sz w:val="24"/>
        </w:rPr>
        <w:t xml:space="preserve"> </w:t>
      </w:r>
      <w:r>
        <w:rPr>
          <w:spacing w:val="-7"/>
          <w:w w:val="105"/>
          <w:sz w:val="24"/>
        </w:rPr>
        <w:t>ETA</w:t>
      </w:r>
      <w:r w:rsidR="00DB52C2">
        <w:rPr>
          <w:spacing w:val="-7"/>
          <w:w w:val="105"/>
          <w:sz w:val="24"/>
        </w:rPr>
        <w:t xml:space="preserve"> </w:t>
      </w:r>
      <w:r>
        <w:rPr>
          <w:w w:val="105"/>
          <w:sz w:val="24"/>
        </w:rPr>
        <w:t>design</w:t>
      </w:r>
      <w:r w:rsidR="00DB52C2">
        <w:rPr>
          <w:w w:val="105"/>
          <w:sz w:val="24"/>
        </w:rPr>
        <w:t xml:space="preserve"> </w:t>
      </w:r>
      <w:r>
        <w:rPr>
          <w:w w:val="105"/>
          <w:sz w:val="24"/>
        </w:rPr>
        <w:t>characterization</w:t>
      </w:r>
      <w:r w:rsidR="00DB52C2">
        <w:rPr>
          <w:w w:val="105"/>
          <w:sz w:val="24"/>
        </w:rPr>
        <w:t xml:space="preserve"> </w:t>
      </w:r>
      <w:r>
        <w:rPr>
          <w:w w:val="105"/>
          <w:sz w:val="24"/>
        </w:rPr>
        <w:t>represents</w:t>
      </w:r>
      <w:r w:rsidR="00DB52C2">
        <w:rPr>
          <w:w w:val="105"/>
          <w:sz w:val="24"/>
        </w:rPr>
        <w:t xml:space="preserve"> </w:t>
      </w:r>
      <w:r>
        <w:rPr>
          <w:w w:val="105"/>
          <w:sz w:val="24"/>
        </w:rPr>
        <w:t>a</w:t>
      </w:r>
      <w:r w:rsidR="00DB52C2">
        <w:rPr>
          <w:w w:val="105"/>
          <w:sz w:val="24"/>
        </w:rPr>
        <w:t xml:space="preserve"> </w:t>
      </w:r>
      <w:r>
        <w:rPr>
          <w:w w:val="105"/>
          <w:sz w:val="24"/>
        </w:rPr>
        <w:t>stepping stone</w:t>
      </w:r>
      <w:r>
        <w:rPr>
          <w:spacing w:val="-14"/>
          <w:w w:val="105"/>
          <w:sz w:val="24"/>
        </w:rPr>
        <w:t xml:space="preserve"> </w:t>
      </w:r>
      <w:r>
        <w:rPr>
          <w:w w:val="105"/>
          <w:sz w:val="24"/>
        </w:rPr>
        <w:t>in</w:t>
      </w:r>
      <w:r>
        <w:rPr>
          <w:spacing w:val="-14"/>
          <w:w w:val="105"/>
          <w:sz w:val="24"/>
        </w:rPr>
        <w:t xml:space="preserve"> </w:t>
      </w:r>
      <w:r>
        <w:rPr>
          <w:w w:val="105"/>
          <w:sz w:val="24"/>
        </w:rPr>
        <w:t>nuclear</w:t>
      </w:r>
      <w:r>
        <w:rPr>
          <w:spacing w:val="-15"/>
          <w:w w:val="105"/>
          <w:sz w:val="24"/>
        </w:rPr>
        <w:t xml:space="preserve"> </w:t>
      </w:r>
      <w:r>
        <w:rPr>
          <w:w w:val="105"/>
          <w:sz w:val="24"/>
        </w:rPr>
        <w:t>certification</w:t>
      </w:r>
      <w:r>
        <w:rPr>
          <w:spacing w:val="-13"/>
          <w:w w:val="105"/>
          <w:sz w:val="24"/>
        </w:rPr>
        <w:t xml:space="preserve"> </w:t>
      </w:r>
      <w:r>
        <w:rPr>
          <w:w w:val="105"/>
          <w:sz w:val="24"/>
        </w:rPr>
        <w:t>testing</w:t>
      </w:r>
      <w:r>
        <w:rPr>
          <w:spacing w:val="-15"/>
          <w:w w:val="105"/>
          <w:sz w:val="24"/>
        </w:rPr>
        <w:t xml:space="preserve"> </w:t>
      </w:r>
      <w:r>
        <w:rPr>
          <w:w w:val="105"/>
          <w:sz w:val="24"/>
        </w:rPr>
        <w:t>for</w:t>
      </w:r>
      <w:r>
        <w:rPr>
          <w:spacing w:val="-14"/>
          <w:w w:val="105"/>
          <w:sz w:val="24"/>
        </w:rPr>
        <w:t xml:space="preserve"> </w:t>
      </w:r>
      <w:r>
        <w:rPr>
          <w:w w:val="105"/>
          <w:sz w:val="24"/>
        </w:rPr>
        <w:t>providing</w:t>
      </w:r>
      <w:r>
        <w:rPr>
          <w:spacing w:val="-14"/>
          <w:w w:val="105"/>
          <w:sz w:val="24"/>
        </w:rPr>
        <w:t xml:space="preserve"> </w:t>
      </w:r>
      <w:r>
        <w:rPr>
          <w:w w:val="105"/>
          <w:sz w:val="24"/>
        </w:rPr>
        <w:t>a</w:t>
      </w:r>
      <w:r>
        <w:rPr>
          <w:spacing w:val="-14"/>
          <w:w w:val="105"/>
          <w:sz w:val="24"/>
        </w:rPr>
        <w:t xml:space="preserve"> </w:t>
      </w:r>
      <w:r>
        <w:rPr>
          <w:w w:val="105"/>
          <w:sz w:val="24"/>
        </w:rPr>
        <w:t>time-</w:t>
      </w:r>
      <w:r>
        <w:rPr>
          <w:spacing w:val="-14"/>
          <w:w w:val="105"/>
          <w:sz w:val="24"/>
        </w:rPr>
        <w:t xml:space="preserve"> </w:t>
      </w:r>
      <w:r>
        <w:rPr>
          <w:w w:val="105"/>
          <w:sz w:val="24"/>
        </w:rPr>
        <w:t>and</w:t>
      </w:r>
      <w:r>
        <w:rPr>
          <w:spacing w:val="-14"/>
          <w:w w:val="105"/>
          <w:sz w:val="24"/>
        </w:rPr>
        <w:t xml:space="preserve"> </w:t>
      </w:r>
      <w:r>
        <w:rPr>
          <w:w w:val="105"/>
          <w:sz w:val="24"/>
        </w:rPr>
        <w:t>energy-representative neutron</w:t>
      </w:r>
      <w:r>
        <w:rPr>
          <w:spacing w:val="29"/>
          <w:w w:val="105"/>
          <w:sz w:val="24"/>
        </w:rPr>
        <w:t xml:space="preserve"> </w:t>
      </w:r>
      <w:r>
        <w:rPr>
          <w:w w:val="105"/>
          <w:sz w:val="24"/>
        </w:rPr>
        <w:t>environment.</w:t>
      </w:r>
    </w:p>
    <w:p w14:paraId="441EE34B" w14:textId="77777777" w:rsidR="00430DE3" w:rsidRDefault="008F0850">
      <w:pPr>
        <w:pStyle w:val="ListParagraph"/>
        <w:numPr>
          <w:ilvl w:val="0"/>
          <w:numId w:val="16"/>
        </w:numPr>
        <w:tabs>
          <w:tab w:val="left" w:pos="686"/>
        </w:tabs>
        <w:spacing w:before="206" w:line="415" w:lineRule="auto"/>
        <w:ind w:right="377" w:hanging="299"/>
        <w:jc w:val="both"/>
        <w:rPr>
          <w:sz w:val="24"/>
        </w:rPr>
      </w:pPr>
      <w:r>
        <w:rPr>
          <w:b/>
          <w:w w:val="110"/>
          <w:sz w:val="24"/>
        </w:rPr>
        <w:t xml:space="preserve">Developed methodology for quantifying the neutron flux uncertainty for foil activation unfolding of neutron energy spectra: </w:t>
      </w:r>
      <w:r>
        <w:rPr>
          <w:w w:val="110"/>
          <w:sz w:val="24"/>
        </w:rPr>
        <w:t>The techniques</w:t>
      </w:r>
      <w:r>
        <w:rPr>
          <w:spacing w:val="66"/>
          <w:w w:val="110"/>
          <w:sz w:val="24"/>
        </w:rPr>
        <w:t xml:space="preserve"> </w:t>
      </w:r>
      <w:r>
        <w:rPr>
          <w:w w:val="110"/>
          <w:sz w:val="24"/>
        </w:rPr>
        <w:t>to</w:t>
      </w:r>
      <w:r>
        <w:rPr>
          <w:spacing w:val="-9"/>
          <w:w w:val="110"/>
          <w:sz w:val="24"/>
        </w:rPr>
        <w:t xml:space="preserve"> </w:t>
      </w:r>
      <w:r>
        <w:rPr>
          <w:w w:val="110"/>
          <w:sz w:val="24"/>
        </w:rPr>
        <w:t>map</w:t>
      </w:r>
      <w:r>
        <w:rPr>
          <w:spacing w:val="-9"/>
          <w:w w:val="110"/>
          <w:sz w:val="24"/>
        </w:rPr>
        <w:t xml:space="preserve"> </w:t>
      </w:r>
      <w:r>
        <w:rPr>
          <w:w w:val="110"/>
          <w:sz w:val="24"/>
        </w:rPr>
        <w:t>the</w:t>
      </w:r>
      <w:r>
        <w:rPr>
          <w:spacing w:val="-9"/>
          <w:w w:val="110"/>
          <w:sz w:val="24"/>
        </w:rPr>
        <w:t xml:space="preserve"> </w:t>
      </w:r>
      <w:r>
        <w:rPr>
          <w:w w:val="110"/>
          <w:sz w:val="24"/>
        </w:rPr>
        <w:t>systematic</w:t>
      </w:r>
      <w:r>
        <w:rPr>
          <w:spacing w:val="-8"/>
          <w:w w:val="110"/>
          <w:sz w:val="24"/>
        </w:rPr>
        <w:t xml:space="preserve"> </w:t>
      </w:r>
      <w:r>
        <w:rPr>
          <w:w w:val="110"/>
          <w:sz w:val="24"/>
        </w:rPr>
        <w:t>nuclear</w:t>
      </w:r>
      <w:r>
        <w:rPr>
          <w:spacing w:val="-9"/>
          <w:w w:val="110"/>
          <w:sz w:val="24"/>
        </w:rPr>
        <w:t xml:space="preserve"> </w:t>
      </w:r>
      <w:r>
        <w:rPr>
          <w:w w:val="110"/>
          <w:sz w:val="24"/>
        </w:rPr>
        <w:t>data</w:t>
      </w:r>
      <w:r>
        <w:rPr>
          <w:spacing w:val="-9"/>
          <w:w w:val="110"/>
          <w:sz w:val="24"/>
        </w:rPr>
        <w:t xml:space="preserve"> </w:t>
      </w:r>
      <w:r>
        <w:rPr>
          <w:w w:val="110"/>
          <w:sz w:val="24"/>
        </w:rPr>
        <w:t>uncertainty</w:t>
      </w:r>
      <w:r>
        <w:rPr>
          <w:spacing w:val="-9"/>
          <w:w w:val="110"/>
          <w:sz w:val="24"/>
        </w:rPr>
        <w:t xml:space="preserve"> </w:t>
      </w:r>
      <w:r>
        <w:rPr>
          <w:w w:val="110"/>
          <w:sz w:val="24"/>
        </w:rPr>
        <w:t>to</w:t>
      </w:r>
      <w:r>
        <w:rPr>
          <w:spacing w:val="-9"/>
          <w:w w:val="110"/>
          <w:sz w:val="24"/>
        </w:rPr>
        <w:t xml:space="preserve"> </w:t>
      </w:r>
      <w:r>
        <w:rPr>
          <w:w w:val="110"/>
          <w:sz w:val="24"/>
        </w:rPr>
        <w:t>an</w:t>
      </w:r>
      <w:r>
        <w:rPr>
          <w:spacing w:val="-9"/>
          <w:w w:val="110"/>
          <w:sz w:val="24"/>
        </w:rPr>
        <w:t xml:space="preserve"> </w:t>
      </w:r>
      <w:r>
        <w:rPr>
          <w:w w:val="110"/>
          <w:sz w:val="24"/>
        </w:rPr>
        <w:t>arbitrary</w:t>
      </w:r>
      <w:r>
        <w:rPr>
          <w:spacing w:val="-8"/>
          <w:w w:val="110"/>
          <w:sz w:val="24"/>
        </w:rPr>
        <w:t xml:space="preserve"> </w:t>
      </w:r>
      <w:r>
        <w:rPr>
          <w:w w:val="110"/>
          <w:sz w:val="24"/>
        </w:rPr>
        <w:t>group</w:t>
      </w:r>
      <w:r>
        <w:rPr>
          <w:spacing w:val="-9"/>
          <w:w w:val="110"/>
          <w:sz w:val="24"/>
        </w:rPr>
        <w:t xml:space="preserve"> </w:t>
      </w:r>
      <w:r>
        <w:rPr>
          <w:w w:val="110"/>
          <w:sz w:val="24"/>
        </w:rPr>
        <w:t>structure are</w:t>
      </w:r>
      <w:r>
        <w:rPr>
          <w:spacing w:val="-27"/>
          <w:w w:val="110"/>
          <w:sz w:val="24"/>
        </w:rPr>
        <w:t xml:space="preserve"> </w:t>
      </w:r>
      <w:r>
        <w:rPr>
          <w:w w:val="110"/>
          <w:sz w:val="24"/>
        </w:rPr>
        <w:t>discussed</w:t>
      </w:r>
      <w:r>
        <w:rPr>
          <w:spacing w:val="-27"/>
          <w:w w:val="110"/>
          <w:sz w:val="24"/>
        </w:rPr>
        <w:t xml:space="preserve"> </w:t>
      </w:r>
      <w:r>
        <w:rPr>
          <w:w w:val="110"/>
          <w:sz w:val="24"/>
        </w:rPr>
        <w:t>in</w:t>
      </w:r>
      <w:r>
        <w:rPr>
          <w:spacing w:val="-27"/>
          <w:w w:val="110"/>
          <w:sz w:val="24"/>
        </w:rPr>
        <w:t xml:space="preserve"> </w:t>
      </w:r>
      <w:r>
        <w:rPr>
          <w:w w:val="110"/>
          <w:sz w:val="24"/>
        </w:rPr>
        <w:t>Chapter</w:t>
      </w:r>
      <w:hyperlink w:anchor="_bookmark56" w:history="1">
        <w:r>
          <w:rPr>
            <w:w w:val="110"/>
            <w:sz w:val="24"/>
          </w:rPr>
          <w:t>3</w:t>
        </w:r>
      </w:hyperlink>
      <w:r>
        <w:rPr>
          <w:w w:val="110"/>
          <w:sz w:val="24"/>
        </w:rPr>
        <w:t>.</w:t>
      </w:r>
    </w:p>
    <w:p w14:paraId="70029893" w14:textId="77777777" w:rsidR="00430DE3" w:rsidRDefault="008F0850">
      <w:pPr>
        <w:pStyle w:val="ListParagraph"/>
        <w:numPr>
          <w:ilvl w:val="0"/>
          <w:numId w:val="16"/>
        </w:numPr>
        <w:tabs>
          <w:tab w:val="left" w:pos="686"/>
        </w:tabs>
        <w:spacing w:before="206" w:line="415" w:lineRule="auto"/>
        <w:ind w:right="377" w:hanging="299"/>
        <w:jc w:val="both"/>
        <w:rPr>
          <w:sz w:val="24"/>
        </w:rPr>
      </w:pPr>
      <w:r>
        <w:rPr>
          <w:b/>
          <w:w w:val="105"/>
          <w:sz w:val="24"/>
        </w:rPr>
        <w:t xml:space="preserve">Contribution to future </w:t>
      </w:r>
      <w:r>
        <w:rPr>
          <w:b/>
          <w:spacing w:val="-2"/>
          <w:w w:val="105"/>
          <w:sz w:val="24"/>
        </w:rPr>
        <w:t xml:space="preserve">improvements </w:t>
      </w:r>
      <w:r>
        <w:rPr>
          <w:b/>
          <w:w w:val="105"/>
          <w:sz w:val="24"/>
        </w:rPr>
        <w:t xml:space="preserve">to SCALE: </w:t>
      </w:r>
      <w:r>
        <w:rPr>
          <w:spacing w:val="-3"/>
          <w:w w:val="105"/>
          <w:sz w:val="24"/>
        </w:rPr>
        <w:t xml:space="preserve">Various </w:t>
      </w:r>
      <w:r>
        <w:rPr>
          <w:w w:val="105"/>
          <w:sz w:val="24"/>
        </w:rPr>
        <w:t xml:space="preserve">pieces of feed- back were provided to Oak Ridge National Laboratory (ORNL) for </w:t>
      </w:r>
      <w:proofErr w:type="gramStart"/>
      <w:r>
        <w:rPr>
          <w:w w:val="105"/>
          <w:sz w:val="24"/>
        </w:rPr>
        <w:t>future</w:t>
      </w:r>
      <w:r w:rsidR="00DB52C2">
        <w:rPr>
          <w:w w:val="105"/>
          <w:sz w:val="24"/>
        </w:rPr>
        <w:t xml:space="preserve"> </w:t>
      </w:r>
      <w:r>
        <w:rPr>
          <w:spacing w:val="56"/>
          <w:w w:val="105"/>
          <w:sz w:val="24"/>
        </w:rPr>
        <w:t xml:space="preserve"> </w:t>
      </w:r>
      <w:proofErr w:type="spellStart"/>
      <w:r>
        <w:rPr>
          <w:w w:val="105"/>
          <w:sz w:val="24"/>
        </w:rPr>
        <w:t>im</w:t>
      </w:r>
      <w:proofErr w:type="spellEnd"/>
      <w:proofErr w:type="gramEnd"/>
      <w:r>
        <w:rPr>
          <w:w w:val="105"/>
          <w:sz w:val="24"/>
        </w:rPr>
        <w:t>-</w:t>
      </w:r>
    </w:p>
    <w:p w14:paraId="2EA4218F" w14:textId="77777777" w:rsidR="00430DE3" w:rsidRDefault="00430DE3">
      <w:pPr>
        <w:spacing w:line="415" w:lineRule="auto"/>
        <w:jc w:val="both"/>
        <w:rPr>
          <w:sz w:val="24"/>
        </w:rPr>
        <w:sectPr w:rsidR="00430DE3">
          <w:pgSz w:w="12240" w:h="15840"/>
          <w:pgMar w:top="1420" w:right="1420" w:bottom="1380" w:left="1700" w:header="0" w:footer="1182" w:gutter="0"/>
          <w:cols w:space="720"/>
        </w:sectPr>
      </w:pPr>
    </w:p>
    <w:p w14:paraId="69A842FD" w14:textId="77777777" w:rsidR="00430DE3" w:rsidRDefault="008F0850">
      <w:pPr>
        <w:pStyle w:val="BodyText"/>
        <w:spacing w:before="35" w:line="415" w:lineRule="auto"/>
        <w:ind w:left="665" w:right="117"/>
        <w:jc w:val="both"/>
      </w:pPr>
      <w:proofErr w:type="spellStart"/>
      <w:r>
        <w:rPr>
          <w:w w:val="105"/>
        </w:rPr>
        <w:lastRenderedPageBreak/>
        <w:t>provements</w:t>
      </w:r>
      <w:proofErr w:type="spellEnd"/>
      <w:r>
        <w:rPr>
          <w:w w:val="105"/>
        </w:rPr>
        <w:t xml:space="preserve"> to the SCALE package including inconsistent uncertainties from published data, the need for parallelization in individual Monte Carlo </w:t>
      </w:r>
      <w:proofErr w:type="spellStart"/>
      <w:r>
        <w:rPr>
          <w:w w:val="105"/>
        </w:rPr>
        <w:t>simula</w:t>
      </w:r>
      <w:proofErr w:type="spellEnd"/>
      <w:r>
        <w:rPr>
          <w:w w:val="105"/>
        </w:rPr>
        <w:t xml:space="preserve">- </w:t>
      </w:r>
      <w:proofErr w:type="spellStart"/>
      <w:r>
        <w:rPr>
          <w:w w:val="105"/>
        </w:rPr>
        <w:t>tions</w:t>
      </w:r>
      <w:proofErr w:type="spellEnd"/>
      <w:r>
        <w:rPr>
          <w:w w:val="105"/>
        </w:rPr>
        <w:t>, and the need for a high energy group structure with covariance data.</w:t>
      </w:r>
    </w:p>
    <w:p w14:paraId="771ECE28" w14:textId="77777777" w:rsidR="00430DE3" w:rsidRDefault="00430DE3">
      <w:pPr>
        <w:spacing w:line="415" w:lineRule="auto"/>
        <w:jc w:val="both"/>
        <w:sectPr w:rsidR="00430DE3">
          <w:pgSz w:w="12240" w:h="15840"/>
          <w:pgMar w:top="1420" w:right="1680" w:bottom="1380" w:left="1720" w:header="0" w:footer="1182" w:gutter="0"/>
          <w:cols w:space="720"/>
        </w:sectPr>
      </w:pPr>
    </w:p>
    <w:p w14:paraId="73D7C419" w14:textId="77777777" w:rsidR="00430DE3" w:rsidRDefault="008F0850">
      <w:pPr>
        <w:pStyle w:val="Heading1"/>
        <w:numPr>
          <w:ilvl w:val="1"/>
          <w:numId w:val="16"/>
        </w:numPr>
        <w:tabs>
          <w:tab w:val="left" w:pos="4118"/>
          <w:tab w:val="left" w:pos="4119"/>
        </w:tabs>
        <w:ind w:hanging="466"/>
        <w:jc w:val="left"/>
      </w:pPr>
      <w:bookmarkStart w:id="139" w:name="Theory"/>
      <w:bookmarkStart w:id="140" w:name="_bookmark17"/>
      <w:bookmarkEnd w:id="139"/>
      <w:bookmarkEnd w:id="140"/>
      <w:commentRangeStart w:id="141"/>
      <w:r>
        <w:rPr>
          <w:w w:val="115"/>
        </w:rPr>
        <w:lastRenderedPageBreak/>
        <w:t>Theory</w:t>
      </w:r>
      <w:commentRangeEnd w:id="141"/>
      <w:r w:rsidR="00AB18F1">
        <w:rPr>
          <w:rStyle w:val="CommentReference"/>
          <w:b w:val="0"/>
          <w:bCs w:val="0"/>
        </w:rPr>
        <w:commentReference w:id="141"/>
      </w:r>
    </w:p>
    <w:p w14:paraId="378ADEC1" w14:textId="77777777" w:rsidR="00430DE3" w:rsidRDefault="00430DE3">
      <w:pPr>
        <w:pStyle w:val="BodyText"/>
        <w:rPr>
          <w:b/>
          <w:sz w:val="28"/>
        </w:rPr>
      </w:pPr>
    </w:p>
    <w:p w14:paraId="65906CB3" w14:textId="77777777" w:rsidR="00430DE3" w:rsidRDefault="00430DE3">
      <w:pPr>
        <w:pStyle w:val="BodyText"/>
        <w:spacing w:before="1"/>
        <w:rPr>
          <w:b/>
          <w:sz w:val="32"/>
        </w:rPr>
      </w:pPr>
    </w:p>
    <w:p w14:paraId="70A70004" w14:textId="77777777" w:rsidR="00430DE3" w:rsidRDefault="008F0850">
      <w:pPr>
        <w:pStyle w:val="BodyText"/>
        <w:spacing w:line="415" w:lineRule="auto"/>
        <w:ind w:left="120" w:right="116" w:firstLine="351"/>
        <w:jc w:val="both"/>
      </w:pPr>
      <w:r>
        <w:rPr>
          <w:w w:val="105"/>
        </w:rPr>
        <w:t xml:space="preserve">This chapter outlines the </w:t>
      </w:r>
      <w:r>
        <w:rPr>
          <w:spacing w:val="2"/>
          <w:w w:val="105"/>
        </w:rPr>
        <w:t xml:space="preserve">major </w:t>
      </w:r>
      <w:r>
        <w:rPr>
          <w:w w:val="105"/>
        </w:rPr>
        <w:t xml:space="preserve">nuclear science and engineering theory </w:t>
      </w:r>
      <w:r>
        <w:rPr>
          <w:spacing w:val="-3"/>
          <w:w w:val="105"/>
        </w:rPr>
        <w:t xml:space="preserve">relevant </w:t>
      </w:r>
      <w:r>
        <w:rPr>
          <w:w w:val="105"/>
        </w:rPr>
        <w:t xml:space="preserve">to spectral shaping and analysis of </w:t>
      </w:r>
      <w:r>
        <w:rPr>
          <w:spacing w:val="-5"/>
          <w:w w:val="105"/>
        </w:rPr>
        <w:t xml:space="preserve">ETA. </w:t>
      </w:r>
      <w:r>
        <w:rPr>
          <w:w w:val="105"/>
        </w:rPr>
        <w:t xml:space="preserve">First, the basic neutron interaction theory that impacts the ability of a source to </w:t>
      </w:r>
      <w:r>
        <w:rPr>
          <w:spacing w:val="3"/>
          <w:w w:val="105"/>
        </w:rPr>
        <w:t xml:space="preserve">be </w:t>
      </w:r>
      <w:r>
        <w:rPr>
          <w:w w:val="105"/>
        </w:rPr>
        <w:t>shaped into an objective spectrum is discussed. Next,</w:t>
      </w:r>
      <w:r w:rsidR="00DB52C2">
        <w:rPr>
          <w:w w:val="105"/>
        </w:rPr>
        <w:t xml:space="preserve"> </w:t>
      </w:r>
      <w:r>
        <w:rPr>
          <w:w w:val="105"/>
        </w:rPr>
        <w:t>the nuclear fission process is outlined with a primary focus on fission prod-</w:t>
      </w:r>
      <w:r w:rsidR="00DB52C2">
        <w:rPr>
          <w:w w:val="105"/>
        </w:rPr>
        <w:t xml:space="preserve"> </w:t>
      </w:r>
      <w:proofErr w:type="spellStart"/>
      <w:r>
        <w:rPr>
          <w:w w:val="105"/>
        </w:rPr>
        <w:t>uct</w:t>
      </w:r>
      <w:proofErr w:type="spellEnd"/>
      <w:r>
        <w:rPr>
          <w:w w:val="105"/>
        </w:rPr>
        <w:t xml:space="preserve"> generation. After, fundamental aspects of nuclear data and their application in Monte Carlo neutron transport codes and an associated stochastic sampling approach utilizing nuclear data covariance matrices are outlined. </w:t>
      </w:r>
      <w:r>
        <w:rPr>
          <w:spacing w:val="-3"/>
          <w:w w:val="105"/>
        </w:rPr>
        <w:t>Finally,</w:t>
      </w:r>
      <w:r w:rsidR="00DB52C2">
        <w:rPr>
          <w:spacing w:val="-3"/>
          <w:w w:val="105"/>
        </w:rPr>
        <w:t xml:space="preserve"> </w:t>
      </w:r>
      <w:r>
        <w:rPr>
          <w:w w:val="105"/>
        </w:rPr>
        <w:t>neutron activation</w:t>
      </w:r>
      <w:r w:rsidR="00DB52C2">
        <w:rPr>
          <w:w w:val="105"/>
        </w:rPr>
        <w:t xml:space="preserve"> </w:t>
      </w:r>
      <w:r>
        <w:rPr>
          <w:w w:val="105"/>
        </w:rPr>
        <w:t xml:space="preserve">foil theory </w:t>
      </w:r>
      <w:r>
        <w:rPr>
          <w:spacing w:val="-3"/>
          <w:w w:val="105"/>
        </w:rPr>
        <w:t xml:space="preserve">relevant </w:t>
      </w:r>
      <w:r>
        <w:rPr>
          <w:w w:val="105"/>
        </w:rPr>
        <w:t xml:space="preserve">to the unfolding of a neutron spectrum </w:t>
      </w:r>
      <w:proofErr w:type="gramStart"/>
      <w:r>
        <w:rPr>
          <w:w w:val="105"/>
        </w:rPr>
        <w:t>is</w:t>
      </w:r>
      <w:r w:rsidR="00DB52C2">
        <w:rPr>
          <w:w w:val="105"/>
        </w:rPr>
        <w:t xml:space="preserve"> </w:t>
      </w:r>
      <w:r>
        <w:rPr>
          <w:spacing w:val="42"/>
          <w:w w:val="105"/>
        </w:rPr>
        <w:t xml:space="preserve"> </w:t>
      </w:r>
      <w:r>
        <w:rPr>
          <w:w w:val="105"/>
        </w:rPr>
        <w:t>examined</w:t>
      </w:r>
      <w:proofErr w:type="gramEnd"/>
      <w:r>
        <w:rPr>
          <w:w w:val="105"/>
        </w:rPr>
        <w:t>.</w:t>
      </w:r>
    </w:p>
    <w:p w14:paraId="51B8965C" w14:textId="77777777" w:rsidR="00430DE3" w:rsidRDefault="00430DE3">
      <w:pPr>
        <w:pStyle w:val="BodyText"/>
        <w:rPr>
          <w:sz w:val="32"/>
        </w:rPr>
      </w:pPr>
    </w:p>
    <w:p w14:paraId="316D1978" w14:textId="77777777" w:rsidR="00430DE3" w:rsidRDefault="008F0850">
      <w:pPr>
        <w:pStyle w:val="Heading2"/>
        <w:numPr>
          <w:ilvl w:val="1"/>
          <w:numId w:val="15"/>
        </w:numPr>
        <w:tabs>
          <w:tab w:val="left" w:pos="732"/>
          <w:tab w:val="left" w:pos="733"/>
        </w:tabs>
        <w:ind w:hanging="612"/>
      </w:pPr>
      <w:bookmarkStart w:id="142" w:name="Neutron_Interactions_with_Matter"/>
      <w:bookmarkStart w:id="143" w:name="_bookmark18"/>
      <w:bookmarkEnd w:id="142"/>
      <w:bookmarkEnd w:id="143"/>
      <w:r>
        <w:rPr>
          <w:w w:val="115"/>
        </w:rPr>
        <w:t>Neutron Interactions with</w:t>
      </w:r>
      <w:r>
        <w:rPr>
          <w:spacing w:val="31"/>
          <w:w w:val="115"/>
        </w:rPr>
        <w:t xml:space="preserve"> </w:t>
      </w:r>
      <w:r>
        <w:rPr>
          <w:w w:val="115"/>
        </w:rPr>
        <w:t>Matter</w:t>
      </w:r>
    </w:p>
    <w:p w14:paraId="4176E676" w14:textId="77777777" w:rsidR="00430DE3" w:rsidRDefault="00430DE3">
      <w:pPr>
        <w:pStyle w:val="BodyText"/>
        <w:rPr>
          <w:b/>
        </w:rPr>
      </w:pPr>
    </w:p>
    <w:p w14:paraId="09741CDB" w14:textId="77777777" w:rsidR="00430DE3" w:rsidRDefault="008F0850">
      <w:pPr>
        <w:pStyle w:val="BodyText"/>
        <w:spacing w:before="162" w:line="415" w:lineRule="auto"/>
        <w:ind w:left="120" w:right="117" w:firstLine="351"/>
        <w:jc w:val="both"/>
      </w:pPr>
      <w:r>
        <w:rPr>
          <w:w w:val="105"/>
        </w:rPr>
        <w:t xml:space="preserve">Neutron interaction mechanisms with matter serve as a physical constraint to spectral shaping of a neutron flux spectrum. Neutron interactions can act to </w:t>
      </w:r>
      <w:proofErr w:type="spellStart"/>
      <w:r>
        <w:rPr>
          <w:w w:val="105"/>
        </w:rPr>
        <w:t>moder</w:t>
      </w:r>
      <w:proofErr w:type="spellEnd"/>
      <w:r>
        <w:rPr>
          <w:w w:val="105"/>
        </w:rPr>
        <w:t>- ate, absorb, or even emit more neutrons.</w:t>
      </w:r>
      <w:r w:rsidR="00DB52C2">
        <w:rPr>
          <w:w w:val="105"/>
        </w:rPr>
        <w:t xml:space="preserve"> </w:t>
      </w:r>
      <w:r>
        <w:rPr>
          <w:w w:val="105"/>
        </w:rPr>
        <w:t xml:space="preserve">The </w:t>
      </w:r>
      <w:r>
        <w:rPr>
          <w:spacing w:val="2"/>
          <w:w w:val="105"/>
        </w:rPr>
        <w:t xml:space="preserve">major </w:t>
      </w:r>
      <w:r>
        <w:rPr>
          <w:w w:val="105"/>
        </w:rPr>
        <w:t xml:space="preserve">reaction mechanisms </w:t>
      </w:r>
      <w:proofErr w:type="gramStart"/>
      <w:r>
        <w:rPr>
          <w:spacing w:val="-3"/>
          <w:w w:val="105"/>
        </w:rPr>
        <w:t>available</w:t>
      </w:r>
      <w:r w:rsidR="00DB52C2">
        <w:rPr>
          <w:spacing w:val="-3"/>
          <w:w w:val="105"/>
        </w:rPr>
        <w:t xml:space="preserve"> </w:t>
      </w:r>
      <w:r>
        <w:rPr>
          <w:spacing w:val="-3"/>
          <w:w w:val="105"/>
        </w:rPr>
        <w:t xml:space="preserve"> </w:t>
      </w:r>
      <w:r>
        <w:rPr>
          <w:w w:val="105"/>
        </w:rPr>
        <w:t>in</w:t>
      </w:r>
      <w:proofErr w:type="gramEnd"/>
      <w:r>
        <w:rPr>
          <w:w w:val="105"/>
        </w:rPr>
        <w:t xml:space="preserve"> the range of the fast to thermal energies that are </w:t>
      </w:r>
      <w:r>
        <w:rPr>
          <w:spacing w:val="-3"/>
          <w:w w:val="105"/>
        </w:rPr>
        <w:t xml:space="preserve">relevant </w:t>
      </w:r>
      <w:r>
        <w:rPr>
          <w:w w:val="105"/>
        </w:rPr>
        <w:t xml:space="preserve">to nuclear weapon </w:t>
      </w:r>
      <w:proofErr w:type="spellStart"/>
      <w:r>
        <w:rPr>
          <w:w w:val="105"/>
        </w:rPr>
        <w:t>envi</w:t>
      </w:r>
      <w:proofErr w:type="spellEnd"/>
      <w:r>
        <w:rPr>
          <w:w w:val="105"/>
        </w:rPr>
        <w:t xml:space="preserve">- </w:t>
      </w:r>
      <w:proofErr w:type="spellStart"/>
      <w:r>
        <w:rPr>
          <w:w w:val="105"/>
        </w:rPr>
        <w:t>ronments</w:t>
      </w:r>
      <w:proofErr w:type="spellEnd"/>
      <w:r>
        <w:rPr>
          <w:w w:val="105"/>
        </w:rPr>
        <w:t xml:space="preserve"> are elastic scattering, inelastic scattering, radiative capture, and the release of ‘x’ particle (</w:t>
      </w:r>
      <w:proofErr w:type="spellStart"/>
      <w:r>
        <w:rPr>
          <w:w w:val="105"/>
        </w:rPr>
        <w:t>n,xn</w:t>
      </w:r>
      <w:proofErr w:type="spellEnd"/>
      <w:r>
        <w:rPr>
          <w:w w:val="105"/>
        </w:rPr>
        <w:t xml:space="preserve">) reactions. Fission reactions are an extremely important </w:t>
      </w:r>
      <w:proofErr w:type="spellStart"/>
      <w:r>
        <w:rPr>
          <w:w w:val="105"/>
        </w:rPr>
        <w:t>reac</w:t>
      </w:r>
      <w:proofErr w:type="spellEnd"/>
      <w:r>
        <w:rPr>
          <w:w w:val="105"/>
        </w:rPr>
        <w:t>-</w:t>
      </w:r>
      <w:r w:rsidR="00DB52C2">
        <w:rPr>
          <w:w w:val="105"/>
        </w:rPr>
        <w:t xml:space="preserve"> </w:t>
      </w:r>
      <w:proofErr w:type="spellStart"/>
      <w:r>
        <w:rPr>
          <w:w w:val="105"/>
        </w:rPr>
        <w:t>tion</w:t>
      </w:r>
      <w:proofErr w:type="spellEnd"/>
      <w:r>
        <w:rPr>
          <w:w w:val="105"/>
        </w:rPr>
        <w:t xml:space="preserve"> mechanism for the formation of synthetic weapon debris; </w:t>
      </w:r>
      <w:r>
        <w:rPr>
          <w:spacing w:val="-3"/>
          <w:w w:val="105"/>
        </w:rPr>
        <w:t xml:space="preserve">however, </w:t>
      </w:r>
      <w:r>
        <w:rPr>
          <w:w w:val="105"/>
        </w:rPr>
        <w:t>fission does not contribute largely to the spectral modification problem for this application. A diagram summarizing the important neutron reactions is shown in Figure</w:t>
      </w:r>
      <w:r w:rsidR="00DB52C2">
        <w:rPr>
          <w:w w:val="105"/>
        </w:rPr>
        <w:t xml:space="preserve"> </w:t>
      </w:r>
      <w:r>
        <w:rPr>
          <w:spacing w:val="51"/>
          <w:w w:val="105"/>
        </w:rPr>
        <w:t xml:space="preserve"> </w:t>
      </w:r>
      <w:hyperlink w:anchor="_bookmark19" w:history="1">
        <w:r>
          <w:rPr>
            <w:w w:val="105"/>
          </w:rPr>
          <w:t>2</w:t>
        </w:r>
      </w:hyperlink>
      <w:r>
        <w:rPr>
          <w:w w:val="105"/>
        </w:rPr>
        <w:t>.</w:t>
      </w:r>
    </w:p>
    <w:p w14:paraId="4683A4D2" w14:textId="71A9C3EF" w:rsidR="00430DE3" w:rsidRDefault="008F0850">
      <w:pPr>
        <w:pStyle w:val="BodyText"/>
        <w:spacing w:before="7" w:line="398" w:lineRule="auto"/>
        <w:ind w:left="119" w:right="117" w:firstLine="351"/>
        <w:jc w:val="both"/>
      </w:pPr>
      <w:r>
        <w:rPr>
          <w:w w:val="105"/>
        </w:rPr>
        <w:t xml:space="preserve">The neutron interaction probability is described by the neutron microscopic re- action </w:t>
      </w:r>
      <w:commentRangeStart w:id="144"/>
      <w:r>
        <w:rPr>
          <w:w w:val="105"/>
        </w:rPr>
        <w:t>cross</w:t>
      </w:r>
      <w:ins w:id="145" w:author="Bucy, Anna M Ctr USAF AETC AFIT/ENP" w:date="2019-01-08T16:36:00Z">
        <w:r w:rsidR="005C0CA8">
          <w:rPr>
            <w:w w:val="105"/>
          </w:rPr>
          <w:t xml:space="preserve"> </w:t>
        </w:r>
      </w:ins>
      <w:del w:id="146" w:author="Bucy, Anna M Ctr USAF AETC AFIT/ENP" w:date="2019-01-08T16:36:00Z">
        <w:r w:rsidDel="005C0CA8">
          <w:rPr>
            <w:w w:val="105"/>
          </w:rPr>
          <w:delText>-</w:delText>
        </w:r>
      </w:del>
      <w:r>
        <w:rPr>
          <w:w w:val="105"/>
        </w:rPr>
        <w:t xml:space="preserve">section </w:t>
      </w:r>
      <w:commentRangeEnd w:id="144"/>
      <w:r w:rsidR="005C0CA8">
        <w:rPr>
          <w:rStyle w:val="CommentReference"/>
        </w:rPr>
        <w:commentReference w:id="144"/>
      </w:r>
      <w:r>
        <w:rPr>
          <w:w w:val="105"/>
        </w:rPr>
        <w:t>(</w:t>
      </w:r>
      <w:r>
        <w:rPr>
          <w:rFonts w:ascii="Bookman Old Style" w:hAnsi="Bookman Old Style"/>
          <w:i/>
          <w:w w:val="105"/>
        </w:rPr>
        <w:t>σ</w:t>
      </w:r>
      <w:proofErr w:type="spellStart"/>
      <w:r>
        <w:rPr>
          <w:rFonts w:ascii="Arial" w:hAnsi="Arial"/>
          <w:i/>
          <w:w w:val="105"/>
          <w:position w:val="-3"/>
          <w:sz w:val="16"/>
        </w:rPr>
        <w:t>rxn</w:t>
      </w:r>
      <w:proofErr w:type="spellEnd"/>
      <w:r>
        <w:rPr>
          <w:w w:val="105"/>
        </w:rPr>
        <w:t>), which is a function of the target isotope and incident neutron energy (</w:t>
      </w:r>
      <w:r>
        <w:rPr>
          <w:rFonts w:ascii="Bookman Old Style" w:hAnsi="Bookman Old Style"/>
          <w:i/>
          <w:w w:val="105"/>
        </w:rPr>
        <w:t>E</w:t>
      </w:r>
      <w:r>
        <w:rPr>
          <w:rFonts w:ascii="Arial" w:hAnsi="Arial"/>
          <w:i/>
          <w:w w:val="105"/>
          <w:position w:val="-3"/>
          <w:sz w:val="16"/>
        </w:rPr>
        <w:t>n</w:t>
      </w:r>
      <w:r>
        <w:rPr>
          <w:w w:val="105"/>
        </w:rPr>
        <w:t>). The microscopic cross</w:t>
      </w:r>
      <w:ins w:id="147" w:author="Bucy, Anna M Ctr USAF AETC AFIT/ENP" w:date="2019-01-08T16:36:00Z">
        <w:r w:rsidR="005C0CA8">
          <w:rPr>
            <w:w w:val="105"/>
          </w:rPr>
          <w:t xml:space="preserve"> </w:t>
        </w:r>
      </w:ins>
      <w:del w:id="148" w:author="Bucy, Anna M Ctr USAF AETC AFIT/ENP" w:date="2019-01-08T16:36:00Z">
        <w:r w:rsidDel="005C0CA8">
          <w:rPr>
            <w:w w:val="105"/>
          </w:rPr>
          <w:delText>-</w:delText>
        </w:r>
      </w:del>
      <w:r>
        <w:rPr>
          <w:w w:val="105"/>
        </w:rPr>
        <w:t xml:space="preserve">section multiplied by the atomic number density, </w:t>
      </w:r>
      <w:proofErr w:type="gramStart"/>
      <w:r>
        <w:rPr>
          <w:rFonts w:ascii="Bookman Old Style" w:hAnsi="Bookman Old Style"/>
          <w:i/>
          <w:w w:val="105"/>
        </w:rPr>
        <w:t xml:space="preserve">N </w:t>
      </w:r>
      <w:r>
        <w:rPr>
          <w:w w:val="105"/>
        </w:rPr>
        <w:t>,</w:t>
      </w:r>
      <w:proofErr w:type="gramEnd"/>
      <w:r>
        <w:rPr>
          <w:w w:val="105"/>
        </w:rPr>
        <w:t xml:space="preserve"> provides macroscopic cross</w:t>
      </w:r>
      <w:ins w:id="149" w:author="Bucy, Anna M Ctr USAF AETC AFIT/ENP" w:date="2019-01-08T16:36:00Z">
        <w:r w:rsidR="005C0CA8">
          <w:rPr>
            <w:w w:val="105"/>
          </w:rPr>
          <w:t xml:space="preserve"> </w:t>
        </w:r>
      </w:ins>
      <w:del w:id="150" w:author="Bucy, Anna M Ctr USAF AETC AFIT/ENP" w:date="2019-01-08T16:36:00Z">
        <w:r w:rsidDel="005C0CA8">
          <w:rPr>
            <w:w w:val="105"/>
          </w:rPr>
          <w:delText>-</w:delText>
        </w:r>
      </w:del>
      <w:r>
        <w:rPr>
          <w:w w:val="105"/>
        </w:rPr>
        <w:t>section (Σ</w:t>
      </w:r>
      <w:proofErr w:type="spellStart"/>
      <w:r>
        <w:rPr>
          <w:rFonts w:ascii="Arial" w:hAnsi="Arial"/>
          <w:i/>
          <w:w w:val="105"/>
          <w:position w:val="-3"/>
          <w:sz w:val="16"/>
        </w:rPr>
        <w:t>rxn</w:t>
      </w:r>
      <w:proofErr w:type="spellEnd"/>
      <w:r>
        <w:rPr>
          <w:w w:val="105"/>
        </w:rPr>
        <w:t>), a measure of the interaction probability in bulk material per unit path length</w:t>
      </w:r>
      <w:r w:rsidR="00DB52C2">
        <w:rPr>
          <w:w w:val="105"/>
        </w:rPr>
        <w:t xml:space="preserve">  </w:t>
      </w:r>
      <w:r>
        <w:rPr>
          <w:w w:val="105"/>
        </w:rPr>
        <w:t>traveled.</w:t>
      </w:r>
    </w:p>
    <w:p w14:paraId="4356ED06" w14:textId="77777777" w:rsidR="00430DE3" w:rsidRDefault="00430DE3">
      <w:pPr>
        <w:spacing w:line="398" w:lineRule="auto"/>
        <w:jc w:val="both"/>
        <w:sectPr w:rsidR="00430DE3">
          <w:pgSz w:w="12240" w:h="15840"/>
          <w:pgMar w:top="1380" w:right="1680" w:bottom="1380" w:left="1680" w:header="0" w:footer="1182" w:gutter="0"/>
          <w:cols w:space="720"/>
        </w:sectPr>
      </w:pPr>
    </w:p>
    <w:p w14:paraId="78CFC5C2" w14:textId="77777777" w:rsidR="00430DE3" w:rsidRDefault="008F0850">
      <w:pPr>
        <w:pStyle w:val="BodyText"/>
        <w:ind w:left="100"/>
        <w:rPr>
          <w:sz w:val="20"/>
        </w:rPr>
      </w:pPr>
      <w:r>
        <w:rPr>
          <w:noProof/>
          <w:sz w:val="20"/>
        </w:rPr>
        <w:lastRenderedPageBreak/>
        <w:drawing>
          <wp:inline distT="0" distB="0" distL="0" distR="0" wp14:anchorId="5AC639DE" wp14:editId="01A6E15A">
            <wp:extent cx="5524881" cy="4747641"/>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 cstate="print"/>
                    <a:stretch>
                      <a:fillRect/>
                    </a:stretch>
                  </pic:blipFill>
                  <pic:spPr>
                    <a:xfrm>
                      <a:off x="0" y="0"/>
                      <a:ext cx="5524881" cy="4747641"/>
                    </a:xfrm>
                    <a:prstGeom prst="rect">
                      <a:avLst/>
                    </a:prstGeom>
                  </pic:spPr>
                </pic:pic>
              </a:graphicData>
            </a:graphic>
          </wp:inline>
        </w:drawing>
      </w:r>
    </w:p>
    <w:p w14:paraId="55E2A7B9" w14:textId="77777777" w:rsidR="00430DE3" w:rsidRDefault="008F0850">
      <w:pPr>
        <w:spacing w:before="128" w:line="249" w:lineRule="auto"/>
        <w:ind w:left="100"/>
        <w:rPr>
          <w:b/>
          <w:sz w:val="20"/>
        </w:rPr>
      </w:pPr>
      <w:bookmarkStart w:id="151" w:name="_bookmark19"/>
      <w:bookmarkEnd w:id="151"/>
      <w:r>
        <w:rPr>
          <w:b/>
          <w:w w:val="115"/>
          <w:sz w:val="20"/>
        </w:rPr>
        <w:t>Figure 2. Diagram of selected neutron reactions of importance to spectral shaping and fission product generation [</w:t>
      </w:r>
      <w:hyperlink w:anchor="_bookmark170" w:history="1">
        <w:r>
          <w:rPr>
            <w:b/>
            <w:w w:val="115"/>
            <w:sz w:val="20"/>
          </w:rPr>
          <w:t>37</w:t>
        </w:r>
      </w:hyperlink>
      <w:r>
        <w:rPr>
          <w:b/>
          <w:w w:val="115"/>
          <w:sz w:val="20"/>
        </w:rPr>
        <w:t>].</w:t>
      </w:r>
    </w:p>
    <w:p w14:paraId="734954F9" w14:textId="77777777" w:rsidR="00430DE3" w:rsidRDefault="00430DE3">
      <w:pPr>
        <w:pStyle w:val="BodyText"/>
        <w:rPr>
          <w:b/>
          <w:sz w:val="20"/>
        </w:rPr>
      </w:pPr>
    </w:p>
    <w:p w14:paraId="5F4DBC75" w14:textId="77777777" w:rsidR="00430DE3" w:rsidRDefault="00430DE3">
      <w:pPr>
        <w:pStyle w:val="BodyText"/>
        <w:spacing w:before="7"/>
        <w:rPr>
          <w:b/>
          <w:sz w:val="17"/>
        </w:rPr>
      </w:pPr>
    </w:p>
    <w:p w14:paraId="4443B2D7" w14:textId="77777777" w:rsidR="00430DE3" w:rsidRDefault="008F0850">
      <w:pPr>
        <w:pStyle w:val="Heading2"/>
        <w:numPr>
          <w:ilvl w:val="2"/>
          <w:numId w:val="15"/>
        </w:numPr>
        <w:tabs>
          <w:tab w:val="left" w:pos="1273"/>
          <w:tab w:val="left" w:pos="1274"/>
        </w:tabs>
        <w:spacing w:before="1"/>
      </w:pPr>
      <w:bookmarkStart w:id="152" w:name="n,n"/>
      <w:bookmarkStart w:id="153" w:name="_bookmark20"/>
      <w:bookmarkEnd w:id="152"/>
      <w:bookmarkEnd w:id="153"/>
      <w:proofErr w:type="spellStart"/>
      <w:proofErr w:type="gramStart"/>
      <w:r>
        <w:rPr>
          <w:w w:val="115"/>
        </w:rPr>
        <w:t>n,n</w:t>
      </w:r>
      <w:proofErr w:type="spellEnd"/>
      <w:proofErr w:type="gramEnd"/>
    </w:p>
    <w:p w14:paraId="7430AFE1" w14:textId="77777777" w:rsidR="00430DE3" w:rsidRDefault="00430DE3">
      <w:pPr>
        <w:pStyle w:val="BodyText"/>
        <w:rPr>
          <w:b/>
          <w:sz w:val="31"/>
        </w:rPr>
      </w:pPr>
    </w:p>
    <w:p w14:paraId="0AD83969" w14:textId="2D06EA1C" w:rsidR="00430DE3" w:rsidRDefault="008F0850">
      <w:pPr>
        <w:pStyle w:val="BodyText"/>
        <w:spacing w:line="415" w:lineRule="auto"/>
        <w:ind w:left="100" w:right="117" w:firstLine="440"/>
        <w:jc w:val="both"/>
      </w:pPr>
      <w:r>
        <w:rPr>
          <w:w w:val="105"/>
        </w:rPr>
        <w:t>Elastic scattering (</w:t>
      </w:r>
      <w:proofErr w:type="spellStart"/>
      <w:proofErr w:type="gramStart"/>
      <w:r>
        <w:rPr>
          <w:w w:val="105"/>
        </w:rPr>
        <w:t>n,n</w:t>
      </w:r>
      <w:proofErr w:type="spellEnd"/>
      <w:proofErr w:type="gramEnd"/>
      <w:r>
        <w:rPr>
          <w:w w:val="105"/>
        </w:rPr>
        <w:t xml:space="preserve">) is an extremely important reaction for lowering the av- </w:t>
      </w:r>
      <w:proofErr w:type="spellStart"/>
      <w:r>
        <w:rPr>
          <w:w w:val="105"/>
        </w:rPr>
        <w:t>erage</w:t>
      </w:r>
      <w:proofErr w:type="spellEnd"/>
      <w:r>
        <w:rPr>
          <w:w w:val="105"/>
        </w:rPr>
        <w:t xml:space="preserve"> energy of the neutron population by downscattering [</w:t>
      </w:r>
      <w:hyperlink w:anchor="_bookmark171" w:history="1">
        <w:r>
          <w:rPr>
            <w:w w:val="105"/>
          </w:rPr>
          <w:t>38</w:t>
        </w:r>
      </w:hyperlink>
      <w:r>
        <w:rPr>
          <w:w w:val="105"/>
        </w:rPr>
        <w:t>]. An elastic collision does not place the target nucleus in an excited state, which allows for the simplified use of conservation of energy and momentum to describe the interaction. A selected group of elastic scattering cross</w:t>
      </w:r>
      <w:ins w:id="154" w:author="Bucy, Anna M Ctr USAF AETC AFIT/ENP" w:date="2019-01-08T16:38:00Z">
        <w:r w:rsidR="005C0CA8">
          <w:rPr>
            <w:w w:val="105"/>
          </w:rPr>
          <w:t xml:space="preserve"> </w:t>
        </w:r>
      </w:ins>
      <w:del w:id="155" w:author="Bucy, Anna M Ctr USAF AETC AFIT/ENP" w:date="2019-01-08T16:38:00Z">
        <w:r w:rsidDel="005C0CA8">
          <w:rPr>
            <w:w w:val="105"/>
          </w:rPr>
          <w:delText>-</w:delText>
        </w:r>
      </w:del>
      <w:r>
        <w:rPr>
          <w:w w:val="105"/>
        </w:rPr>
        <w:t xml:space="preserve">sections relevant to the application in an ETA are shown in Figure </w:t>
      </w:r>
      <w:hyperlink w:anchor="_bookmark21" w:history="1">
        <w:r>
          <w:rPr>
            <w:w w:val="105"/>
          </w:rPr>
          <w:t>3</w:t>
        </w:r>
      </w:hyperlink>
      <w:r>
        <w:rPr>
          <w:w w:val="105"/>
        </w:rPr>
        <w:t>.</w:t>
      </w:r>
    </w:p>
    <w:p w14:paraId="241F2F90" w14:textId="77777777" w:rsidR="00430DE3" w:rsidRDefault="008F0850">
      <w:pPr>
        <w:pStyle w:val="BodyText"/>
        <w:spacing w:before="8"/>
        <w:ind w:left="563"/>
      </w:pPr>
      <w:r>
        <w:rPr>
          <w:w w:val="105"/>
        </w:rPr>
        <w:t>The maximum energy lost in a neutron elastic collision with an isotope is a</w:t>
      </w:r>
    </w:p>
    <w:p w14:paraId="5B70668D" w14:textId="77777777" w:rsidR="00430DE3" w:rsidRDefault="00430DE3">
      <w:pPr>
        <w:sectPr w:rsidR="00430DE3">
          <w:pgSz w:w="12240" w:h="15840"/>
          <w:pgMar w:top="1440" w:right="1680" w:bottom="1380" w:left="1700" w:header="0" w:footer="1182" w:gutter="0"/>
          <w:cols w:space="720"/>
        </w:sectPr>
      </w:pPr>
    </w:p>
    <w:p w14:paraId="021B14C1" w14:textId="77777777" w:rsidR="00430DE3" w:rsidRDefault="008F0850">
      <w:pPr>
        <w:pStyle w:val="BodyText"/>
        <w:ind w:left="100"/>
        <w:rPr>
          <w:sz w:val="20"/>
        </w:rPr>
      </w:pPr>
      <w:r>
        <w:rPr>
          <w:noProof/>
          <w:sz w:val="20"/>
        </w:rPr>
        <w:lastRenderedPageBreak/>
        <w:drawing>
          <wp:inline distT="0" distB="0" distL="0" distR="0" wp14:anchorId="7A1FFC27" wp14:editId="381968CB">
            <wp:extent cx="5516403" cy="3750945"/>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6" cstate="print"/>
                    <a:stretch>
                      <a:fillRect/>
                    </a:stretch>
                  </pic:blipFill>
                  <pic:spPr>
                    <a:xfrm>
                      <a:off x="0" y="0"/>
                      <a:ext cx="5516403" cy="3750945"/>
                    </a:xfrm>
                    <a:prstGeom prst="rect">
                      <a:avLst/>
                    </a:prstGeom>
                  </pic:spPr>
                </pic:pic>
              </a:graphicData>
            </a:graphic>
          </wp:inline>
        </w:drawing>
      </w:r>
    </w:p>
    <w:p w14:paraId="63F7E84F" w14:textId="77777777" w:rsidR="00430DE3" w:rsidRDefault="00430DE3">
      <w:pPr>
        <w:pStyle w:val="BodyText"/>
        <w:spacing w:before="4"/>
        <w:rPr>
          <w:sz w:val="7"/>
        </w:rPr>
      </w:pPr>
    </w:p>
    <w:p w14:paraId="38980162" w14:textId="7D501221" w:rsidR="00430DE3" w:rsidRDefault="008F0850">
      <w:pPr>
        <w:spacing w:before="63" w:line="249" w:lineRule="auto"/>
        <w:ind w:left="100" w:right="118"/>
        <w:jc w:val="both"/>
        <w:rPr>
          <w:b/>
          <w:sz w:val="20"/>
        </w:rPr>
      </w:pPr>
      <w:bookmarkStart w:id="156" w:name="_bookmark21"/>
      <w:bookmarkEnd w:id="156"/>
      <w:r>
        <w:rPr>
          <w:b/>
          <w:w w:val="115"/>
          <w:sz w:val="20"/>
        </w:rPr>
        <w:t>Figure 3. Comparison of various elastic scattering cross</w:t>
      </w:r>
      <w:ins w:id="157" w:author="Bucy, Anna M Ctr USAF AETC AFIT/ENP" w:date="2019-01-08T16:38:00Z">
        <w:r w:rsidR="005C0CA8">
          <w:rPr>
            <w:b/>
            <w:w w:val="115"/>
            <w:sz w:val="20"/>
          </w:rPr>
          <w:t xml:space="preserve"> </w:t>
        </w:r>
      </w:ins>
      <w:del w:id="158" w:author="Bucy, Anna M Ctr USAF AETC AFIT/ENP" w:date="2019-01-08T16:38:00Z">
        <w:r w:rsidDel="005C0CA8">
          <w:rPr>
            <w:b/>
            <w:w w:val="115"/>
            <w:sz w:val="20"/>
          </w:rPr>
          <w:delText>-</w:delText>
        </w:r>
      </w:del>
      <w:r>
        <w:rPr>
          <w:b/>
          <w:w w:val="115"/>
          <w:sz w:val="20"/>
        </w:rPr>
        <w:t>sections for materials in the ETA design [</w:t>
      </w:r>
      <w:hyperlink w:anchor="_bookmark134" w:history="1">
        <w:r>
          <w:rPr>
            <w:b/>
            <w:w w:val="115"/>
            <w:sz w:val="20"/>
          </w:rPr>
          <w:t>1</w:t>
        </w:r>
      </w:hyperlink>
      <w:r>
        <w:rPr>
          <w:b/>
          <w:w w:val="115"/>
          <w:sz w:val="20"/>
        </w:rPr>
        <w:t>].</w:t>
      </w:r>
    </w:p>
    <w:p w14:paraId="3A79DF8C" w14:textId="77777777" w:rsidR="00430DE3" w:rsidRDefault="00430DE3">
      <w:pPr>
        <w:pStyle w:val="BodyText"/>
        <w:rPr>
          <w:b/>
          <w:sz w:val="20"/>
        </w:rPr>
      </w:pPr>
    </w:p>
    <w:p w14:paraId="7081DA9E" w14:textId="77777777" w:rsidR="00430DE3" w:rsidRDefault="00430DE3">
      <w:pPr>
        <w:pStyle w:val="BodyText"/>
        <w:spacing w:before="7"/>
        <w:rPr>
          <w:b/>
          <w:sz w:val="17"/>
        </w:rPr>
      </w:pPr>
    </w:p>
    <w:p w14:paraId="40ACDAA8" w14:textId="6837A845" w:rsidR="00430DE3" w:rsidRDefault="008F0850">
      <w:pPr>
        <w:pStyle w:val="BodyText"/>
        <w:spacing w:line="415" w:lineRule="auto"/>
        <w:ind w:left="100" w:right="117"/>
        <w:jc w:val="both"/>
      </w:pPr>
      <w:r>
        <w:rPr>
          <w:w w:val="105"/>
        </w:rPr>
        <w:t xml:space="preserve">function of the target isotope atomic mass (M). Elastic scattering off </w:t>
      </w:r>
      <w:del w:id="159" w:author="Bucy, Anna M Ctr USAF AETC AFIT/ENP" w:date="2019-01-07T14:07:00Z">
        <w:r w:rsidDel="00F00EA0">
          <w:rPr>
            <w:w w:val="105"/>
          </w:rPr>
          <w:delText xml:space="preserve">a </w:delText>
        </w:r>
      </w:del>
      <w:r>
        <w:rPr>
          <w:w w:val="105"/>
        </w:rPr>
        <w:t>higher mass isotopes</w:t>
      </w:r>
      <w:r>
        <w:rPr>
          <w:spacing w:val="-7"/>
          <w:w w:val="105"/>
        </w:rPr>
        <w:t xml:space="preserve"> </w:t>
      </w:r>
      <w:r>
        <w:rPr>
          <w:w w:val="105"/>
        </w:rPr>
        <w:t>produce</w:t>
      </w:r>
      <w:r>
        <w:rPr>
          <w:spacing w:val="-7"/>
          <w:w w:val="105"/>
        </w:rPr>
        <w:t xml:space="preserve"> </w:t>
      </w:r>
      <w:r>
        <w:rPr>
          <w:w w:val="105"/>
        </w:rPr>
        <w:t>a</w:t>
      </w:r>
      <w:r>
        <w:rPr>
          <w:spacing w:val="-7"/>
          <w:w w:val="105"/>
        </w:rPr>
        <w:t xml:space="preserve"> </w:t>
      </w:r>
      <w:r>
        <w:rPr>
          <w:w w:val="105"/>
        </w:rPr>
        <w:t>smaller</w:t>
      </w:r>
      <w:r>
        <w:rPr>
          <w:spacing w:val="-6"/>
          <w:w w:val="105"/>
        </w:rPr>
        <w:t xml:space="preserve"> </w:t>
      </w:r>
      <w:r>
        <w:rPr>
          <w:w w:val="105"/>
        </w:rPr>
        <w:t>energy</w:t>
      </w:r>
      <w:r>
        <w:rPr>
          <w:spacing w:val="-6"/>
          <w:w w:val="105"/>
        </w:rPr>
        <w:t xml:space="preserve"> </w:t>
      </w:r>
      <w:r>
        <w:rPr>
          <w:w w:val="105"/>
        </w:rPr>
        <w:t>loss</w:t>
      </w:r>
      <w:r>
        <w:rPr>
          <w:spacing w:val="-7"/>
          <w:w w:val="105"/>
        </w:rPr>
        <w:t xml:space="preserve"> </w:t>
      </w:r>
      <w:r>
        <w:rPr>
          <w:w w:val="105"/>
        </w:rPr>
        <w:t>per</w:t>
      </w:r>
      <w:r>
        <w:rPr>
          <w:spacing w:val="-7"/>
          <w:w w:val="105"/>
        </w:rPr>
        <w:t xml:space="preserve"> </w:t>
      </w:r>
      <w:r>
        <w:rPr>
          <w:w w:val="105"/>
        </w:rPr>
        <w:t>collision</w:t>
      </w:r>
      <w:r>
        <w:rPr>
          <w:spacing w:val="-6"/>
          <w:w w:val="105"/>
        </w:rPr>
        <w:t xml:space="preserve"> </w:t>
      </w:r>
      <w:r>
        <w:rPr>
          <w:w w:val="105"/>
        </w:rPr>
        <w:t>compared</w:t>
      </w:r>
      <w:r>
        <w:rPr>
          <w:spacing w:val="-6"/>
          <w:w w:val="105"/>
        </w:rPr>
        <w:t xml:space="preserve"> </w:t>
      </w:r>
      <w:r>
        <w:rPr>
          <w:w w:val="105"/>
        </w:rPr>
        <w:t>to</w:t>
      </w:r>
      <w:r>
        <w:rPr>
          <w:spacing w:val="-7"/>
          <w:w w:val="105"/>
        </w:rPr>
        <w:t xml:space="preserve"> </w:t>
      </w:r>
      <w:r>
        <w:rPr>
          <w:w w:val="105"/>
        </w:rPr>
        <w:t>interactions</w:t>
      </w:r>
      <w:r>
        <w:rPr>
          <w:spacing w:val="-7"/>
          <w:w w:val="105"/>
        </w:rPr>
        <w:t xml:space="preserve"> </w:t>
      </w:r>
      <w:r>
        <w:rPr>
          <w:w w:val="105"/>
        </w:rPr>
        <w:t>with</w:t>
      </w:r>
      <w:r>
        <w:rPr>
          <w:spacing w:val="-6"/>
          <w:w w:val="105"/>
        </w:rPr>
        <w:t xml:space="preserve"> </w:t>
      </w:r>
      <w:r>
        <w:rPr>
          <w:spacing w:val="-3"/>
          <w:w w:val="105"/>
        </w:rPr>
        <w:t xml:space="preserve">low </w:t>
      </w:r>
      <w:r>
        <w:rPr>
          <w:w w:val="105"/>
        </w:rPr>
        <w:t>atomic mass nuclei. Elastic scattering can transfer nearly all of a neutron’s kinetic energy with a collision on hydrogen, while scattering off bismuth will produce very little</w:t>
      </w:r>
      <w:r>
        <w:rPr>
          <w:spacing w:val="-8"/>
          <w:w w:val="105"/>
        </w:rPr>
        <w:t xml:space="preserve"> </w:t>
      </w:r>
      <w:r>
        <w:rPr>
          <w:w w:val="105"/>
        </w:rPr>
        <w:t>energy</w:t>
      </w:r>
      <w:r>
        <w:rPr>
          <w:spacing w:val="-8"/>
          <w:w w:val="105"/>
        </w:rPr>
        <w:t xml:space="preserve"> </w:t>
      </w:r>
      <w:r>
        <w:rPr>
          <w:w w:val="105"/>
        </w:rPr>
        <w:t>loss.</w:t>
      </w:r>
      <w:r>
        <w:rPr>
          <w:spacing w:val="32"/>
          <w:w w:val="105"/>
        </w:rPr>
        <w:t xml:space="preserve"> </w:t>
      </w:r>
      <w:r>
        <w:rPr>
          <w:w w:val="105"/>
        </w:rPr>
        <w:t>The</w:t>
      </w:r>
      <w:r>
        <w:rPr>
          <w:spacing w:val="-8"/>
          <w:w w:val="105"/>
        </w:rPr>
        <w:t xml:space="preserve"> </w:t>
      </w:r>
      <w:r>
        <w:rPr>
          <w:w w:val="105"/>
        </w:rPr>
        <w:t>maximum</w:t>
      </w:r>
      <w:r>
        <w:rPr>
          <w:spacing w:val="-8"/>
          <w:w w:val="105"/>
        </w:rPr>
        <w:t xml:space="preserve"> </w:t>
      </w:r>
      <w:r>
        <w:rPr>
          <w:w w:val="105"/>
        </w:rPr>
        <w:t>energy</w:t>
      </w:r>
      <w:r>
        <w:rPr>
          <w:spacing w:val="-8"/>
          <w:w w:val="105"/>
        </w:rPr>
        <w:t xml:space="preserve"> </w:t>
      </w:r>
      <w:r>
        <w:rPr>
          <w:w w:val="105"/>
        </w:rPr>
        <w:t>transfer</w:t>
      </w:r>
      <w:r>
        <w:rPr>
          <w:spacing w:val="-9"/>
          <w:w w:val="105"/>
        </w:rPr>
        <w:t xml:space="preserve"> </w:t>
      </w:r>
      <w:r>
        <w:rPr>
          <w:w w:val="105"/>
        </w:rPr>
        <w:t>(Q)</w:t>
      </w:r>
      <w:r>
        <w:rPr>
          <w:spacing w:val="-8"/>
          <w:w w:val="105"/>
        </w:rPr>
        <w:t xml:space="preserve"> </w:t>
      </w:r>
      <w:r>
        <w:rPr>
          <w:w w:val="105"/>
        </w:rPr>
        <w:t>to</w:t>
      </w:r>
      <w:r>
        <w:rPr>
          <w:spacing w:val="-8"/>
          <w:w w:val="105"/>
        </w:rPr>
        <w:t xml:space="preserve"> </w:t>
      </w:r>
      <w:r>
        <w:rPr>
          <w:w w:val="105"/>
        </w:rPr>
        <w:t>the</w:t>
      </w:r>
      <w:r>
        <w:rPr>
          <w:spacing w:val="-8"/>
          <w:w w:val="105"/>
        </w:rPr>
        <w:t xml:space="preserve"> </w:t>
      </w:r>
      <w:r>
        <w:rPr>
          <w:w w:val="105"/>
        </w:rPr>
        <w:t>target</w:t>
      </w:r>
      <w:r>
        <w:rPr>
          <w:spacing w:val="-8"/>
          <w:w w:val="105"/>
        </w:rPr>
        <w:t xml:space="preserve"> </w:t>
      </w:r>
      <w:r>
        <w:rPr>
          <w:w w:val="105"/>
        </w:rPr>
        <w:t>nucleus</w:t>
      </w:r>
      <w:r>
        <w:rPr>
          <w:spacing w:val="-9"/>
          <w:w w:val="105"/>
        </w:rPr>
        <w:t xml:space="preserve"> </w:t>
      </w:r>
      <w:r>
        <w:rPr>
          <w:w w:val="105"/>
        </w:rPr>
        <w:t>per</w:t>
      </w:r>
      <w:r>
        <w:rPr>
          <w:spacing w:val="-8"/>
          <w:w w:val="105"/>
        </w:rPr>
        <w:t xml:space="preserve"> </w:t>
      </w:r>
      <w:r>
        <w:rPr>
          <w:w w:val="105"/>
        </w:rPr>
        <w:t>collision is given</w:t>
      </w:r>
      <w:r>
        <w:rPr>
          <w:spacing w:val="-7"/>
          <w:w w:val="105"/>
        </w:rPr>
        <w:t xml:space="preserve"> </w:t>
      </w:r>
      <w:r>
        <w:rPr>
          <w:spacing w:val="-4"/>
          <w:w w:val="105"/>
        </w:rPr>
        <w:t>by</w:t>
      </w:r>
    </w:p>
    <w:p w14:paraId="424D313A" w14:textId="77777777" w:rsidR="00430DE3" w:rsidRDefault="00430DE3">
      <w:pPr>
        <w:pStyle w:val="BodyText"/>
        <w:spacing w:before="5"/>
        <w:rPr>
          <w:sz w:val="20"/>
        </w:rPr>
      </w:pPr>
    </w:p>
    <w:p w14:paraId="266661E0" w14:textId="77777777" w:rsidR="00430DE3" w:rsidRDefault="00430DE3">
      <w:pPr>
        <w:rPr>
          <w:sz w:val="20"/>
        </w:rPr>
        <w:sectPr w:rsidR="00430DE3">
          <w:pgSz w:w="12240" w:h="15840"/>
          <w:pgMar w:top="1440" w:right="1680" w:bottom="1380" w:left="1700" w:header="0" w:footer="1182" w:gutter="0"/>
          <w:cols w:space="720"/>
        </w:sectPr>
      </w:pPr>
    </w:p>
    <w:p w14:paraId="40C5A61E" w14:textId="77777777" w:rsidR="00430DE3" w:rsidRDefault="00430DE3">
      <w:pPr>
        <w:pStyle w:val="BodyText"/>
        <w:spacing w:before="3"/>
        <w:rPr>
          <w:sz w:val="21"/>
        </w:rPr>
      </w:pPr>
    </w:p>
    <w:p w14:paraId="79829B45" w14:textId="77777777" w:rsidR="00430DE3" w:rsidRDefault="008F0850">
      <w:pPr>
        <w:jc w:val="right"/>
        <w:rPr>
          <w:rFonts w:ascii="Arial"/>
          <w:i/>
          <w:sz w:val="16"/>
        </w:rPr>
      </w:pPr>
      <w:r>
        <w:rPr>
          <w:rFonts w:ascii="Bookman Old Style"/>
          <w:i/>
          <w:w w:val="105"/>
          <w:position w:val="4"/>
          <w:sz w:val="24"/>
        </w:rPr>
        <w:t>Q</w:t>
      </w:r>
      <w:r>
        <w:rPr>
          <w:rFonts w:ascii="Arial"/>
          <w:i/>
          <w:w w:val="105"/>
          <w:sz w:val="16"/>
        </w:rPr>
        <w:t>max</w:t>
      </w:r>
    </w:p>
    <w:p w14:paraId="228BA61F" w14:textId="77777777" w:rsidR="00430DE3" w:rsidRDefault="008F0850">
      <w:pPr>
        <w:spacing w:before="87" w:line="231" w:lineRule="exact"/>
        <w:ind w:left="308"/>
        <w:rPr>
          <w:rFonts w:ascii="Arial"/>
          <w:i/>
          <w:sz w:val="16"/>
        </w:rPr>
      </w:pPr>
      <w:r>
        <w:br w:type="column"/>
      </w:r>
      <w:r w:rsidR="00DB52C2">
        <w:rPr>
          <w:w w:val="99"/>
          <w:sz w:val="24"/>
          <w:u w:val="single"/>
        </w:rPr>
        <w:t xml:space="preserve"> </w:t>
      </w:r>
      <w:r>
        <w:rPr>
          <w:w w:val="105"/>
          <w:sz w:val="24"/>
          <w:u w:val="single"/>
        </w:rPr>
        <w:t>4</w:t>
      </w:r>
      <w:r>
        <w:rPr>
          <w:rFonts w:ascii="Bookman Old Style"/>
          <w:i/>
          <w:w w:val="105"/>
          <w:sz w:val="24"/>
          <w:u w:val="single"/>
        </w:rPr>
        <w:t>ME</w:t>
      </w:r>
      <w:r>
        <w:rPr>
          <w:rFonts w:ascii="Arial"/>
          <w:i/>
          <w:w w:val="105"/>
          <w:position w:val="-3"/>
          <w:sz w:val="16"/>
          <w:u w:val="single"/>
        </w:rPr>
        <w:t>n</w:t>
      </w:r>
      <w:r>
        <w:rPr>
          <w:rFonts w:ascii="Arial"/>
          <w:i/>
          <w:position w:val="-3"/>
          <w:sz w:val="16"/>
          <w:u w:val="single"/>
        </w:rPr>
        <w:t xml:space="preserve"> </w:t>
      </w:r>
    </w:p>
    <w:p w14:paraId="6270B712" w14:textId="77777777" w:rsidR="00430DE3" w:rsidRDefault="008F0850">
      <w:pPr>
        <w:tabs>
          <w:tab w:val="left" w:pos="1266"/>
          <w:tab w:val="left" w:pos="4405"/>
        </w:tabs>
        <w:spacing w:line="154" w:lineRule="exact"/>
        <w:ind w:left="36"/>
        <w:rPr>
          <w:sz w:val="24"/>
        </w:rPr>
      </w:pPr>
      <w:r>
        <w:rPr>
          <w:w w:val="115"/>
          <w:sz w:val="24"/>
        </w:rPr>
        <w:t>=</w:t>
      </w:r>
      <w:r>
        <w:rPr>
          <w:w w:val="115"/>
          <w:sz w:val="24"/>
        </w:rPr>
        <w:tab/>
      </w:r>
      <w:r>
        <w:rPr>
          <w:rFonts w:ascii="Bookman Old Style"/>
          <w:i/>
          <w:w w:val="115"/>
          <w:sz w:val="24"/>
        </w:rPr>
        <w:t>.</w:t>
      </w:r>
      <w:r>
        <w:rPr>
          <w:rFonts w:ascii="Bookman Old Style"/>
          <w:i/>
          <w:w w:val="115"/>
          <w:sz w:val="24"/>
        </w:rPr>
        <w:tab/>
      </w:r>
      <w:r>
        <w:rPr>
          <w:w w:val="115"/>
          <w:sz w:val="24"/>
        </w:rPr>
        <w:t>(1)</w:t>
      </w:r>
    </w:p>
    <w:p w14:paraId="192C1624" w14:textId="77777777" w:rsidR="00430DE3" w:rsidRDefault="008F0850">
      <w:pPr>
        <w:spacing w:line="223" w:lineRule="exact"/>
        <w:ind w:left="308"/>
        <w:rPr>
          <w:sz w:val="16"/>
        </w:rPr>
      </w:pPr>
      <w:r>
        <w:rPr>
          <w:w w:val="115"/>
          <w:sz w:val="24"/>
        </w:rPr>
        <w:t>(</w:t>
      </w:r>
      <w:r>
        <w:rPr>
          <w:rFonts w:ascii="Bookman Old Style"/>
          <w:i/>
          <w:w w:val="115"/>
          <w:sz w:val="24"/>
        </w:rPr>
        <w:t xml:space="preserve">M </w:t>
      </w:r>
      <w:r>
        <w:rPr>
          <w:w w:val="115"/>
          <w:sz w:val="24"/>
        </w:rPr>
        <w:t>+ 1)</w:t>
      </w:r>
      <w:r>
        <w:rPr>
          <w:w w:val="115"/>
          <w:position w:val="7"/>
          <w:sz w:val="16"/>
        </w:rPr>
        <w:t>2</w:t>
      </w:r>
    </w:p>
    <w:p w14:paraId="4B5A2C6F" w14:textId="77777777" w:rsidR="00430DE3" w:rsidRDefault="00430DE3">
      <w:pPr>
        <w:spacing w:line="223" w:lineRule="exact"/>
        <w:rPr>
          <w:sz w:val="16"/>
        </w:rPr>
        <w:sectPr w:rsidR="00430DE3">
          <w:type w:val="continuous"/>
          <w:pgSz w:w="12240" w:h="15840"/>
          <w:pgMar w:top="1500" w:right="1680" w:bottom="280" w:left="1700" w:header="720" w:footer="720" w:gutter="0"/>
          <w:cols w:num="2" w:space="720" w:equalWidth="0">
            <w:col w:w="3995" w:space="40"/>
            <w:col w:w="4825"/>
          </w:cols>
        </w:sectPr>
      </w:pPr>
    </w:p>
    <w:p w14:paraId="5D67717E" w14:textId="77777777" w:rsidR="00430DE3" w:rsidRDefault="00430DE3">
      <w:pPr>
        <w:pStyle w:val="BodyText"/>
        <w:spacing w:before="3"/>
        <w:rPr>
          <w:sz w:val="27"/>
        </w:rPr>
      </w:pPr>
    </w:p>
    <w:p w14:paraId="6479E070" w14:textId="77777777" w:rsidR="00430DE3" w:rsidRDefault="008F0850">
      <w:pPr>
        <w:pStyle w:val="Heading2"/>
        <w:numPr>
          <w:ilvl w:val="2"/>
          <w:numId w:val="15"/>
        </w:numPr>
        <w:tabs>
          <w:tab w:val="left" w:pos="1273"/>
          <w:tab w:val="left" w:pos="1274"/>
        </w:tabs>
        <w:spacing w:before="55"/>
      </w:pPr>
      <w:bookmarkStart w:id="160" w:name="n,n'"/>
      <w:bookmarkStart w:id="161" w:name="_bookmark22"/>
      <w:bookmarkEnd w:id="160"/>
      <w:bookmarkEnd w:id="161"/>
      <w:proofErr w:type="spellStart"/>
      <w:proofErr w:type="gramStart"/>
      <w:r>
        <w:rPr>
          <w:w w:val="110"/>
        </w:rPr>
        <w:t>n,n</w:t>
      </w:r>
      <w:proofErr w:type="spellEnd"/>
      <w:proofErr w:type="gramEnd"/>
      <w:r>
        <w:rPr>
          <w:w w:val="110"/>
        </w:rPr>
        <w:t>’</w:t>
      </w:r>
    </w:p>
    <w:p w14:paraId="32A41795" w14:textId="77777777" w:rsidR="00430DE3" w:rsidRDefault="00430DE3">
      <w:pPr>
        <w:pStyle w:val="BodyText"/>
        <w:spacing w:before="11"/>
        <w:rPr>
          <w:b/>
          <w:sz w:val="30"/>
        </w:rPr>
      </w:pPr>
    </w:p>
    <w:p w14:paraId="5C29825F" w14:textId="77777777" w:rsidR="00430DE3" w:rsidRDefault="008F0850">
      <w:pPr>
        <w:pStyle w:val="BodyText"/>
        <w:spacing w:line="415" w:lineRule="auto"/>
        <w:ind w:left="100" w:firstLine="425"/>
      </w:pPr>
      <w:r>
        <w:rPr>
          <w:w w:val="105"/>
        </w:rPr>
        <w:t>Inelastic scattering is similar to the reaction dynamics of elastic scattering; how- ever, the target nucleus is placed in an energetically excited state [</w:t>
      </w:r>
      <w:hyperlink w:anchor="_bookmark171" w:history="1">
        <w:r>
          <w:rPr>
            <w:w w:val="105"/>
          </w:rPr>
          <w:t>38</w:t>
        </w:r>
      </w:hyperlink>
      <w:r>
        <w:rPr>
          <w:w w:val="105"/>
        </w:rPr>
        <w:t>].</w:t>
      </w:r>
      <w:r w:rsidR="00DB52C2">
        <w:rPr>
          <w:w w:val="105"/>
        </w:rPr>
        <w:t xml:space="preserve"> </w:t>
      </w:r>
      <w:r>
        <w:rPr>
          <w:w w:val="105"/>
        </w:rPr>
        <w:t>These excited</w:t>
      </w:r>
    </w:p>
    <w:p w14:paraId="3F7B6F26" w14:textId="77777777" w:rsidR="00430DE3" w:rsidRDefault="00430DE3">
      <w:pPr>
        <w:spacing w:line="415" w:lineRule="auto"/>
        <w:sectPr w:rsidR="00430DE3">
          <w:type w:val="continuous"/>
          <w:pgSz w:w="12240" w:h="15840"/>
          <w:pgMar w:top="1500" w:right="1680" w:bottom="280" w:left="1700" w:header="720" w:footer="720" w:gutter="0"/>
          <w:cols w:space="720"/>
        </w:sectPr>
      </w:pPr>
    </w:p>
    <w:p w14:paraId="7D63C936" w14:textId="3A3F57ED" w:rsidR="00430DE3" w:rsidRDefault="008F0850">
      <w:pPr>
        <w:pStyle w:val="BodyText"/>
        <w:spacing w:before="35" w:line="415" w:lineRule="auto"/>
        <w:ind w:left="100" w:right="117"/>
        <w:jc w:val="both"/>
      </w:pPr>
      <w:r>
        <w:rPr>
          <w:w w:val="105"/>
        </w:rPr>
        <w:lastRenderedPageBreak/>
        <w:t>states are governed by quantum mechanics and are unique to particular isotopes. An incident neutron, or other particle, can populate an excited state of the atom. For inelastic scattering, this is typically one of the lower discrete energy levels. However, the incident neutron and target nucleus can form a quasi-continuous spectrum during a compound reaction</w:t>
      </w:r>
      <w:ins w:id="162" w:author="Bucy, Anna M Ctr USAF AETC AFIT/ENP" w:date="2019-01-07T14:08:00Z">
        <w:r w:rsidR="00F00EA0">
          <w:rPr>
            <w:w w:val="105"/>
          </w:rPr>
          <w:t>,</w:t>
        </w:r>
      </w:ins>
      <w:r>
        <w:rPr>
          <w:w w:val="105"/>
        </w:rPr>
        <w:t xml:space="preserve"> which gives rise to resonances [</w:t>
      </w:r>
      <w:hyperlink w:anchor="_bookmark172" w:history="1">
        <w:r>
          <w:rPr>
            <w:w w:val="105"/>
          </w:rPr>
          <w:t>39</w:t>
        </w:r>
      </w:hyperlink>
      <w:r>
        <w:rPr>
          <w:w w:val="105"/>
        </w:rPr>
        <w:t>].</w:t>
      </w:r>
    </w:p>
    <w:p w14:paraId="782B1699" w14:textId="03D473A7" w:rsidR="00430DE3" w:rsidRDefault="008F0850">
      <w:pPr>
        <w:pStyle w:val="BodyText"/>
        <w:spacing w:before="8" w:after="4" w:line="415" w:lineRule="auto"/>
        <w:ind w:left="100" w:right="117" w:firstLine="404"/>
        <w:jc w:val="both"/>
      </w:pPr>
      <w:r>
        <w:rPr>
          <w:w w:val="105"/>
        </w:rPr>
        <w:t>Inelastic scattering is a threshold reaction, meaning an incident neutron must</w:t>
      </w:r>
      <w:r>
        <w:rPr>
          <w:spacing w:val="-40"/>
          <w:w w:val="105"/>
        </w:rPr>
        <w:t xml:space="preserve"> </w:t>
      </w:r>
      <w:r>
        <w:rPr>
          <w:spacing w:val="-4"/>
          <w:w w:val="105"/>
        </w:rPr>
        <w:t xml:space="preserve">have </w:t>
      </w:r>
      <w:r>
        <w:rPr>
          <w:w w:val="105"/>
        </w:rPr>
        <w:t>a minimum amount of energy to enable the reaction channel. Additionally, neutrons generally</w:t>
      </w:r>
      <w:r>
        <w:rPr>
          <w:spacing w:val="-16"/>
          <w:w w:val="105"/>
        </w:rPr>
        <w:t xml:space="preserve"> </w:t>
      </w:r>
      <w:r>
        <w:rPr>
          <w:w w:val="105"/>
        </w:rPr>
        <w:t>lose</w:t>
      </w:r>
      <w:r>
        <w:rPr>
          <w:spacing w:val="-16"/>
          <w:w w:val="105"/>
        </w:rPr>
        <w:t xml:space="preserve"> </w:t>
      </w:r>
      <w:r>
        <w:rPr>
          <w:w w:val="105"/>
        </w:rPr>
        <w:t>more</w:t>
      </w:r>
      <w:r>
        <w:rPr>
          <w:spacing w:val="-16"/>
          <w:w w:val="105"/>
        </w:rPr>
        <w:t xml:space="preserve"> </w:t>
      </w:r>
      <w:r>
        <w:rPr>
          <w:w w:val="105"/>
        </w:rPr>
        <w:t>energy</w:t>
      </w:r>
      <w:r>
        <w:rPr>
          <w:spacing w:val="-16"/>
          <w:w w:val="105"/>
        </w:rPr>
        <w:t xml:space="preserve"> </w:t>
      </w:r>
      <w:r>
        <w:rPr>
          <w:w w:val="105"/>
        </w:rPr>
        <w:t>per</w:t>
      </w:r>
      <w:r>
        <w:rPr>
          <w:spacing w:val="-16"/>
          <w:w w:val="105"/>
        </w:rPr>
        <w:t xml:space="preserve"> </w:t>
      </w:r>
      <w:r>
        <w:rPr>
          <w:w w:val="105"/>
        </w:rPr>
        <w:t>collision</w:t>
      </w:r>
      <w:r>
        <w:rPr>
          <w:spacing w:val="-15"/>
          <w:w w:val="105"/>
        </w:rPr>
        <w:t xml:space="preserve"> </w:t>
      </w:r>
      <w:r>
        <w:rPr>
          <w:w w:val="105"/>
        </w:rPr>
        <w:t>on</w:t>
      </w:r>
      <w:r>
        <w:rPr>
          <w:spacing w:val="-16"/>
          <w:w w:val="105"/>
        </w:rPr>
        <w:t xml:space="preserve"> </w:t>
      </w:r>
      <w:r>
        <w:rPr>
          <w:w w:val="105"/>
        </w:rPr>
        <w:t>high</w:t>
      </w:r>
      <w:r>
        <w:rPr>
          <w:spacing w:val="-16"/>
          <w:w w:val="105"/>
        </w:rPr>
        <w:t xml:space="preserve"> </w:t>
      </w:r>
      <w:r>
        <w:rPr>
          <w:w w:val="105"/>
        </w:rPr>
        <w:t>Z</w:t>
      </w:r>
      <w:r>
        <w:rPr>
          <w:spacing w:val="-16"/>
          <w:w w:val="105"/>
        </w:rPr>
        <w:t xml:space="preserve"> </w:t>
      </w:r>
      <w:r>
        <w:rPr>
          <w:w w:val="105"/>
        </w:rPr>
        <w:t>isotopes</w:t>
      </w:r>
      <w:r>
        <w:rPr>
          <w:spacing w:val="-16"/>
          <w:w w:val="105"/>
        </w:rPr>
        <w:t xml:space="preserve"> </w:t>
      </w:r>
      <w:r>
        <w:rPr>
          <w:w w:val="105"/>
        </w:rPr>
        <w:t>if</w:t>
      </w:r>
      <w:r>
        <w:rPr>
          <w:spacing w:val="-16"/>
          <w:w w:val="105"/>
        </w:rPr>
        <w:t xml:space="preserve"> </w:t>
      </w:r>
      <w:r>
        <w:rPr>
          <w:w w:val="105"/>
        </w:rPr>
        <w:t>the</w:t>
      </w:r>
      <w:r>
        <w:rPr>
          <w:spacing w:val="-16"/>
          <w:w w:val="105"/>
        </w:rPr>
        <w:t xml:space="preserve"> </w:t>
      </w:r>
      <w:r>
        <w:rPr>
          <w:w w:val="105"/>
        </w:rPr>
        <w:t>interaction</w:t>
      </w:r>
      <w:r>
        <w:rPr>
          <w:spacing w:val="-16"/>
          <w:w w:val="105"/>
        </w:rPr>
        <w:t xml:space="preserve"> </w:t>
      </w:r>
      <w:r>
        <w:rPr>
          <w:w w:val="105"/>
        </w:rPr>
        <w:t>is</w:t>
      </w:r>
      <w:r>
        <w:rPr>
          <w:spacing w:val="-16"/>
          <w:w w:val="105"/>
        </w:rPr>
        <w:t xml:space="preserve"> </w:t>
      </w:r>
      <w:r>
        <w:rPr>
          <w:w w:val="105"/>
        </w:rPr>
        <w:t xml:space="preserve">inelastic compared to elastic scattering. The energy that would normally </w:t>
      </w:r>
      <w:r>
        <w:rPr>
          <w:spacing w:val="3"/>
          <w:w w:val="105"/>
        </w:rPr>
        <w:t xml:space="preserve">be </w:t>
      </w:r>
      <w:r>
        <w:rPr>
          <w:w w:val="105"/>
        </w:rPr>
        <w:t xml:space="preserve">conserved in an elastic collision is reduced in the conservation equations </w:t>
      </w:r>
      <w:r>
        <w:rPr>
          <w:spacing w:val="-4"/>
          <w:w w:val="105"/>
        </w:rPr>
        <w:t xml:space="preserve">by </w:t>
      </w:r>
      <w:r>
        <w:rPr>
          <w:w w:val="105"/>
        </w:rPr>
        <w:t>the energy of the state populated.</w:t>
      </w:r>
      <w:r w:rsidR="00DB52C2">
        <w:rPr>
          <w:w w:val="105"/>
        </w:rPr>
        <w:t xml:space="preserve"> </w:t>
      </w:r>
      <w:r>
        <w:rPr>
          <w:w w:val="105"/>
        </w:rPr>
        <w:t>Examples of inelastic scattering cross</w:t>
      </w:r>
      <w:ins w:id="163" w:author="Bucy, Anna M Ctr USAF AETC AFIT/ENP" w:date="2019-01-08T16:38:00Z">
        <w:r w:rsidR="005C0CA8">
          <w:rPr>
            <w:w w:val="105"/>
          </w:rPr>
          <w:t xml:space="preserve"> </w:t>
        </w:r>
      </w:ins>
      <w:del w:id="164" w:author="Bucy, Anna M Ctr USAF AETC AFIT/ENP" w:date="2019-01-08T16:38:00Z">
        <w:r w:rsidDel="005C0CA8">
          <w:rPr>
            <w:w w:val="105"/>
          </w:rPr>
          <w:delText>-</w:delText>
        </w:r>
      </w:del>
      <w:r>
        <w:rPr>
          <w:w w:val="105"/>
        </w:rPr>
        <w:t>sections are shown in Figure</w:t>
      </w:r>
      <w:r>
        <w:rPr>
          <w:spacing w:val="50"/>
          <w:w w:val="105"/>
        </w:rPr>
        <w:t xml:space="preserve"> </w:t>
      </w:r>
      <w:hyperlink w:anchor="_bookmark23" w:history="1">
        <w:r>
          <w:rPr>
            <w:w w:val="105"/>
          </w:rPr>
          <w:t>4</w:t>
        </w:r>
      </w:hyperlink>
      <w:r>
        <w:rPr>
          <w:w w:val="105"/>
        </w:rPr>
        <w:t>.</w:t>
      </w:r>
    </w:p>
    <w:p w14:paraId="280EE0B2" w14:textId="77777777" w:rsidR="00430DE3" w:rsidRDefault="008F0850">
      <w:pPr>
        <w:pStyle w:val="BodyText"/>
        <w:ind w:left="100"/>
        <w:rPr>
          <w:sz w:val="20"/>
        </w:rPr>
      </w:pPr>
      <w:r>
        <w:rPr>
          <w:noProof/>
          <w:sz w:val="20"/>
        </w:rPr>
        <w:drawing>
          <wp:inline distT="0" distB="0" distL="0" distR="0" wp14:anchorId="41D60618" wp14:editId="4AB49219">
            <wp:extent cx="5503926" cy="3832669"/>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stretch>
                      <a:fillRect/>
                    </a:stretch>
                  </pic:blipFill>
                  <pic:spPr>
                    <a:xfrm>
                      <a:off x="0" y="0"/>
                      <a:ext cx="5503926" cy="3832669"/>
                    </a:xfrm>
                    <a:prstGeom prst="rect">
                      <a:avLst/>
                    </a:prstGeom>
                  </pic:spPr>
                </pic:pic>
              </a:graphicData>
            </a:graphic>
          </wp:inline>
        </w:drawing>
      </w:r>
    </w:p>
    <w:p w14:paraId="5DCEE2E8" w14:textId="0865844B" w:rsidR="00430DE3" w:rsidRDefault="008F0850">
      <w:pPr>
        <w:spacing w:before="160" w:line="249" w:lineRule="auto"/>
        <w:ind w:left="100" w:right="118"/>
        <w:jc w:val="both"/>
        <w:rPr>
          <w:b/>
          <w:sz w:val="20"/>
        </w:rPr>
      </w:pPr>
      <w:bookmarkStart w:id="165" w:name="_bookmark23"/>
      <w:bookmarkEnd w:id="165"/>
      <w:r>
        <w:rPr>
          <w:b/>
          <w:w w:val="115"/>
          <w:sz w:val="20"/>
        </w:rPr>
        <w:t>Figure 4. Comparison of various inelastic scattering cross</w:t>
      </w:r>
      <w:ins w:id="166" w:author="Bucy, Anna M Ctr USAF AETC AFIT/ENP" w:date="2019-01-08T16:38:00Z">
        <w:r w:rsidR="005C0CA8">
          <w:rPr>
            <w:b/>
            <w:w w:val="115"/>
            <w:sz w:val="20"/>
          </w:rPr>
          <w:t xml:space="preserve"> </w:t>
        </w:r>
      </w:ins>
      <w:del w:id="167" w:author="Bucy, Anna M Ctr USAF AETC AFIT/ENP" w:date="2019-01-08T16:38:00Z">
        <w:r w:rsidDel="005C0CA8">
          <w:rPr>
            <w:b/>
            <w:w w:val="115"/>
            <w:sz w:val="20"/>
          </w:rPr>
          <w:delText>-</w:delText>
        </w:r>
      </w:del>
      <w:r>
        <w:rPr>
          <w:b/>
          <w:w w:val="115"/>
          <w:sz w:val="20"/>
        </w:rPr>
        <w:t>sections for materials in the ETA design [</w:t>
      </w:r>
      <w:hyperlink w:anchor="_bookmark134" w:history="1">
        <w:r>
          <w:rPr>
            <w:b/>
            <w:w w:val="115"/>
            <w:sz w:val="20"/>
          </w:rPr>
          <w:t>1</w:t>
        </w:r>
      </w:hyperlink>
      <w:r>
        <w:rPr>
          <w:b/>
          <w:w w:val="115"/>
          <w:sz w:val="20"/>
        </w:rPr>
        <w:t>].</w:t>
      </w:r>
    </w:p>
    <w:p w14:paraId="64E3BABE" w14:textId="77777777" w:rsidR="00430DE3" w:rsidRDefault="00430DE3">
      <w:pPr>
        <w:pStyle w:val="BodyText"/>
        <w:rPr>
          <w:b/>
          <w:sz w:val="20"/>
        </w:rPr>
      </w:pPr>
    </w:p>
    <w:p w14:paraId="0F7FEA69" w14:textId="77777777" w:rsidR="00430DE3" w:rsidRDefault="00430DE3">
      <w:pPr>
        <w:pStyle w:val="BodyText"/>
        <w:spacing w:before="4"/>
        <w:rPr>
          <w:b/>
          <w:sz w:val="17"/>
        </w:rPr>
      </w:pPr>
    </w:p>
    <w:p w14:paraId="39507A63" w14:textId="77777777" w:rsidR="00430DE3" w:rsidRDefault="008F0850">
      <w:pPr>
        <w:pStyle w:val="BodyText"/>
        <w:ind w:left="547"/>
      </w:pPr>
      <w:r>
        <w:rPr>
          <w:w w:val="105"/>
        </w:rPr>
        <w:t>Inelastic</w:t>
      </w:r>
      <w:r w:rsidR="00DB52C2">
        <w:rPr>
          <w:w w:val="105"/>
        </w:rPr>
        <w:t xml:space="preserve"> </w:t>
      </w:r>
      <w:r>
        <w:rPr>
          <w:w w:val="105"/>
        </w:rPr>
        <w:t>scattering</w:t>
      </w:r>
      <w:r w:rsidR="00DB52C2">
        <w:rPr>
          <w:w w:val="105"/>
        </w:rPr>
        <w:t xml:space="preserve"> </w:t>
      </w:r>
      <w:r>
        <w:rPr>
          <w:w w:val="105"/>
        </w:rPr>
        <w:t>is one of the lower</w:t>
      </w:r>
      <w:r w:rsidR="00DB52C2">
        <w:rPr>
          <w:w w:val="105"/>
        </w:rPr>
        <w:t xml:space="preserve"> </w:t>
      </w:r>
      <w:r>
        <w:rPr>
          <w:w w:val="105"/>
        </w:rPr>
        <w:t>threshold energy</w:t>
      </w:r>
      <w:r w:rsidR="00DB52C2">
        <w:rPr>
          <w:w w:val="105"/>
        </w:rPr>
        <w:t xml:space="preserve"> </w:t>
      </w:r>
      <w:r>
        <w:rPr>
          <w:w w:val="105"/>
        </w:rPr>
        <w:t>neutron reactions.</w:t>
      </w:r>
      <w:r w:rsidR="00DB52C2">
        <w:rPr>
          <w:w w:val="105"/>
        </w:rPr>
        <w:t xml:space="preserve"> </w:t>
      </w:r>
      <w:r>
        <w:rPr>
          <w:w w:val="105"/>
        </w:rPr>
        <w:t xml:space="preserve"> As</w:t>
      </w:r>
    </w:p>
    <w:p w14:paraId="5F74034D" w14:textId="77777777" w:rsidR="00430DE3" w:rsidRDefault="00430DE3">
      <w:pPr>
        <w:sectPr w:rsidR="00430DE3">
          <w:pgSz w:w="12240" w:h="15840"/>
          <w:pgMar w:top="1420" w:right="1680" w:bottom="1380" w:left="1700" w:header="0" w:footer="1182" w:gutter="0"/>
          <w:cols w:space="720"/>
        </w:sectPr>
      </w:pPr>
    </w:p>
    <w:p w14:paraId="00AF8AED" w14:textId="2B1CF86A" w:rsidR="00430DE3" w:rsidRDefault="008F0850">
      <w:pPr>
        <w:pStyle w:val="BodyText"/>
        <w:spacing w:before="35" w:line="410" w:lineRule="auto"/>
        <w:ind w:left="120" w:right="117"/>
        <w:jc w:val="both"/>
      </w:pPr>
      <w:r>
        <w:rPr>
          <w:w w:val="105"/>
        </w:rPr>
        <w:lastRenderedPageBreak/>
        <w:t>shown</w:t>
      </w:r>
      <w:r>
        <w:rPr>
          <w:spacing w:val="-13"/>
          <w:w w:val="105"/>
        </w:rPr>
        <w:t xml:space="preserve"> </w:t>
      </w:r>
      <w:r>
        <w:rPr>
          <w:w w:val="105"/>
        </w:rPr>
        <w:t>in</w:t>
      </w:r>
      <w:r>
        <w:rPr>
          <w:spacing w:val="-13"/>
          <w:w w:val="105"/>
        </w:rPr>
        <w:t xml:space="preserve"> </w:t>
      </w:r>
      <w:r>
        <w:rPr>
          <w:w w:val="105"/>
        </w:rPr>
        <w:t>Figure</w:t>
      </w:r>
      <w:r>
        <w:rPr>
          <w:spacing w:val="-13"/>
          <w:w w:val="105"/>
        </w:rPr>
        <w:t xml:space="preserve"> </w:t>
      </w:r>
      <w:hyperlink w:anchor="_bookmark23" w:history="1">
        <w:r>
          <w:rPr>
            <w:w w:val="105"/>
          </w:rPr>
          <w:t>4</w:t>
        </w:r>
      </w:hyperlink>
      <w:r>
        <w:rPr>
          <w:w w:val="105"/>
        </w:rPr>
        <w:t>,</w:t>
      </w:r>
      <w:r>
        <w:rPr>
          <w:spacing w:val="-10"/>
          <w:w w:val="105"/>
        </w:rPr>
        <w:t xml:space="preserve"> </w:t>
      </w:r>
      <w:r>
        <w:rPr>
          <w:w w:val="105"/>
        </w:rPr>
        <w:t>there</w:t>
      </w:r>
      <w:r>
        <w:rPr>
          <w:spacing w:val="-14"/>
          <w:w w:val="105"/>
        </w:rPr>
        <w:t xml:space="preserve"> </w:t>
      </w:r>
      <w:r>
        <w:rPr>
          <w:w w:val="105"/>
        </w:rPr>
        <w:t>is</w:t>
      </w:r>
      <w:r>
        <w:rPr>
          <w:spacing w:val="-13"/>
          <w:w w:val="105"/>
        </w:rPr>
        <w:t xml:space="preserve"> </w:t>
      </w:r>
      <w:r>
        <w:rPr>
          <w:w w:val="105"/>
        </w:rPr>
        <w:t>no</w:t>
      </w:r>
      <w:r>
        <w:rPr>
          <w:spacing w:val="-14"/>
          <w:w w:val="105"/>
        </w:rPr>
        <w:t xml:space="preserve"> </w:t>
      </w:r>
      <w:r>
        <w:rPr>
          <w:w w:val="105"/>
        </w:rPr>
        <w:t>general</w:t>
      </w:r>
      <w:r>
        <w:rPr>
          <w:spacing w:val="-13"/>
          <w:w w:val="105"/>
        </w:rPr>
        <w:t xml:space="preserve"> </w:t>
      </w:r>
      <w:r>
        <w:rPr>
          <w:w w:val="105"/>
        </w:rPr>
        <w:t>functional</w:t>
      </w:r>
      <w:r>
        <w:rPr>
          <w:spacing w:val="-12"/>
          <w:w w:val="105"/>
        </w:rPr>
        <w:t xml:space="preserve"> </w:t>
      </w:r>
      <w:r>
        <w:rPr>
          <w:w w:val="105"/>
        </w:rPr>
        <w:t>form</w:t>
      </w:r>
      <w:r>
        <w:rPr>
          <w:spacing w:val="-13"/>
          <w:w w:val="105"/>
        </w:rPr>
        <w:t xml:space="preserve"> </w:t>
      </w:r>
      <w:r>
        <w:rPr>
          <w:w w:val="105"/>
        </w:rPr>
        <w:t>of</w:t>
      </w:r>
      <w:r>
        <w:rPr>
          <w:spacing w:val="-14"/>
          <w:w w:val="105"/>
        </w:rPr>
        <w:t xml:space="preserve"> </w:t>
      </w:r>
      <w:r>
        <w:rPr>
          <w:w w:val="105"/>
        </w:rPr>
        <w:t>the</w:t>
      </w:r>
      <w:r>
        <w:rPr>
          <w:spacing w:val="-13"/>
          <w:w w:val="105"/>
        </w:rPr>
        <w:t xml:space="preserve"> </w:t>
      </w:r>
      <w:r>
        <w:rPr>
          <w:w w:val="105"/>
        </w:rPr>
        <w:t>threshold</w:t>
      </w:r>
      <w:r>
        <w:rPr>
          <w:spacing w:val="-13"/>
          <w:w w:val="105"/>
        </w:rPr>
        <w:t xml:space="preserve"> </w:t>
      </w:r>
      <w:r>
        <w:rPr>
          <w:w w:val="105"/>
        </w:rPr>
        <w:t>energy</w:t>
      </w:r>
      <w:r>
        <w:rPr>
          <w:spacing w:val="-13"/>
          <w:w w:val="105"/>
        </w:rPr>
        <w:t xml:space="preserve"> </w:t>
      </w:r>
      <w:r>
        <w:rPr>
          <w:w w:val="105"/>
        </w:rPr>
        <w:t>to</w:t>
      </w:r>
      <w:r>
        <w:rPr>
          <w:spacing w:val="-13"/>
          <w:w w:val="105"/>
        </w:rPr>
        <w:t xml:space="preserve"> </w:t>
      </w:r>
      <w:r>
        <w:rPr>
          <w:w w:val="105"/>
        </w:rPr>
        <w:t xml:space="preserve">enable the reaction </w:t>
      </w:r>
      <w:r>
        <w:rPr>
          <w:spacing w:val="-4"/>
          <w:w w:val="105"/>
        </w:rPr>
        <w:t xml:space="preserve">by </w:t>
      </w:r>
      <w:r>
        <w:rPr>
          <w:w w:val="105"/>
        </w:rPr>
        <w:t xml:space="preserve">isotope. The threshold </w:t>
      </w:r>
      <w:ins w:id="168" w:author="Bucy, Anna M Ctr USAF AETC AFIT/ENP" w:date="2019-01-07T14:09:00Z">
        <w:r w:rsidR="00F00EA0">
          <w:rPr>
            <w:w w:val="105"/>
          </w:rPr>
          <w:t xml:space="preserve">for </w:t>
        </w:r>
      </w:ins>
      <w:r>
        <w:rPr>
          <w:w w:val="105"/>
        </w:rPr>
        <w:t xml:space="preserve">incident neutron energy to cause inelastic scattering with </w:t>
      </w:r>
      <w:r>
        <w:rPr>
          <w:w w:val="105"/>
          <w:position w:val="9"/>
          <w:sz w:val="16"/>
        </w:rPr>
        <w:t>27</w:t>
      </w:r>
      <w:r>
        <w:rPr>
          <w:w w:val="105"/>
        </w:rPr>
        <w:t xml:space="preserve">Al, a lighter isotope, is between </w:t>
      </w:r>
      <w:r>
        <w:rPr>
          <w:spacing w:val="2"/>
          <w:w w:val="105"/>
          <w:position w:val="9"/>
          <w:sz w:val="16"/>
        </w:rPr>
        <w:t>184</w:t>
      </w:r>
      <w:r>
        <w:rPr>
          <w:spacing w:val="2"/>
          <w:w w:val="105"/>
        </w:rPr>
        <w:t xml:space="preserve">W </w:t>
      </w:r>
      <w:r>
        <w:rPr>
          <w:w w:val="105"/>
        </w:rPr>
        <w:t xml:space="preserve">and </w:t>
      </w:r>
      <w:r>
        <w:rPr>
          <w:w w:val="105"/>
          <w:position w:val="9"/>
          <w:sz w:val="16"/>
        </w:rPr>
        <w:t>208</w:t>
      </w:r>
      <w:r>
        <w:rPr>
          <w:w w:val="105"/>
        </w:rPr>
        <w:t>Pb. These cross</w:t>
      </w:r>
      <w:del w:id="169" w:author="Bucy, Anna M Ctr USAF AETC AFIT/ENP" w:date="2019-01-08T16:38:00Z">
        <w:r w:rsidDel="005C0CA8">
          <w:rPr>
            <w:w w:val="105"/>
          </w:rPr>
          <w:delText>-</w:delText>
        </w:r>
      </w:del>
      <w:r>
        <w:rPr>
          <w:w w:val="105"/>
        </w:rPr>
        <w:t xml:space="preserve"> sections indicate the energy levels of the nuclei</w:t>
      </w:r>
      <w:r>
        <w:rPr>
          <w:spacing w:val="23"/>
          <w:w w:val="105"/>
        </w:rPr>
        <w:t xml:space="preserve"> </w:t>
      </w:r>
      <w:r>
        <w:rPr>
          <w:w w:val="105"/>
        </w:rPr>
        <w:t>itself.</w:t>
      </w:r>
    </w:p>
    <w:p w14:paraId="6971536D" w14:textId="77777777" w:rsidR="00430DE3" w:rsidRDefault="008F0850">
      <w:pPr>
        <w:pStyle w:val="BodyText"/>
        <w:spacing w:before="13" w:line="412" w:lineRule="auto"/>
        <w:ind w:left="120" w:right="117" w:firstLine="429"/>
        <w:jc w:val="both"/>
      </w:pPr>
      <w:r>
        <w:rPr>
          <w:noProof/>
        </w:rPr>
        <w:drawing>
          <wp:anchor distT="0" distB="0" distL="0" distR="0" simplePos="0" relativeHeight="251606528" behindDoc="0" locked="0" layoutInCell="1" allowOverlap="1" wp14:anchorId="0C559896" wp14:editId="4ACB5B41">
            <wp:simplePos x="0" y="0"/>
            <wp:positionH relativeFrom="page">
              <wp:posOffset>1143000</wp:posOffset>
            </wp:positionH>
            <wp:positionV relativeFrom="paragraph">
              <wp:posOffset>2178961</wp:posOffset>
            </wp:positionV>
            <wp:extent cx="5472683" cy="2664333"/>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8" cstate="print"/>
                    <a:stretch>
                      <a:fillRect/>
                    </a:stretch>
                  </pic:blipFill>
                  <pic:spPr>
                    <a:xfrm>
                      <a:off x="0" y="0"/>
                      <a:ext cx="5472683" cy="2664333"/>
                    </a:xfrm>
                    <a:prstGeom prst="rect">
                      <a:avLst/>
                    </a:prstGeom>
                  </pic:spPr>
                </pic:pic>
              </a:graphicData>
            </a:graphic>
          </wp:anchor>
        </w:drawing>
      </w:r>
      <w:r>
        <w:rPr>
          <w:w w:val="105"/>
        </w:rPr>
        <w:t xml:space="preserve">The excited state nucleus can de-excite via gamma emission or other channels if energetically favorable. The excited nucleus usually decays in a short time; </w:t>
      </w:r>
      <w:r>
        <w:rPr>
          <w:spacing w:val="-3"/>
          <w:w w:val="105"/>
        </w:rPr>
        <w:t xml:space="preserve">however, </w:t>
      </w:r>
      <w:r>
        <w:rPr>
          <w:w w:val="105"/>
        </w:rPr>
        <w:t xml:space="preserve">metastable isomeric states can </w:t>
      </w:r>
      <w:r>
        <w:rPr>
          <w:spacing w:val="3"/>
          <w:w w:val="105"/>
        </w:rPr>
        <w:t xml:space="preserve">be </w:t>
      </w:r>
      <w:r>
        <w:rPr>
          <w:w w:val="105"/>
        </w:rPr>
        <w:t xml:space="preserve">populated with inelastic scattering and </w:t>
      </w:r>
      <w:r>
        <w:rPr>
          <w:spacing w:val="-4"/>
          <w:w w:val="105"/>
        </w:rPr>
        <w:t xml:space="preserve">have </w:t>
      </w:r>
      <w:r>
        <w:rPr>
          <w:w w:val="105"/>
        </w:rPr>
        <w:t>half- lives</w:t>
      </w:r>
      <w:r>
        <w:rPr>
          <w:spacing w:val="-16"/>
          <w:w w:val="105"/>
        </w:rPr>
        <w:t xml:space="preserve"> </w:t>
      </w:r>
      <w:r>
        <w:rPr>
          <w:w w:val="105"/>
        </w:rPr>
        <w:t>on</w:t>
      </w:r>
      <w:r>
        <w:rPr>
          <w:spacing w:val="-16"/>
          <w:w w:val="105"/>
        </w:rPr>
        <w:t xml:space="preserve"> </w:t>
      </w:r>
      <w:r>
        <w:rPr>
          <w:w w:val="105"/>
        </w:rPr>
        <w:t>the</w:t>
      </w:r>
      <w:r>
        <w:rPr>
          <w:spacing w:val="-16"/>
          <w:w w:val="105"/>
        </w:rPr>
        <w:t xml:space="preserve"> </w:t>
      </w:r>
      <w:r>
        <w:rPr>
          <w:w w:val="105"/>
        </w:rPr>
        <w:t>order</w:t>
      </w:r>
      <w:r>
        <w:rPr>
          <w:spacing w:val="-16"/>
          <w:w w:val="105"/>
        </w:rPr>
        <w:t xml:space="preserve"> </w:t>
      </w:r>
      <w:r>
        <w:rPr>
          <w:w w:val="105"/>
        </w:rPr>
        <w:t>of</w:t>
      </w:r>
      <w:r>
        <w:rPr>
          <w:spacing w:val="-16"/>
          <w:w w:val="105"/>
        </w:rPr>
        <w:t xml:space="preserve"> </w:t>
      </w:r>
      <w:r>
        <w:rPr>
          <w:w w:val="105"/>
        </w:rPr>
        <w:t>hours</w:t>
      </w:r>
      <w:r>
        <w:rPr>
          <w:spacing w:val="-16"/>
          <w:w w:val="105"/>
        </w:rPr>
        <w:t xml:space="preserve"> </w:t>
      </w:r>
      <w:r>
        <w:rPr>
          <w:w w:val="105"/>
        </w:rPr>
        <w:t>or</w:t>
      </w:r>
      <w:r>
        <w:rPr>
          <w:spacing w:val="-16"/>
          <w:w w:val="105"/>
        </w:rPr>
        <w:t xml:space="preserve"> </w:t>
      </w:r>
      <w:r>
        <w:rPr>
          <w:spacing w:val="-4"/>
          <w:w w:val="105"/>
        </w:rPr>
        <w:t>much</w:t>
      </w:r>
      <w:r>
        <w:rPr>
          <w:spacing w:val="-16"/>
          <w:w w:val="105"/>
        </w:rPr>
        <w:t xml:space="preserve"> </w:t>
      </w:r>
      <w:r>
        <w:rPr>
          <w:w w:val="105"/>
        </w:rPr>
        <w:t>longer</w:t>
      </w:r>
      <w:r>
        <w:rPr>
          <w:spacing w:val="-16"/>
          <w:w w:val="105"/>
        </w:rPr>
        <w:t xml:space="preserve"> </w:t>
      </w:r>
      <w:r>
        <w:rPr>
          <w:w w:val="105"/>
        </w:rPr>
        <w:t>[</w:t>
      </w:r>
      <w:hyperlink w:anchor="_bookmark172" w:history="1">
        <w:r>
          <w:rPr>
            <w:w w:val="105"/>
          </w:rPr>
          <w:t>39</w:t>
        </w:r>
      </w:hyperlink>
      <w:r>
        <w:rPr>
          <w:w w:val="105"/>
        </w:rPr>
        <w:t>].</w:t>
      </w:r>
      <w:r>
        <w:rPr>
          <w:spacing w:val="18"/>
          <w:w w:val="105"/>
        </w:rPr>
        <w:t xml:space="preserve"> </w:t>
      </w:r>
      <w:r>
        <w:rPr>
          <w:w w:val="105"/>
        </w:rPr>
        <w:t>These</w:t>
      </w:r>
      <w:r>
        <w:rPr>
          <w:spacing w:val="-16"/>
          <w:w w:val="105"/>
        </w:rPr>
        <w:t xml:space="preserve"> </w:t>
      </w:r>
      <w:r>
        <w:rPr>
          <w:w w:val="105"/>
        </w:rPr>
        <w:t>isomeric</w:t>
      </w:r>
      <w:r>
        <w:rPr>
          <w:spacing w:val="-17"/>
          <w:w w:val="105"/>
        </w:rPr>
        <w:t xml:space="preserve"> </w:t>
      </w:r>
      <w:r>
        <w:rPr>
          <w:w w:val="105"/>
        </w:rPr>
        <w:t>states</w:t>
      </w:r>
      <w:r>
        <w:rPr>
          <w:spacing w:val="-16"/>
          <w:w w:val="105"/>
        </w:rPr>
        <w:t xml:space="preserve"> </w:t>
      </w:r>
      <w:r>
        <w:rPr>
          <w:spacing w:val="-4"/>
          <w:w w:val="105"/>
        </w:rPr>
        <w:t>have</w:t>
      </w:r>
      <w:r>
        <w:rPr>
          <w:spacing w:val="-16"/>
          <w:w w:val="105"/>
        </w:rPr>
        <w:t xml:space="preserve"> </w:t>
      </w:r>
      <w:r>
        <w:rPr>
          <w:w w:val="105"/>
        </w:rPr>
        <w:t>applications in foil activation experiments used for neutron spectrum unfolding,</w:t>
      </w:r>
      <w:r w:rsidR="00DB52C2">
        <w:rPr>
          <w:w w:val="105"/>
        </w:rPr>
        <w:t xml:space="preserve"> </w:t>
      </w:r>
      <w:r>
        <w:rPr>
          <w:w w:val="105"/>
        </w:rPr>
        <w:t xml:space="preserve">where it </w:t>
      </w:r>
      <w:r>
        <w:rPr>
          <w:spacing w:val="-3"/>
          <w:w w:val="105"/>
        </w:rPr>
        <w:t>may</w:t>
      </w:r>
      <w:r w:rsidR="00DB52C2">
        <w:rPr>
          <w:spacing w:val="-3"/>
          <w:w w:val="105"/>
        </w:rPr>
        <w:t xml:space="preserve"> </w:t>
      </w:r>
      <w:r>
        <w:rPr>
          <w:w w:val="105"/>
        </w:rPr>
        <w:t xml:space="preserve">take some time to start measuring the foil </w:t>
      </w:r>
      <w:r>
        <w:rPr>
          <w:spacing w:val="-3"/>
          <w:w w:val="105"/>
        </w:rPr>
        <w:t xml:space="preserve">activity. </w:t>
      </w:r>
      <w:r>
        <w:rPr>
          <w:w w:val="105"/>
        </w:rPr>
        <w:t xml:space="preserve">An energy level and decay mode diagram of </w:t>
      </w:r>
      <w:r>
        <w:rPr>
          <w:w w:val="105"/>
          <w:position w:val="9"/>
          <w:sz w:val="16"/>
        </w:rPr>
        <w:t>115</w:t>
      </w:r>
      <w:r>
        <w:rPr>
          <w:w w:val="105"/>
        </w:rPr>
        <w:t>In is shown in Figure</w:t>
      </w:r>
      <w:r>
        <w:rPr>
          <w:spacing w:val="58"/>
          <w:w w:val="105"/>
        </w:rPr>
        <w:t xml:space="preserve"> </w:t>
      </w:r>
      <w:hyperlink w:anchor="_bookmark24" w:history="1">
        <w:r>
          <w:rPr>
            <w:w w:val="105"/>
          </w:rPr>
          <w:t>5</w:t>
        </w:r>
      </w:hyperlink>
      <w:r>
        <w:rPr>
          <w:w w:val="105"/>
        </w:rPr>
        <w:t>.</w:t>
      </w:r>
    </w:p>
    <w:p w14:paraId="3B9A78AE" w14:textId="77777777" w:rsidR="00430DE3" w:rsidRDefault="008F0850">
      <w:pPr>
        <w:spacing w:before="146" w:line="244" w:lineRule="auto"/>
        <w:ind w:left="119" w:right="117"/>
        <w:jc w:val="both"/>
        <w:rPr>
          <w:b/>
          <w:sz w:val="20"/>
        </w:rPr>
      </w:pPr>
      <w:bookmarkStart w:id="170" w:name="_bookmark24"/>
      <w:bookmarkEnd w:id="170"/>
      <w:r>
        <w:rPr>
          <w:b/>
          <w:w w:val="115"/>
          <w:sz w:val="20"/>
        </w:rPr>
        <w:t xml:space="preserve">Figure 5. </w:t>
      </w:r>
      <w:r>
        <w:rPr>
          <w:rFonts w:ascii="Bookman Old Style" w:hAnsi="Bookman Old Style"/>
          <w:b/>
          <w:w w:val="115"/>
          <w:position w:val="7"/>
          <w:sz w:val="14"/>
        </w:rPr>
        <w:t>115</w:t>
      </w:r>
      <w:r>
        <w:rPr>
          <w:b/>
          <w:w w:val="115"/>
          <w:sz w:val="20"/>
        </w:rPr>
        <w:t xml:space="preserve">In energy level and decay mode diagram truncated at 1.3 MeV. The metastable state at 336 </w:t>
      </w:r>
      <w:r>
        <w:rPr>
          <w:b/>
          <w:spacing w:val="-3"/>
          <w:w w:val="115"/>
          <w:sz w:val="20"/>
        </w:rPr>
        <w:t xml:space="preserve">keV </w:t>
      </w:r>
      <w:r>
        <w:rPr>
          <w:b/>
          <w:w w:val="115"/>
          <w:sz w:val="20"/>
        </w:rPr>
        <w:t xml:space="preserve">with spin parity </w:t>
      </w:r>
      <w:r>
        <w:rPr>
          <w:rFonts w:ascii="Georgia" w:hAnsi="Georgia"/>
          <w:i/>
          <w:w w:val="115"/>
          <w:sz w:val="20"/>
        </w:rPr>
        <w:t xml:space="preserve">J </w:t>
      </w:r>
      <w:r>
        <w:rPr>
          <w:rFonts w:ascii="Bookman Old Style" w:hAnsi="Bookman Old Style"/>
          <w:i/>
          <w:w w:val="115"/>
          <w:position w:val="7"/>
          <w:sz w:val="14"/>
        </w:rPr>
        <w:t xml:space="preserve">π </w:t>
      </w:r>
      <w:r>
        <w:rPr>
          <w:w w:val="115"/>
          <w:sz w:val="20"/>
        </w:rPr>
        <w:t>= 1</w:t>
      </w:r>
      <w:r>
        <w:rPr>
          <w:rFonts w:ascii="Georgia" w:hAnsi="Georgia"/>
          <w:i/>
          <w:w w:val="115"/>
          <w:sz w:val="20"/>
        </w:rPr>
        <w:t>/</w:t>
      </w:r>
      <w:r>
        <w:rPr>
          <w:w w:val="115"/>
          <w:sz w:val="20"/>
        </w:rPr>
        <w:t>2</w:t>
      </w:r>
      <w:r>
        <w:rPr>
          <w:rFonts w:ascii="Arial" w:hAnsi="Arial"/>
          <w:i/>
          <w:w w:val="115"/>
          <w:position w:val="7"/>
          <w:sz w:val="14"/>
        </w:rPr>
        <w:t xml:space="preserve">− </w:t>
      </w:r>
      <w:r>
        <w:rPr>
          <w:b/>
          <w:w w:val="115"/>
          <w:sz w:val="20"/>
        </w:rPr>
        <w:t>is important for foil activation experiments for the higher epithermal region.</w:t>
      </w:r>
      <w:r w:rsidR="00DB52C2">
        <w:rPr>
          <w:b/>
          <w:w w:val="115"/>
          <w:sz w:val="20"/>
        </w:rPr>
        <w:t xml:space="preserve"> </w:t>
      </w:r>
      <w:r>
        <w:rPr>
          <w:b/>
          <w:w w:val="115"/>
          <w:sz w:val="20"/>
        </w:rPr>
        <w:t>Plots produced using the Online Ser-</w:t>
      </w:r>
      <w:r w:rsidR="00DB52C2">
        <w:rPr>
          <w:b/>
          <w:w w:val="115"/>
          <w:sz w:val="20"/>
        </w:rPr>
        <w:t xml:space="preserve"> </w:t>
      </w:r>
      <w:r>
        <w:rPr>
          <w:b/>
          <w:w w:val="115"/>
          <w:sz w:val="20"/>
        </w:rPr>
        <w:t xml:space="preserve">vice retrieval code </w:t>
      </w:r>
      <w:r>
        <w:rPr>
          <w:b/>
          <w:spacing w:val="-3"/>
          <w:w w:val="115"/>
          <w:sz w:val="20"/>
        </w:rPr>
        <w:t xml:space="preserve">package </w:t>
      </w:r>
      <w:r>
        <w:rPr>
          <w:b/>
          <w:w w:val="115"/>
          <w:sz w:val="20"/>
        </w:rPr>
        <w:t xml:space="preserve">written </w:t>
      </w:r>
      <w:r>
        <w:rPr>
          <w:b/>
          <w:spacing w:val="-3"/>
          <w:w w:val="115"/>
          <w:sz w:val="20"/>
        </w:rPr>
        <w:t xml:space="preserve">by </w:t>
      </w:r>
      <w:r>
        <w:rPr>
          <w:b/>
          <w:w w:val="115"/>
          <w:sz w:val="20"/>
        </w:rPr>
        <w:t>C. L. Dunford, National Nuclear Data Center, Brookhaven National</w:t>
      </w:r>
      <w:r>
        <w:rPr>
          <w:b/>
          <w:spacing w:val="14"/>
          <w:w w:val="115"/>
          <w:sz w:val="20"/>
        </w:rPr>
        <w:t xml:space="preserve"> </w:t>
      </w:r>
      <w:r>
        <w:rPr>
          <w:b/>
          <w:w w:val="115"/>
          <w:sz w:val="20"/>
        </w:rPr>
        <w:t>Laboratory.</w:t>
      </w:r>
    </w:p>
    <w:p w14:paraId="301488B9" w14:textId="77777777" w:rsidR="00430DE3" w:rsidRDefault="00430DE3">
      <w:pPr>
        <w:spacing w:line="244" w:lineRule="auto"/>
        <w:jc w:val="both"/>
        <w:rPr>
          <w:sz w:val="20"/>
        </w:rPr>
        <w:sectPr w:rsidR="00430DE3">
          <w:pgSz w:w="12240" w:h="15840"/>
          <w:pgMar w:top="1420" w:right="1680" w:bottom="1380" w:left="1680" w:header="0" w:footer="1182" w:gutter="0"/>
          <w:cols w:space="720"/>
        </w:sectPr>
      </w:pPr>
    </w:p>
    <w:p w14:paraId="1ECDEF0F" w14:textId="77777777" w:rsidR="00430DE3" w:rsidRDefault="008F0850">
      <w:pPr>
        <w:pStyle w:val="Heading2"/>
        <w:numPr>
          <w:ilvl w:val="2"/>
          <w:numId w:val="15"/>
        </w:numPr>
        <w:tabs>
          <w:tab w:val="left" w:pos="1273"/>
          <w:tab w:val="left" w:pos="1274"/>
        </w:tabs>
        <w:spacing w:before="35"/>
      </w:pPr>
      <w:bookmarkStart w:id="171" w:name="n,xn"/>
      <w:bookmarkStart w:id="172" w:name="_bookmark25"/>
      <w:bookmarkEnd w:id="171"/>
      <w:bookmarkEnd w:id="172"/>
      <w:proofErr w:type="spellStart"/>
      <w:proofErr w:type="gramStart"/>
      <w:r>
        <w:rPr>
          <w:w w:val="115"/>
        </w:rPr>
        <w:lastRenderedPageBreak/>
        <w:t>n,xn</w:t>
      </w:r>
      <w:proofErr w:type="spellEnd"/>
      <w:proofErr w:type="gramEnd"/>
    </w:p>
    <w:p w14:paraId="5D58E1B9" w14:textId="77777777" w:rsidR="00430DE3" w:rsidRDefault="00430DE3">
      <w:pPr>
        <w:pStyle w:val="BodyText"/>
        <w:rPr>
          <w:b/>
          <w:sz w:val="31"/>
        </w:rPr>
      </w:pPr>
    </w:p>
    <w:p w14:paraId="35D856CA" w14:textId="77777777" w:rsidR="00430DE3" w:rsidRDefault="008F0850">
      <w:pPr>
        <w:pStyle w:val="BodyText"/>
        <w:spacing w:line="415" w:lineRule="auto"/>
        <w:ind w:left="100" w:right="117" w:firstLine="458"/>
        <w:jc w:val="both"/>
      </w:pPr>
      <w:r>
        <w:rPr>
          <w:w w:val="105"/>
        </w:rPr>
        <w:t xml:space="preserve">A neutron can interact with a nucleus and eject additional particles, such as neutrons or protons. </w:t>
      </w:r>
      <w:commentRangeStart w:id="173"/>
      <w:r>
        <w:rPr>
          <w:w w:val="105"/>
        </w:rPr>
        <w:t>(</w:t>
      </w:r>
      <w:proofErr w:type="spellStart"/>
      <w:proofErr w:type="gramStart"/>
      <w:r>
        <w:rPr>
          <w:w w:val="105"/>
        </w:rPr>
        <w:t>n,xn</w:t>
      </w:r>
      <w:proofErr w:type="spellEnd"/>
      <w:proofErr w:type="gramEnd"/>
      <w:r>
        <w:rPr>
          <w:w w:val="105"/>
        </w:rPr>
        <w:t xml:space="preserve">) </w:t>
      </w:r>
      <w:commentRangeEnd w:id="173"/>
      <w:r w:rsidR="00F00EA0">
        <w:rPr>
          <w:rStyle w:val="CommentReference"/>
        </w:rPr>
        <w:commentReference w:id="173"/>
      </w:r>
      <w:r>
        <w:rPr>
          <w:w w:val="105"/>
        </w:rPr>
        <w:t xml:space="preserve">reactions such as (n,2n) and (n,3n) require a threshold energy to separate the neutron from the original nucleus, appropriately called the neutron separation </w:t>
      </w:r>
      <w:r>
        <w:rPr>
          <w:spacing w:val="-3"/>
          <w:w w:val="105"/>
        </w:rPr>
        <w:t xml:space="preserve">energy. </w:t>
      </w:r>
      <w:r>
        <w:rPr>
          <w:w w:val="105"/>
        </w:rPr>
        <w:t>Neutron separation energies are on the order of a few</w:t>
      </w:r>
      <w:r w:rsidR="00DB52C2">
        <w:rPr>
          <w:w w:val="105"/>
        </w:rPr>
        <w:t xml:space="preserve"> </w:t>
      </w:r>
      <w:r>
        <w:rPr>
          <w:w w:val="105"/>
        </w:rPr>
        <w:t>MeV to tens of MeV [</w:t>
      </w:r>
      <w:hyperlink w:anchor="_bookmark172" w:history="1">
        <w:r>
          <w:rPr>
            <w:w w:val="105"/>
          </w:rPr>
          <w:t>39</w:t>
        </w:r>
      </w:hyperlink>
      <w:r>
        <w:rPr>
          <w:w w:val="105"/>
        </w:rPr>
        <w:t xml:space="preserve">, </w:t>
      </w:r>
      <w:hyperlink w:anchor="_bookmark173" w:history="1">
        <w:r>
          <w:rPr>
            <w:w w:val="105"/>
          </w:rPr>
          <w:t>40</w:t>
        </w:r>
      </w:hyperlink>
      <w:r>
        <w:rPr>
          <w:w w:val="105"/>
        </w:rPr>
        <w:t>]. Increasing the incident neutron energy allows for the evaporation of more neutrons from the</w:t>
      </w:r>
      <w:r>
        <w:rPr>
          <w:spacing w:val="58"/>
          <w:w w:val="105"/>
        </w:rPr>
        <w:t xml:space="preserve"> </w:t>
      </w:r>
      <w:r>
        <w:rPr>
          <w:w w:val="105"/>
        </w:rPr>
        <w:t>nucleus.</w:t>
      </w:r>
    </w:p>
    <w:p w14:paraId="47866264" w14:textId="3990F4AF" w:rsidR="00430DE3" w:rsidRDefault="008F0850">
      <w:pPr>
        <w:pStyle w:val="BodyText"/>
        <w:spacing w:before="8" w:line="415" w:lineRule="auto"/>
        <w:ind w:left="100" w:right="117" w:firstLine="420"/>
        <w:jc w:val="both"/>
      </w:pPr>
      <w:r>
        <w:rPr>
          <w:w w:val="105"/>
        </w:rPr>
        <w:t>The (</w:t>
      </w:r>
      <w:proofErr w:type="spellStart"/>
      <w:proofErr w:type="gramStart"/>
      <w:r>
        <w:rPr>
          <w:w w:val="105"/>
        </w:rPr>
        <w:t>n,xn</w:t>
      </w:r>
      <w:proofErr w:type="spellEnd"/>
      <w:proofErr w:type="gramEnd"/>
      <w:r>
        <w:rPr>
          <w:w w:val="105"/>
        </w:rPr>
        <w:t>) mechanism can occur as a direct reaction, where the incident neutron interacts with only a few particles in the nucleus, or as a compound reaction, where the incident neutron interact with the entire nucleus and is absorbed [</w:t>
      </w:r>
      <w:hyperlink w:anchor="_bookmark171" w:history="1">
        <w:r>
          <w:rPr>
            <w:w w:val="105"/>
          </w:rPr>
          <w:t>38</w:t>
        </w:r>
      </w:hyperlink>
      <w:r>
        <w:rPr>
          <w:w w:val="105"/>
        </w:rPr>
        <w:t xml:space="preserve">]. Example (n,2n) reactions are shown in Figure </w:t>
      </w:r>
      <w:hyperlink w:anchor="_bookmark27" w:history="1">
        <w:r>
          <w:rPr>
            <w:w w:val="105"/>
          </w:rPr>
          <w:t>6</w:t>
        </w:r>
      </w:hyperlink>
      <w:r>
        <w:rPr>
          <w:w w:val="105"/>
        </w:rPr>
        <w:t>. The cross</w:t>
      </w:r>
      <w:ins w:id="174" w:author="Bucy, Anna M Ctr USAF AETC AFIT/ENP" w:date="2019-01-08T16:38:00Z">
        <w:r w:rsidR="005C0CA8">
          <w:rPr>
            <w:w w:val="105"/>
          </w:rPr>
          <w:t xml:space="preserve"> </w:t>
        </w:r>
      </w:ins>
      <w:del w:id="175" w:author="Bucy, Anna M Ctr USAF AETC AFIT/ENP" w:date="2019-01-08T16:38:00Z">
        <w:r w:rsidDel="005C0CA8">
          <w:rPr>
            <w:w w:val="105"/>
          </w:rPr>
          <w:delText>-</w:delText>
        </w:r>
      </w:del>
      <w:r>
        <w:rPr>
          <w:w w:val="105"/>
        </w:rPr>
        <w:t xml:space="preserve">section threshold is generally </w:t>
      </w:r>
      <w:r>
        <w:rPr>
          <w:spacing w:val="-3"/>
          <w:w w:val="105"/>
        </w:rPr>
        <w:t xml:space="preserve">lower </w:t>
      </w:r>
      <w:r>
        <w:rPr>
          <w:w w:val="105"/>
        </w:rPr>
        <w:t xml:space="preserve">for higher atomic mass isotopes, which </w:t>
      </w:r>
      <w:r>
        <w:rPr>
          <w:spacing w:val="-4"/>
          <w:w w:val="105"/>
        </w:rPr>
        <w:t>have</w:t>
      </w:r>
      <w:r w:rsidR="00DB52C2">
        <w:rPr>
          <w:spacing w:val="-4"/>
          <w:w w:val="105"/>
        </w:rPr>
        <w:t xml:space="preserve"> </w:t>
      </w:r>
      <w:r>
        <w:rPr>
          <w:w w:val="105"/>
        </w:rPr>
        <w:t xml:space="preserve">neutrons that are not as tightly </w:t>
      </w:r>
      <w:proofErr w:type="gramStart"/>
      <w:r>
        <w:rPr>
          <w:w w:val="105"/>
        </w:rPr>
        <w:t>bound</w:t>
      </w:r>
      <w:r w:rsidR="00DB52C2">
        <w:rPr>
          <w:w w:val="105"/>
        </w:rPr>
        <w:t xml:space="preserve"> </w:t>
      </w:r>
      <w:r>
        <w:rPr>
          <w:w w:val="105"/>
        </w:rPr>
        <w:t xml:space="preserve"> to</w:t>
      </w:r>
      <w:proofErr w:type="gramEnd"/>
      <w:r>
        <w:rPr>
          <w:w w:val="105"/>
        </w:rPr>
        <w:t xml:space="preserve"> the</w:t>
      </w:r>
      <w:r>
        <w:rPr>
          <w:spacing w:val="38"/>
          <w:w w:val="105"/>
        </w:rPr>
        <w:t xml:space="preserve"> </w:t>
      </w:r>
      <w:r>
        <w:rPr>
          <w:w w:val="105"/>
        </w:rPr>
        <w:t>nucleus.</w:t>
      </w:r>
    </w:p>
    <w:p w14:paraId="09797C76" w14:textId="6E51BAF1" w:rsidR="00430DE3" w:rsidRDefault="008F0850">
      <w:pPr>
        <w:pStyle w:val="BodyText"/>
        <w:spacing w:before="8" w:line="415" w:lineRule="auto"/>
        <w:ind w:left="100" w:right="117" w:firstLine="413"/>
        <w:jc w:val="both"/>
      </w:pPr>
      <w:r>
        <w:rPr>
          <w:w w:val="105"/>
        </w:rPr>
        <w:t>In the context of spectral shaping, (</w:t>
      </w:r>
      <w:proofErr w:type="spellStart"/>
      <w:proofErr w:type="gramStart"/>
      <w:r>
        <w:rPr>
          <w:w w:val="105"/>
        </w:rPr>
        <w:t>n,xn</w:t>
      </w:r>
      <w:proofErr w:type="spellEnd"/>
      <w:proofErr w:type="gramEnd"/>
      <w:r>
        <w:rPr>
          <w:w w:val="105"/>
        </w:rPr>
        <w:t xml:space="preserve">) reactions are significant for </w:t>
      </w:r>
      <w:r>
        <w:rPr>
          <w:spacing w:val="-5"/>
          <w:w w:val="105"/>
        </w:rPr>
        <w:t xml:space="preserve">two </w:t>
      </w:r>
      <w:r>
        <w:rPr>
          <w:w w:val="105"/>
        </w:rPr>
        <w:t xml:space="preserve">reasons. First, the interaction increases the total neutron population </w:t>
      </w:r>
      <w:r>
        <w:rPr>
          <w:spacing w:val="-4"/>
          <w:w w:val="105"/>
        </w:rPr>
        <w:t xml:space="preserve">by </w:t>
      </w:r>
      <w:r>
        <w:rPr>
          <w:w w:val="105"/>
        </w:rPr>
        <w:t xml:space="preserve">sacrificing a high </w:t>
      </w:r>
      <w:proofErr w:type="spellStart"/>
      <w:r>
        <w:rPr>
          <w:w w:val="105"/>
        </w:rPr>
        <w:t>en</w:t>
      </w:r>
      <w:proofErr w:type="spellEnd"/>
      <w:r>
        <w:rPr>
          <w:w w:val="105"/>
        </w:rPr>
        <w:t xml:space="preserve">- </w:t>
      </w:r>
      <w:proofErr w:type="spellStart"/>
      <w:r>
        <w:rPr>
          <w:w w:val="105"/>
        </w:rPr>
        <w:t>ergy</w:t>
      </w:r>
      <w:proofErr w:type="spellEnd"/>
      <w:r>
        <w:rPr>
          <w:w w:val="105"/>
        </w:rPr>
        <w:t xml:space="preserve"> neutron. Second, the neutron energy post-reaction is </w:t>
      </w:r>
      <w:r>
        <w:rPr>
          <w:spacing w:val="-3"/>
          <w:w w:val="105"/>
        </w:rPr>
        <w:t xml:space="preserve">lower </w:t>
      </w:r>
      <w:r>
        <w:rPr>
          <w:w w:val="105"/>
        </w:rPr>
        <w:t xml:space="preserve">because </w:t>
      </w:r>
      <w:ins w:id="176" w:author="Bucy, Anna M Ctr USAF AETC AFIT/ENP" w:date="2019-01-07T14:18:00Z">
        <w:r w:rsidR="003E2695">
          <w:rPr>
            <w:w w:val="105"/>
          </w:rPr>
          <w:t xml:space="preserve">of </w:t>
        </w:r>
      </w:ins>
      <w:r>
        <w:rPr>
          <w:w w:val="105"/>
        </w:rPr>
        <w:t xml:space="preserve">the reaction required to overcome the potential barrier and losses through gamma emission. The </w:t>
      </w:r>
      <w:r>
        <w:rPr>
          <w:spacing w:val="-3"/>
          <w:w w:val="105"/>
        </w:rPr>
        <w:t>lowered</w:t>
      </w:r>
      <w:r>
        <w:rPr>
          <w:spacing w:val="-11"/>
          <w:w w:val="105"/>
        </w:rPr>
        <w:t xml:space="preserve"> </w:t>
      </w:r>
      <w:r>
        <w:rPr>
          <w:w w:val="105"/>
        </w:rPr>
        <w:t>neutron</w:t>
      </w:r>
      <w:r>
        <w:rPr>
          <w:spacing w:val="-11"/>
          <w:w w:val="105"/>
        </w:rPr>
        <w:t xml:space="preserve"> </w:t>
      </w:r>
      <w:r>
        <w:rPr>
          <w:w w:val="105"/>
        </w:rPr>
        <w:t>energy</w:t>
      </w:r>
      <w:r>
        <w:rPr>
          <w:spacing w:val="-11"/>
          <w:w w:val="105"/>
        </w:rPr>
        <w:t xml:space="preserve"> </w:t>
      </w:r>
      <w:r>
        <w:rPr>
          <w:w w:val="105"/>
        </w:rPr>
        <w:t>is</w:t>
      </w:r>
      <w:r>
        <w:rPr>
          <w:spacing w:val="-11"/>
          <w:w w:val="105"/>
        </w:rPr>
        <w:t xml:space="preserve"> </w:t>
      </w:r>
      <w:r>
        <w:rPr>
          <w:w w:val="105"/>
        </w:rPr>
        <w:t>beneficial</w:t>
      </w:r>
      <w:r>
        <w:rPr>
          <w:spacing w:val="-12"/>
          <w:w w:val="105"/>
        </w:rPr>
        <w:t xml:space="preserve"> </w:t>
      </w:r>
      <w:r>
        <w:rPr>
          <w:w w:val="105"/>
        </w:rPr>
        <w:t>for</w:t>
      </w:r>
      <w:r>
        <w:rPr>
          <w:spacing w:val="-11"/>
          <w:w w:val="105"/>
        </w:rPr>
        <w:t xml:space="preserve"> </w:t>
      </w:r>
      <w:r>
        <w:rPr>
          <w:w w:val="105"/>
        </w:rPr>
        <w:t>building</w:t>
      </w:r>
      <w:r>
        <w:rPr>
          <w:spacing w:val="-11"/>
          <w:w w:val="105"/>
        </w:rPr>
        <w:t xml:space="preserve"> </w:t>
      </w:r>
      <w:r>
        <w:rPr>
          <w:w w:val="105"/>
        </w:rPr>
        <w:t>up</w:t>
      </w:r>
      <w:r>
        <w:rPr>
          <w:spacing w:val="-11"/>
          <w:w w:val="105"/>
        </w:rPr>
        <w:t xml:space="preserve"> </w:t>
      </w:r>
      <w:r>
        <w:rPr>
          <w:spacing w:val="-3"/>
          <w:w w:val="105"/>
        </w:rPr>
        <w:t>lower</w:t>
      </w:r>
      <w:r>
        <w:rPr>
          <w:spacing w:val="-11"/>
          <w:w w:val="105"/>
        </w:rPr>
        <w:t xml:space="preserve"> </w:t>
      </w:r>
      <w:r>
        <w:rPr>
          <w:w w:val="105"/>
        </w:rPr>
        <w:t>energy</w:t>
      </w:r>
      <w:r>
        <w:rPr>
          <w:spacing w:val="-11"/>
          <w:w w:val="105"/>
        </w:rPr>
        <w:t xml:space="preserve"> </w:t>
      </w:r>
      <w:r>
        <w:rPr>
          <w:w w:val="105"/>
        </w:rPr>
        <w:t>neutron</w:t>
      </w:r>
      <w:r>
        <w:rPr>
          <w:spacing w:val="-12"/>
          <w:w w:val="105"/>
        </w:rPr>
        <w:t xml:space="preserve"> </w:t>
      </w:r>
      <w:r>
        <w:rPr>
          <w:w w:val="105"/>
        </w:rPr>
        <w:t>populations. Additionally, this reaction mechanism has applications in foil activation experiments for determining the high energy neutron</w:t>
      </w:r>
      <w:r w:rsidR="00DB52C2">
        <w:rPr>
          <w:w w:val="105"/>
        </w:rPr>
        <w:t xml:space="preserve"> </w:t>
      </w:r>
      <w:r>
        <w:rPr>
          <w:w w:val="105"/>
        </w:rPr>
        <w:t>population.</w:t>
      </w:r>
    </w:p>
    <w:p w14:paraId="14A85E16" w14:textId="77777777" w:rsidR="00430DE3" w:rsidRDefault="00430DE3">
      <w:pPr>
        <w:pStyle w:val="BodyText"/>
        <w:spacing w:before="7"/>
        <w:rPr>
          <w:sz w:val="29"/>
        </w:rPr>
      </w:pPr>
    </w:p>
    <w:p w14:paraId="1A2E33B5" w14:textId="77777777" w:rsidR="00430DE3" w:rsidRDefault="008F0850">
      <w:pPr>
        <w:pStyle w:val="ListParagraph"/>
        <w:numPr>
          <w:ilvl w:val="2"/>
          <w:numId w:val="15"/>
        </w:numPr>
        <w:tabs>
          <w:tab w:val="left" w:pos="1273"/>
          <w:tab w:val="left" w:pos="1274"/>
        </w:tabs>
        <w:rPr>
          <w:rFonts w:ascii="Bookman Old Style" w:hAnsi="Bookman Old Style"/>
          <w:i/>
          <w:sz w:val="24"/>
        </w:rPr>
      </w:pPr>
      <w:bookmarkStart w:id="177" w:name="n,"/>
      <w:bookmarkStart w:id="178" w:name="_bookmark26"/>
      <w:bookmarkEnd w:id="177"/>
      <w:bookmarkEnd w:id="178"/>
      <w:proofErr w:type="spellStart"/>
      <w:proofErr w:type="gramStart"/>
      <w:r>
        <w:rPr>
          <w:b/>
          <w:w w:val="110"/>
          <w:sz w:val="24"/>
        </w:rPr>
        <w:t>n,</w:t>
      </w:r>
      <w:r>
        <w:rPr>
          <w:rFonts w:ascii="Bookman Old Style" w:hAnsi="Bookman Old Style"/>
          <w:i/>
          <w:w w:val="110"/>
          <w:sz w:val="24"/>
        </w:rPr>
        <w:t>γ</w:t>
      </w:r>
      <w:proofErr w:type="spellEnd"/>
      <w:proofErr w:type="gramEnd"/>
    </w:p>
    <w:p w14:paraId="798265B1" w14:textId="77777777" w:rsidR="00430DE3" w:rsidRDefault="00430DE3">
      <w:pPr>
        <w:pStyle w:val="BodyText"/>
        <w:spacing w:before="10"/>
        <w:rPr>
          <w:rFonts w:ascii="Bookman Old Style"/>
          <w:i/>
          <w:sz w:val="29"/>
        </w:rPr>
      </w:pPr>
    </w:p>
    <w:p w14:paraId="1A842752" w14:textId="0907A356" w:rsidR="00430DE3" w:rsidRDefault="008F0850">
      <w:pPr>
        <w:pStyle w:val="BodyText"/>
        <w:spacing w:line="412" w:lineRule="auto"/>
        <w:ind w:left="100" w:right="117" w:firstLine="351"/>
        <w:jc w:val="both"/>
      </w:pPr>
      <w:r>
        <w:rPr>
          <w:w w:val="105"/>
        </w:rPr>
        <w:t>Radiative capture, labeled (</w:t>
      </w:r>
      <w:proofErr w:type="spellStart"/>
      <w:proofErr w:type="gramStart"/>
      <w:r>
        <w:rPr>
          <w:w w:val="105"/>
        </w:rPr>
        <w:t>n,g</w:t>
      </w:r>
      <w:proofErr w:type="spellEnd"/>
      <w:proofErr w:type="gramEnd"/>
      <w:r>
        <w:rPr>
          <w:w w:val="105"/>
        </w:rPr>
        <w:t xml:space="preserve">) and </w:t>
      </w:r>
      <w:r>
        <w:rPr>
          <w:spacing w:val="2"/>
          <w:w w:val="105"/>
        </w:rPr>
        <w:t>(</w:t>
      </w:r>
      <w:proofErr w:type="spellStart"/>
      <w:r>
        <w:rPr>
          <w:spacing w:val="2"/>
          <w:w w:val="105"/>
        </w:rPr>
        <w:t>n,</w:t>
      </w:r>
      <w:r>
        <w:rPr>
          <w:rFonts w:ascii="Bookman Old Style" w:hAnsi="Bookman Old Style"/>
          <w:i/>
          <w:spacing w:val="2"/>
          <w:w w:val="105"/>
        </w:rPr>
        <w:t>γ</w:t>
      </w:r>
      <w:proofErr w:type="spellEnd"/>
      <w:r>
        <w:rPr>
          <w:spacing w:val="2"/>
          <w:w w:val="105"/>
        </w:rPr>
        <w:t xml:space="preserve">) </w:t>
      </w:r>
      <w:r>
        <w:rPr>
          <w:w w:val="105"/>
        </w:rPr>
        <w:t>in literature, is a reaction mechanism most</w:t>
      </w:r>
      <w:r>
        <w:rPr>
          <w:spacing w:val="-8"/>
          <w:w w:val="105"/>
        </w:rPr>
        <w:t xml:space="preserve"> </w:t>
      </w:r>
      <w:r>
        <w:rPr>
          <w:w w:val="105"/>
        </w:rPr>
        <w:t>prominent</w:t>
      </w:r>
      <w:r>
        <w:rPr>
          <w:spacing w:val="-7"/>
          <w:w w:val="105"/>
        </w:rPr>
        <w:t xml:space="preserve"> </w:t>
      </w:r>
      <w:r>
        <w:rPr>
          <w:w w:val="105"/>
        </w:rPr>
        <w:t>at</w:t>
      </w:r>
      <w:r>
        <w:rPr>
          <w:spacing w:val="-8"/>
          <w:w w:val="105"/>
        </w:rPr>
        <w:t xml:space="preserve"> </w:t>
      </w:r>
      <w:r>
        <w:rPr>
          <w:spacing w:val="-3"/>
          <w:w w:val="105"/>
        </w:rPr>
        <w:t>low</w:t>
      </w:r>
      <w:r>
        <w:rPr>
          <w:spacing w:val="-8"/>
          <w:w w:val="105"/>
        </w:rPr>
        <w:t xml:space="preserve"> </w:t>
      </w:r>
      <w:r>
        <w:rPr>
          <w:w w:val="105"/>
        </w:rPr>
        <w:t>energies</w:t>
      </w:r>
      <w:r>
        <w:rPr>
          <w:spacing w:val="-7"/>
          <w:w w:val="105"/>
        </w:rPr>
        <w:t xml:space="preserve"> </w:t>
      </w:r>
      <w:r>
        <w:rPr>
          <w:w w:val="105"/>
        </w:rPr>
        <w:t>where</w:t>
      </w:r>
      <w:r>
        <w:rPr>
          <w:spacing w:val="-7"/>
          <w:w w:val="105"/>
        </w:rPr>
        <w:t xml:space="preserve"> </w:t>
      </w:r>
      <w:r>
        <w:rPr>
          <w:w w:val="105"/>
        </w:rPr>
        <w:t>an</w:t>
      </w:r>
      <w:r>
        <w:rPr>
          <w:spacing w:val="-7"/>
          <w:w w:val="105"/>
        </w:rPr>
        <w:t xml:space="preserve"> </w:t>
      </w:r>
      <w:r>
        <w:rPr>
          <w:w w:val="105"/>
        </w:rPr>
        <w:t>incident</w:t>
      </w:r>
      <w:r>
        <w:rPr>
          <w:spacing w:val="-8"/>
          <w:w w:val="105"/>
        </w:rPr>
        <w:t xml:space="preserve"> </w:t>
      </w:r>
      <w:r>
        <w:rPr>
          <w:w w:val="105"/>
        </w:rPr>
        <w:t>neutron</w:t>
      </w:r>
      <w:r>
        <w:rPr>
          <w:spacing w:val="-8"/>
          <w:w w:val="105"/>
        </w:rPr>
        <w:t xml:space="preserve"> </w:t>
      </w:r>
      <w:r>
        <w:rPr>
          <w:w w:val="105"/>
        </w:rPr>
        <w:t>is</w:t>
      </w:r>
      <w:r>
        <w:rPr>
          <w:spacing w:val="-8"/>
          <w:w w:val="105"/>
        </w:rPr>
        <w:t xml:space="preserve"> </w:t>
      </w:r>
      <w:r>
        <w:rPr>
          <w:w w:val="105"/>
        </w:rPr>
        <w:t>absorbed</w:t>
      </w:r>
      <w:r>
        <w:rPr>
          <w:spacing w:val="-7"/>
          <w:w w:val="105"/>
        </w:rPr>
        <w:t xml:space="preserve"> </w:t>
      </w:r>
      <w:r>
        <w:rPr>
          <w:w w:val="105"/>
        </w:rPr>
        <w:t>into</w:t>
      </w:r>
      <w:r>
        <w:rPr>
          <w:spacing w:val="-8"/>
          <w:w w:val="105"/>
        </w:rPr>
        <w:t xml:space="preserve"> </w:t>
      </w:r>
      <w:r>
        <w:rPr>
          <w:w w:val="105"/>
        </w:rPr>
        <w:t>the</w:t>
      </w:r>
      <w:r>
        <w:rPr>
          <w:spacing w:val="-7"/>
          <w:w w:val="105"/>
        </w:rPr>
        <w:t xml:space="preserve"> </w:t>
      </w:r>
      <w:r>
        <w:rPr>
          <w:w w:val="105"/>
        </w:rPr>
        <w:t>nucleus and</w:t>
      </w:r>
      <w:r>
        <w:rPr>
          <w:spacing w:val="-16"/>
          <w:w w:val="105"/>
        </w:rPr>
        <w:t xml:space="preserve"> </w:t>
      </w:r>
      <w:r>
        <w:rPr>
          <w:w w:val="105"/>
        </w:rPr>
        <w:t>a</w:t>
      </w:r>
      <w:r>
        <w:rPr>
          <w:spacing w:val="-16"/>
          <w:w w:val="105"/>
        </w:rPr>
        <w:t xml:space="preserve"> </w:t>
      </w:r>
      <w:r>
        <w:rPr>
          <w:w w:val="105"/>
        </w:rPr>
        <w:t>gamma-ray</w:t>
      </w:r>
      <w:r>
        <w:rPr>
          <w:spacing w:val="-16"/>
          <w:w w:val="105"/>
        </w:rPr>
        <w:t xml:space="preserve"> </w:t>
      </w:r>
      <w:r>
        <w:rPr>
          <w:w w:val="105"/>
        </w:rPr>
        <w:t>is</w:t>
      </w:r>
      <w:r>
        <w:rPr>
          <w:spacing w:val="-17"/>
          <w:w w:val="105"/>
        </w:rPr>
        <w:t xml:space="preserve"> </w:t>
      </w:r>
      <w:r>
        <w:rPr>
          <w:w w:val="105"/>
        </w:rPr>
        <w:t>emitted</w:t>
      </w:r>
      <w:r>
        <w:rPr>
          <w:spacing w:val="-16"/>
          <w:w w:val="105"/>
        </w:rPr>
        <w:t xml:space="preserve"> </w:t>
      </w:r>
      <w:r>
        <w:rPr>
          <w:w w:val="105"/>
        </w:rPr>
        <w:t>[</w:t>
      </w:r>
      <w:hyperlink w:anchor="_bookmark172" w:history="1">
        <w:r>
          <w:rPr>
            <w:w w:val="105"/>
          </w:rPr>
          <w:t>39</w:t>
        </w:r>
      </w:hyperlink>
      <w:r>
        <w:rPr>
          <w:w w:val="105"/>
        </w:rPr>
        <w:t>].</w:t>
      </w:r>
      <w:r>
        <w:rPr>
          <w:spacing w:val="18"/>
          <w:w w:val="105"/>
        </w:rPr>
        <w:t xml:space="preserve"> </w:t>
      </w:r>
      <w:r>
        <w:rPr>
          <w:spacing w:val="-4"/>
          <w:w w:val="105"/>
        </w:rPr>
        <w:t>At</w:t>
      </w:r>
      <w:r>
        <w:rPr>
          <w:spacing w:val="-16"/>
          <w:w w:val="105"/>
        </w:rPr>
        <w:t xml:space="preserve"> </w:t>
      </w:r>
      <w:r>
        <w:rPr>
          <w:spacing w:val="-3"/>
          <w:w w:val="105"/>
        </w:rPr>
        <w:t>low</w:t>
      </w:r>
      <w:r>
        <w:rPr>
          <w:spacing w:val="-17"/>
          <w:w w:val="105"/>
        </w:rPr>
        <w:t xml:space="preserve"> </w:t>
      </w:r>
      <w:r>
        <w:rPr>
          <w:w w:val="105"/>
        </w:rPr>
        <w:t>energies</w:t>
      </w:r>
      <w:r>
        <w:rPr>
          <w:spacing w:val="-16"/>
          <w:w w:val="105"/>
        </w:rPr>
        <w:t xml:space="preserve"> </w:t>
      </w:r>
      <w:r>
        <w:rPr>
          <w:w w:val="105"/>
        </w:rPr>
        <w:t>(below</w:t>
      </w:r>
      <w:r>
        <w:rPr>
          <w:spacing w:val="-17"/>
          <w:w w:val="105"/>
        </w:rPr>
        <w:t xml:space="preserve"> </w:t>
      </w:r>
      <w:proofErr w:type="spellStart"/>
      <w:r>
        <w:rPr>
          <w:w w:val="105"/>
        </w:rPr>
        <w:t>approximatley</w:t>
      </w:r>
      <w:proofErr w:type="spellEnd"/>
      <w:r>
        <w:rPr>
          <w:spacing w:val="-16"/>
          <w:w w:val="105"/>
        </w:rPr>
        <w:t xml:space="preserve"> </w:t>
      </w:r>
      <w:r>
        <w:rPr>
          <w:w w:val="105"/>
        </w:rPr>
        <w:t>1</w:t>
      </w:r>
      <w:r>
        <w:rPr>
          <w:spacing w:val="-16"/>
          <w:w w:val="105"/>
        </w:rPr>
        <w:t xml:space="preserve"> </w:t>
      </w:r>
      <w:r>
        <w:rPr>
          <w:w w:val="105"/>
        </w:rPr>
        <w:t>keV,</w:t>
      </w:r>
      <w:r>
        <w:rPr>
          <w:spacing w:val="-16"/>
          <w:w w:val="105"/>
        </w:rPr>
        <w:t xml:space="preserve"> </w:t>
      </w:r>
      <w:r>
        <w:rPr>
          <w:w w:val="105"/>
        </w:rPr>
        <w:t>isotope dependent)</w:t>
      </w:r>
      <w:r>
        <w:rPr>
          <w:spacing w:val="50"/>
          <w:w w:val="105"/>
        </w:rPr>
        <w:t xml:space="preserve"> </w:t>
      </w:r>
      <w:r>
        <w:rPr>
          <w:w w:val="105"/>
        </w:rPr>
        <w:t>the</w:t>
      </w:r>
      <w:r>
        <w:rPr>
          <w:spacing w:val="50"/>
          <w:w w:val="105"/>
        </w:rPr>
        <w:t xml:space="preserve"> </w:t>
      </w:r>
      <w:r>
        <w:rPr>
          <w:w w:val="105"/>
        </w:rPr>
        <w:t>absorption</w:t>
      </w:r>
      <w:r>
        <w:rPr>
          <w:spacing w:val="50"/>
          <w:w w:val="105"/>
        </w:rPr>
        <w:t xml:space="preserve"> </w:t>
      </w:r>
      <w:r>
        <w:rPr>
          <w:w w:val="105"/>
        </w:rPr>
        <w:t>cross</w:t>
      </w:r>
      <w:ins w:id="179" w:author="Bucy, Anna M Ctr USAF AETC AFIT/ENP" w:date="2019-01-08T16:39:00Z">
        <w:r w:rsidR="005C0CA8">
          <w:rPr>
            <w:w w:val="105"/>
          </w:rPr>
          <w:t xml:space="preserve"> </w:t>
        </w:r>
      </w:ins>
      <w:del w:id="180" w:author="Bucy, Anna M Ctr USAF AETC AFIT/ENP" w:date="2019-01-08T16:39:00Z">
        <w:r w:rsidDel="005C0CA8">
          <w:rPr>
            <w:w w:val="105"/>
          </w:rPr>
          <w:delText>-</w:delText>
        </w:r>
      </w:del>
      <w:r>
        <w:rPr>
          <w:w w:val="105"/>
        </w:rPr>
        <w:t>section</w:t>
      </w:r>
      <w:r>
        <w:rPr>
          <w:spacing w:val="51"/>
          <w:w w:val="105"/>
        </w:rPr>
        <w:t xml:space="preserve"> </w:t>
      </w:r>
      <w:r>
        <w:rPr>
          <w:w w:val="105"/>
        </w:rPr>
        <w:t>follows</w:t>
      </w:r>
      <w:r>
        <w:rPr>
          <w:spacing w:val="50"/>
          <w:w w:val="105"/>
        </w:rPr>
        <w:t xml:space="preserve"> </w:t>
      </w:r>
      <w:r>
        <w:rPr>
          <w:w w:val="105"/>
        </w:rPr>
        <w:t>the</w:t>
      </w:r>
      <w:r>
        <w:rPr>
          <w:spacing w:val="50"/>
          <w:w w:val="105"/>
        </w:rPr>
        <w:t xml:space="preserve"> </w:t>
      </w:r>
      <w:r>
        <w:rPr>
          <w:w w:val="105"/>
        </w:rPr>
        <w:t>“1/v”</w:t>
      </w:r>
      <w:r>
        <w:rPr>
          <w:spacing w:val="50"/>
          <w:w w:val="105"/>
        </w:rPr>
        <w:t xml:space="preserve"> </w:t>
      </w:r>
      <w:r>
        <w:rPr>
          <w:w w:val="105"/>
        </w:rPr>
        <w:t>law,</w:t>
      </w:r>
      <w:r>
        <w:rPr>
          <w:spacing w:val="58"/>
          <w:w w:val="105"/>
        </w:rPr>
        <w:t xml:space="preserve"> </w:t>
      </w:r>
      <w:r>
        <w:rPr>
          <w:w w:val="105"/>
        </w:rPr>
        <w:t>so</w:t>
      </w:r>
      <w:r>
        <w:rPr>
          <w:spacing w:val="50"/>
          <w:w w:val="105"/>
        </w:rPr>
        <w:t xml:space="preserve"> </w:t>
      </w:r>
      <w:r>
        <w:rPr>
          <w:w w:val="105"/>
        </w:rPr>
        <w:t>the</w:t>
      </w:r>
      <w:r>
        <w:rPr>
          <w:spacing w:val="50"/>
          <w:w w:val="105"/>
        </w:rPr>
        <w:t xml:space="preserve"> </w:t>
      </w:r>
      <w:r>
        <w:rPr>
          <w:w w:val="105"/>
        </w:rPr>
        <w:t>probability</w:t>
      </w:r>
    </w:p>
    <w:p w14:paraId="5AE53D8B" w14:textId="77777777" w:rsidR="00430DE3" w:rsidRDefault="00430DE3">
      <w:pPr>
        <w:spacing w:line="412" w:lineRule="auto"/>
        <w:jc w:val="both"/>
        <w:sectPr w:rsidR="00430DE3">
          <w:pgSz w:w="12240" w:h="15840"/>
          <w:pgMar w:top="1420" w:right="1680" w:bottom="1380" w:left="1700" w:header="0" w:footer="1182" w:gutter="0"/>
          <w:cols w:space="720"/>
        </w:sectPr>
      </w:pPr>
    </w:p>
    <w:p w14:paraId="2776E5A6" w14:textId="77777777" w:rsidR="00430DE3" w:rsidRDefault="008F0850">
      <w:pPr>
        <w:pStyle w:val="BodyText"/>
        <w:ind w:left="100"/>
        <w:rPr>
          <w:sz w:val="20"/>
        </w:rPr>
      </w:pPr>
      <w:r>
        <w:rPr>
          <w:noProof/>
          <w:sz w:val="20"/>
        </w:rPr>
        <w:lastRenderedPageBreak/>
        <w:drawing>
          <wp:inline distT="0" distB="0" distL="0" distR="0" wp14:anchorId="76789F42" wp14:editId="0C828E3B">
            <wp:extent cx="5532120" cy="3698557"/>
            <wp:effectExtent l="0" t="0" r="0" b="0"/>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9" cstate="print"/>
                    <a:stretch>
                      <a:fillRect/>
                    </a:stretch>
                  </pic:blipFill>
                  <pic:spPr>
                    <a:xfrm>
                      <a:off x="0" y="0"/>
                      <a:ext cx="5532120" cy="3698557"/>
                    </a:xfrm>
                    <a:prstGeom prst="rect">
                      <a:avLst/>
                    </a:prstGeom>
                  </pic:spPr>
                </pic:pic>
              </a:graphicData>
            </a:graphic>
          </wp:inline>
        </w:drawing>
      </w:r>
    </w:p>
    <w:p w14:paraId="1754D737" w14:textId="0511D1D8" w:rsidR="00430DE3" w:rsidRDefault="008F0850">
      <w:pPr>
        <w:tabs>
          <w:tab w:val="left" w:pos="1243"/>
        </w:tabs>
        <w:spacing w:before="131" w:line="249" w:lineRule="auto"/>
        <w:ind w:left="100" w:right="118"/>
        <w:rPr>
          <w:b/>
          <w:sz w:val="20"/>
        </w:rPr>
      </w:pPr>
      <w:bookmarkStart w:id="181" w:name="_bookmark27"/>
      <w:bookmarkEnd w:id="181"/>
      <w:r>
        <w:rPr>
          <w:b/>
          <w:w w:val="115"/>
          <w:sz w:val="20"/>
        </w:rPr>
        <w:t>Figure</w:t>
      </w:r>
      <w:r>
        <w:rPr>
          <w:b/>
          <w:spacing w:val="53"/>
          <w:w w:val="115"/>
          <w:sz w:val="20"/>
        </w:rPr>
        <w:t xml:space="preserve"> </w:t>
      </w:r>
      <w:r>
        <w:rPr>
          <w:b/>
          <w:w w:val="115"/>
          <w:sz w:val="20"/>
        </w:rPr>
        <w:t>6.</w:t>
      </w:r>
      <w:r>
        <w:rPr>
          <w:b/>
          <w:w w:val="115"/>
          <w:sz w:val="20"/>
        </w:rPr>
        <w:tab/>
        <w:t>Comparison</w:t>
      </w:r>
      <w:r w:rsidR="00DB52C2">
        <w:rPr>
          <w:b/>
          <w:w w:val="115"/>
          <w:sz w:val="20"/>
        </w:rPr>
        <w:t xml:space="preserve"> </w:t>
      </w:r>
      <w:r>
        <w:rPr>
          <w:b/>
          <w:w w:val="115"/>
          <w:sz w:val="20"/>
        </w:rPr>
        <w:t>of</w:t>
      </w:r>
      <w:r w:rsidR="00DB52C2">
        <w:rPr>
          <w:b/>
          <w:w w:val="115"/>
          <w:sz w:val="20"/>
        </w:rPr>
        <w:t xml:space="preserve"> </w:t>
      </w:r>
      <w:r>
        <w:rPr>
          <w:b/>
          <w:w w:val="115"/>
          <w:sz w:val="20"/>
        </w:rPr>
        <w:t>various</w:t>
      </w:r>
      <w:r w:rsidR="00DB52C2">
        <w:rPr>
          <w:b/>
          <w:w w:val="115"/>
          <w:sz w:val="20"/>
        </w:rPr>
        <w:t xml:space="preserve"> </w:t>
      </w:r>
      <w:r>
        <w:rPr>
          <w:b/>
          <w:w w:val="115"/>
          <w:sz w:val="20"/>
        </w:rPr>
        <w:t>(n,2n)</w:t>
      </w:r>
      <w:r w:rsidR="00DB52C2">
        <w:rPr>
          <w:b/>
          <w:w w:val="115"/>
          <w:sz w:val="20"/>
        </w:rPr>
        <w:t xml:space="preserve"> </w:t>
      </w:r>
      <w:r>
        <w:rPr>
          <w:b/>
          <w:w w:val="115"/>
          <w:sz w:val="20"/>
        </w:rPr>
        <w:t>cross</w:t>
      </w:r>
      <w:ins w:id="182" w:author="Bucy, Anna M Ctr USAF AETC AFIT/ENP" w:date="2019-01-08T16:39:00Z">
        <w:r w:rsidR="005C0CA8">
          <w:rPr>
            <w:b/>
            <w:w w:val="115"/>
            <w:sz w:val="20"/>
          </w:rPr>
          <w:t xml:space="preserve"> </w:t>
        </w:r>
      </w:ins>
      <w:del w:id="183" w:author="Bucy, Anna M Ctr USAF AETC AFIT/ENP" w:date="2019-01-08T16:39:00Z">
        <w:r w:rsidDel="005C0CA8">
          <w:rPr>
            <w:b/>
            <w:w w:val="115"/>
            <w:sz w:val="20"/>
          </w:rPr>
          <w:delText>-</w:delText>
        </w:r>
      </w:del>
      <w:r>
        <w:rPr>
          <w:b/>
          <w:w w:val="115"/>
          <w:sz w:val="20"/>
        </w:rPr>
        <w:t>sections</w:t>
      </w:r>
      <w:r w:rsidR="00DB52C2">
        <w:rPr>
          <w:b/>
          <w:w w:val="115"/>
          <w:sz w:val="20"/>
        </w:rPr>
        <w:t xml:space="preserve"> </w:t>
      </w:r>
      <w:r>
        <w:rPr>
          <w:b/>
          <w:w w:val="115"/>
          <w:sz w:val="20"/>
        </w:rPr>
        <w:t>for</w:t>
      </w:r>
      <w:r w:rsidR="00DB52C2">
        <w:rPr>
          <w:b/>
          <w:w w:val="115"/>
          <w:sz w:val="20"/>
        </w:rPr>
        <w:t xml:space="preserve"> </w:t>
      </w:r>
      <w:r>
        <w:rPr>
          <w:b/>
          <w:w w:val="115"/>
          <w:sz w:val="20"/>
        </w:rPr>
        <w:t>materials</w:t>
      </w:r>
      <w:r w:rsidR="00DB52C2">
        <w:rPr>
          <w:b/>
          <w:w w:val="115"/>
          <w:sz w:val="20"/>
        </w:rPr>
        <w:t xml:space="preserve"> </w:t>
      </w:r>
      <w:r>
        <w:rPr>
          <w:b/>
          <w:w w:val="115"/>
          <w:sz w:val="20"/>
        </w:rPr>
        <w:t>in</w:t>
      </w:r>
      <w:r>
        <w:rPr>
          <w:b/>
          <w:spacing w:val="6"/>
          <w:w w:val="115"/>
          <w:sz w:val="20"/>
        </w:rPr>
        <w:t xml:space="preserve"> </w:t>
      </w:r>
      <w:r>
        <w:rPr>
          <w:b/>
          <w:w w:val="115"/>
          <w:sz w:val="20"/>
        </w:rPr>
        <w:t>the</w:t>
      </w:r>
      <w:r>
        <w:rPr>
          <w:b/>
          <w:spacing w:val="50"/>
          <w:w w:val="115"/>
          <w:sz w:val="20"/>
        </w:rPr>
        <w:t xml:space="preserve"> </w:t>
      </w:r>
      <w:r>
        <w:rPr>
          <w:b/>
          <w:w w:val="115"/>
          <w:sz w:val="20"/>
        </w:rPr>
        <w:t>current</w:t>
      </w:r>
      <w:r>
        <w:rPr>
          <w:b/>
          <w:w w:val="133"/>
          <w:sz w:val="20"/>
        </w:rPr>
        <w:t xml:space="preserve"> </w:t>
      </w:r>
      <w:r>
        <w:rPr>
          <w:b/>
          <w:spacing w:val="-7"/>
          <w:w w:val="115"/>
          <w:sz w:val="20"/>
        </w:rPr>
        <w:t>ETA</w:t>
      </w:r>
      <w:r>
        <w:rPr>
          <w:b/>
          <w:spacing w:val="9"/>
          <w:w w:val="115"/>
          <w:sz w:val="20"/>
        </w:rPr>
        <w:t xml:space="preserve"> </w:t>
      </w:r>
      <w:r>
        <w:rPr>
          <w:b/>
          <w:w w:val="115"/>
          <w:sz w:val="20"/>
        </w:rPr>
        <w:t>[</w:t>
      </w:r>
      <w:hyperlink w:anchor="_bookmark134" w:history="1">
        <w:r>
          <w:rPr>
            <w:b/>
            <w:w w:val="115"/>
            <w:sz w:val="20"/>
          </w:rPr>
          <w:t>1</w:t>
        </w:r>
      </w:hyperlink>
      <w:r>
        <w:rPr>
          <w:b/>
          <w:w w:val="115"/>
          <w:sz w:val="20"/>
        </w:rPr>
        <w:t>].</w:t>
      </w:r>
    </w:p>
    <w:p w14:paraId="2CD11E84" w14:textId="77777777" w:rsidR="00430DE3" w:rsidRDefault="00430DE3">
      <w:pPr>
        <w:pStyle w:val="BodyText"/>
        <w:rPr>
          <w:b/>
          <w:sz w:val="20"/>
        </w:rPr>
      </w:pPr>
    </w:p>
    <w:p w14:paraId="6D8C7701" w14:textId="77777777" w:rsidR="00430DE3" w:rsidRDefault="00430DE3">
      <w:pPr>
        <w:pStyle w:val="BodyText"/>
        <w:spacing w:before="5"/>
        <w:rPr>
          <w:b/>
          <w:sz w:val="17"/>
        </w:rPr>
      </w:pPr>
    </w:p>
    <w:p w14:paraId="40BE6563" w14:textId="17ABF668" w:rsidR="00430DE3" w:rsidRDefault="008F0850">
      <w:pPr>
        <w:pStyle w:val="BodyText"/>
        <w:spacing w:line="391" w:lineRule="auto"/>
        <w:ind w:left="100" w:right="407"/>
      </w:pPr>
      <w:r>
        <w:t xml:space="preserve">increases with the inverse of the square of </w:t>
      </w:r>
      <w:r>
        <w:rPr>
          <w:rFonts w:ascii="Bookman Old Style" w:hAnsi="Bookman Old Style"/>
          <w:i/>
        </w:rPr>
        <w:t>E</w:t>
      </w:r>
      <w:r>
        <w:rPr>
          <w:rFonts w:ascii="Arial" w:hAnsi="Arial"/>
          <w:i/>
          <w:position w:val="-3"/>
          <w:sz w:val="16"/>
        </w:rPr>
        <w:t xml:space="preserve">n </w:t>
      </w:r>
      <w:r>
        <w:t>[</w:t>
      </w:r>
      <w:hyperlink w:anchor="_bookmark171" w:history="1">
        <w:r>
          <w:t>38</w:t>
        </w:r>
      </w:hyperlink>
      <w:r>
        <w:t xml:space="preserve">]. Figure </w:t>
      </w:r>
      <w:hyperlink w:anchor="_bookmark28" w:history="1">
        <w:r>
          <w:t>7</w:t>
        </w:r>
      </w:hyperlink>
      <w:r>
        <w:t xml:space="preserve"> provides examples of</w:t>
      </w:r>
      <w:r w:rsidR="00DB52C2">
        <w:t xml:space="preserve"> </w:t>
      </w:r>
      <w:r>
        <w:t>selected</w:t>
      </w:r>
      <w:r w:rsidR="00DB52C2">
        <w:t xml:space="preserve"> </w:t>
      </w:r>
      <w:r>
        <w:rPr>
          <w:spacing w:val="2"/>
        </w:rPr>
        <w:t>(</w:t>
      </w:r>
      <w:proofErr w:type="spellStart"/>
      <w:proofErr w:type="gramStart"/>
      <w:r>
        <w:rPr>
          <w:spacing w:val="2"/>
        </w:rPr>
        <w:t>n,</w:t>
      </w:r>
      <w:r>
        <w:rPr>
          <w:rFonts w:ascii="Bookman Old Style" w:hAnsi="Bookman Old Style"/>
          <w:i/>
          <w:spacing w:val="2"/>
        </w:rPr>
        <w:t>γ</w:t>
      </w:r>
      <w:proofErr w:type="spellEnd"/>
      <w:proofErr w:type="gramEnd"/>
      <w:r>
        <w:rPr>
          <w:spacing w:val="2"/>
        </w:rPr>
        <w:t>)</w:t>
      </w:r>
      <w:r>
        <w:rPr>
          <w:spacing w:val="60"/>
        </w:rPr>
        <w:t xml:space="preserve"> </w:t>
      </w:r>
      <w:r>
        <w:t>cross</w:t>
      </w:r>
      <w:ins w:id="184" w:author="Bucy, Anna M Ctr USAF AETC AFIT/ENP" w:date="2019-01-08T16:39:00Z">
        <w:r w:rsidR="005C0CA8">
          <w:t xml:space="preserve"> </w:t>
        </w:r>
      </w:ins>
      <w:del w:id="185" w:author="Bucy, Anna M Ctr USAF AETC AFIT/ENP" w:date="2019-01-08T16:39:00Z">
        <w:r w:rsidDel="005C0CA8">
          <w:delText>-</w:delText>
        </w:r>
      </w:del>
      <w:r>
        <w:t>sections.</w:t>
      </w:r>
    </w:p>
    <w:p w14:paraId="634462E6" w14:textId="45CAD5F9" w:rsidR="00430DE3" w:rsidRDefault="008F0850">
      <w:pPr>
        <w:pStyle w:val="BodyText"/>
        <w:spacing w:before="28" w:line="412" w:lineRule="auto"/>
        <w:ind w:left="100" w:right="117" w:firstLine="423"/>
        <w:jc w:val="both"/>
      </w:pPr>
      <w:r>
        <w:rPr>
          <w:w w:val="105"/>
        </w:rPr>
        <w:t xml:space="preserve">Radiative capture is an important absorption reaction mechanism in a few </w:t>
      </w:r>
      <w:r>
        <w:rPr>
          <w:spacing w:val="-3"/>
          <w:w w:val="105"/>
        </w:rPr>
        <w:t xml:space="preserve">ways. </w:t>
      </w:r>
      <w:r>
        <w:rPr>
          <w:spacing w:val="2"/>
          <w:w w:val="105"/>
        </w:rPr>
        <w:t>(</w:t>
      </w:r>
      <w:proofErr w:type="spellStart"/>
      <w:proofErr w:type="gramStart"/>
      <w:r>
        <w:rPr>
          <w:spacing w:val="2"/>
          <w:w w:val="105"/>
        </w:rPr>
        <w:t>n,</w:t>
      </w:r>
      <w:r>
        <w:rPr>
          <w:rFonts w:ascii="Bookman Old Style" w:hAnsi="Bookman Old Style"/>
          <w:i/>
          <w:spacing w:val="2"/>
          <w:w w:val="105"/>
        </w:rPr>
        <w:t>γ</w:t>
      </w:r>
      <w:proofErr w:type="spellEnd"/>
      <w:proofErr w:type="gramEnd"/>
      <w:r>
        <w:rPr>
          <w:spacing w:val="2"/>
          <w:w w:val="105"/>
        </w:rPr>
        <w:t xml:space="preserve">) </w:t>
      </w:r>
      <w:r>
        <w:rPr>
          <w:w w:val="105"/>
        </w:rPr>
        <w:t xml:space="preserve">reactions are of interest to foil activation experiments, specifically for </w:t>
      </w:r>
      <w:proofErr w:type="spellStart"/>
      <w:r>
        <w:rPr>
          <w:w w:val="105"/>
        </w:rPr>
        <w:t>determin</w:t>
      </w:r>
      <w:proofErr w:type="spellEnd"/>
      <w:r>
        <w:rPr>
          <w:w w:val="105"/>
        </w:rPr>
        <w:t xml:space="preserve">- </w:t>
      </w:r>
      <w:proofErr w:type="spellStart"/>
      <w:r>
        <w:rPr>
          <w:w w:val="105"/>
        </w:rPr>
        <w:t>ing</w:t>
      </w:r>
      <w:proofErr w:type="spellEnd"/>
      <w:r>
        <w:rPr>
          <w:w w:val="105"/>
        </w:rPr>
        <w:t xml:space="preserve"> the thermal spectrum. The resonance structure in the epithermal region can also </w:t>
      </w:r>
      <w:r>
        <w:rPr>
          <w:spacing w:val="3"/>
          <w:w w:val="105"/>
        </w:rPr>
        <w:t xml:space="preserve">be </w:t>
      </w:r>
      <w:r>
        <w:rPr>
          <w:w w:val="105"/>
        </w:rPr>
        <w:t xml:space="preserve">used to generate a unique response. Radiative capture is generally undesirable for spectral shaping, acting as a poison for the neutron </w:t>
      </w:r>
      <w:r>
        <w:rPr>
          <w:spacing w:val="-4"/>
          <w:w w:val="105"/>
        </w:rPr>
        <w:t>economy. Fortunately,</w:t>
      </w:r>
      <w:r w:rsidR="00DB52C2">
        <w:rPr>
          <w:spacing w:val="-4"/>
          <w:w w:val="105"/>
        </w:rPr>
        <w:t xml:space="preserve"> </w:t>
      </w:r>
      <w:r>
        <w:rPr>
          <w:w w:val="105"/>
        </w:rPr>
        <w:t>the 14</w:t>
      </w:r>
      <w:r w:rsidR="00DB52C2">
        <w:rPr>
          <w:w w:val="105"/>
        </w:rPr>
        <w:t xml:space="preserve"> </w:t>
      </w:r>
      <w:r>
        <w:rPr>
          <w:w w:val="105"/>
        </w:rPr>
        <w:t xml:space="preserve">MeV NIF source, is not largely </w:t>
      </w:r>
      <w:del w:id="186" w:author="Bucy, Anna M Ctr USAF AETC AFIT/ENP" w:date="2019-01-07T14:29:00Z">
        <w:r w:rsidDel="001D3765">
          <w:rPr>
            <w:w w:val="105"/>
          </w:rPr>
          <w:delText xml:space="preserve">impacted </w:delText>
        </w:r>
      </w:del>
      <w:ins w:id="187" w:author="Bucy, Anna M Ctr USAF AETC AFIT/ENP" w:date="2019-01-07T14:29:00Z">
        <w:r w:rsidR="001D3765">
          <w:rPr>
            <w:w w:val="105"/>
          </w:rPr>
          <w:t xml:space="preserve">affected </w:t>
        </w:r>
      </w:ins>
      <w:r>
        <w:rPr>
          <w:spacing w:val="-4"/>
          <w:w w:val="105"/>
        </w:rPr>
        <w:t xml:space="preserve">by </w:t>
      </w:r>
      <w:r>
        <w:rPr>
          <w:w w:val="105"/>
        </w:rPr>
        <w:t xml:space="preserve">radiative capture until the neutrons </w:t>
      </w:r>
      <w:r>
        <w:rPr>
          <w:spacing w:val="-4"/>
          <w:w w:val="105"/>
        </w:rPr>
        <w:t xml:space="preserve">have </w:t>
      </w:r>
      <w:r>
        <w:rPr>
          <w:w w:val="105"/>
        </w:rPr>
        <w:t>been moderated, but the (</w:t>
      </w:r>
      <w:r>
        <w:rPr>
          <w:rFonts w:ascii="Bookman Old Style" w:hAnsi="Bookman Old Style"/>
          <w:i/>
          <w:w w:val="105"/>
        </w:rPr>
        <w:t xml:space="preserve">n, </w:t>
      </w:r>
      <w:r>
        <w:rPr>
          <w:rFonts w:ascii="Bookman Old Style" w:hAnsi="Bookman Old Style"/>
          <w:i/>
          <w:spacing w:val="6"/>
          <w:w w:val="105"/>
        </w:rPr>
        <w:t>γ</w:t>
      </w:r>
      <w:r>
        <w:rPr>
          <w:spacing w:val="6"/>
          <w:w w:val="105"/>
        </w:rPr>
        <w:t xml:space="preserve">) </w:t>
      </w:r>
      <w:r>
        <w:rPr>
          <w:w w:val="105"/>
        </w:rPr>
        <w:t xml:space="preserve">reaction can </w:t>
      </w:r>
      <w:r>
        <w:rPr>
          <w:spacing w:val="3"/>
          <w:w w:val="105"/>
        </w:rPr>
        <w:t xml:space="preserve">be </w:t>
      </w:r>
      <w:r>
        <w:rPr>
          <w:w w:val="105"/>
        </w:rPr>
        <w:t>used to absorb an excess of thermal neutrons</w:t>
      </w:r>
      <w:r>
        <w:rPr>
          <w:spacing w:val="-15"/>
          <w:w w:val="105"/>
        </w:rPr>
        <w:t xml:space="preserve"> </w:t>
      </w:r>
      <w:r>
        <w:rPr>
          <w:w w:val="105"/>
        </w:rPr>
        <w:t>[</w:t>
      </w:r>
      <w:hyperlink w:anchor="_bookmark138" w:history="1">
        <w:r>
          <w:rPr>
            <w:w w:val="105"/>
          </w:rPr>
          <w:t>5</w:t>
        </w:r>
      </w:hyperlink>
      <w:r>
        <w:rPr>
          <w:w w:val="105"/>
        </w:rPr>
        <w:t>].</w:t>
      </w:r>
    </w:p>
    <w:p w14:paraId="51930CE3" w14:textId="77777777" w:rsidR="00430DE3" w:rsidRDefault="00430DE3">
      <w:pPr>
        <w:spacing w:line="412" w:lineRule="auto"/>
        <w:jc w:val="both"/>
        <w:sectPr w:rsidR="00430DE3">
          <w:pgSz w:w="12240" w:h="15840"/>
          <w:pgMar w:top="1440" w:right="1680" w:bottom="1380" w:left="1700" w:header="0" w:footer="1182" w:gutter="0"/>
          <w:cols w:space="720"/>
        </w:sectPr>
      </w:pPr>
    </w:p>
    <w:p w14:paraId="1162398F" w14:textId="77777777" w:rsidR="00430DE3" w:rsidRDefault="008F0850">
      <w:pPr>
        <w:pStyle w:val="BodyText"/>
        <w:ind w:left="100"/>
        <w:rPr>
          <w:sz w:val="20"/>
        </w:rPr>
      </w:pPr>
      <w:r>
        <w:rPr>
          <w:noProof/>
          <w:sz w:val="20"/>
        </w:rPr>
        <w:lastRenderedPageBreak/>
        <w:drawing>
          <wp:inline distT="0" distB="0" distL="0" distR="0" wp14:anchorId="07972C9A" wp14:editId="4D96C824">
            <wp:extent cx="5479732" cy="3761422"/>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20" cstate="print"/>
                    <a:stretch>
                      <a:fillRect/>
                    </a:stretch>
                  </pic:blipFill>
                  <pic:spPr>
                    <a:xfrm>
                      <a:off x="0" y="0"/>
                      <a:ext cx="5479732" cy="3761422"/>
                    </a:xfrm>
                    <a:prstGeom prst="rect">
                      <a:avLst/>
                    </a:prstGeom>
                  </pic:spPr>
                </pic:pic>
              </a:graphicData>
            </a:graphic>
          </wp:inline>
        </w:drawing>
      </w:r>
    </w:p>
    <w:p w14:paraId="0046D54E" w14:textId="77777777" w:rsidR="00430DE3" w:rsidRDefault="00430DE3">
      <w:pPr>
        <w:pStyle w:val="BodyText"/>
        <w:spacing w:before="8"/>
        <w:rPr>
          <w:sz w:val="10"/>
        </w:rPr>
      </w:pPr>
    </w:p>
    <w:p w14:paraId="3871C736" w14:textId="3B18AA54" w:rsidR="00430DE3" w:rsidRDefault="008F0850">
      <w:pPr>
        <w:spacing w:before="63" w:line="249" w:lineRule="auto"/>
        <w:ind w:left="100" w:right="117"/>
        <w:rPr>
          <w:b/>
          <w:sz w:val="20"/>
        </w:rPr>
      </w:pPr>
      <w:bookmarkStart w:id="188" w:name="_bookmark28"/>
      <w:bookmarkEnd w:id="188"/>
      <w:r>
        <w:rPr>
          <w:b/>
          <w:w w:val="115"/>
          <w:sz w:val="20"/>
        </w:rPr>
        <w:t>Figure 7. Comparison of various (</w:t>
      </w:r>
      <w:proofErr w:type="spellStart"/>
      <w:proofErr w:type="gramStart"/>
      <w:r>
        <w:rPr>
          <w:b/>
          <w:w w:val="115"/>
          <w:sz w:val="20"/>
        </w:rPr>
        <w:t>n,</w:t>
      </w:r>
      <w:r>
        <w:rPr>
          <w:rFonts w:ascii="Georgia" w:hAnsi="Georgia"/>
          <w:i/>
          <w:w w:val="115"/>
          <w:sz w:val="20"/>
        </w:rPr>
        <w:t>γ</w:t>
      </w:r>
      <w:proofErr w:type="spellEnd"/>
      <w:proofErr w:type="gramEnd"/>
      <w:r>
        <w:rPr>
          <w:b/>
          <w:w w:val="115"/>
          <w:sz w:val="20"/>
        </w:rPr>
        <w:t>) cross</w:t>
      </w:r>
      <w:ins w:id="189" w:author="Bucy, Anna M Ctr USAF AETC AFIT/ENP" w:date="2019-01-08T16:39:00Z">
        <w:r w:rsidR="005C0CA8">
          <w:rPr>
            <w:b/>
            <w:w w:val="115"/>
            <w:sz w:val="20"/>
          </w:rPr>
          <w:t xml:space="preserve"> </w:t>
        </w:r>
      </w:ins>
      <w:del w:id="190" w:author="Bucy, Anna M Ctr USAF AETC AFIT/ENP" w:date="2019-01-08T16:39:00Z">
        <w:r w:rsidDel="005C0CA8">
          <w:rPr>
            <w:b/>
            <w:w w:val="115"/>
            <w:sz w:val="20"/>
          </w:rPr>
          <w:delText>-</w:delText>
        </w:r>
      </w:del>
      <w:r>
        <w:rPr>
          <w:b/>
          <w:w w:val="115"/>
          <w:sz w:val="20"/>
        </w:rPr>
        <w:t>sections for materials in the current ETA [</w:t>
      </w:r>
      <w:hyperlink w:anchor="_bookmark134" w:history="1">
        <w:r>
          <w:rPr>
            <w:b/>
            <w:w w:val="115"/>
            <w:sz w:val="20"/>
          </w:rPr>
          <w:t>1</w:t>
        </w:r>
      </w:hyperlink>
      <w:r>
        <w:rPr>
          <w:b/>
          <w:w w:val="115"/>
          <w:sz w:val="20"/>
        </w:rPr>
        <w:t>].</w:t>
      </w:r>
    </w:p>
    <w:p w14:paraId="7FF42D18" w14:textId="77777777" w:rsidR="00430DE3" w:rsidRDefault="00430DE3">
      <w:pPr>
        <w:pStyle w:val="BodyText"/>
        <w:rPr>
          <w:b/>
          <w:sz w:val="20"/>
        </w:rPr>
      </w:pPr>
    </w:p>
    <w:p w14:paraId="5572EF13" w14:textId="77777777" w:rsidR="00430DE3" w:rsidRDefault="00430DE3">
      <w:pPr>
        <w:pStyle w:val="BodyText"/>
        <w:spacing w:before="7"/>
        <w:rPr>
          <w:b/>
          <w:sz w:val="17"/>
        </w:rPr>
      </w:pPr>
    </w:p>
    <w:p w14:paraId="354A8166" w14:textId="77777777" w:rsidR="00430DE3" w:rsidRDefault="008F0850">
      <w:pPr>
        <w:pStyle w:val="Heading2"/>
        <w:numPr>
          <w:ilvl w:val="1"/>
          <w:numId w:val="15"/>
        </w:numPr>
        <w:tabs>
          <w:tab w:val="left" w:pos="712"/>
          <w:tab w:val="left" w:pos="713"/>
        </w:tabs>
        <w:ind w:left="712" w:hanging="612"/>
      </w:pPr>
      <w:bookmarkStart w:id="191" w:name="Nuclear_Fission"/>
      <w:bookmarkStart w:id="192" w:name="_bookmark29"/>
      <w:bookmarkEnd w:id="191"/>
      <w:bookmarkEnd w:id="192"/>
      <w:r>
        <w:rPr>
          <w:w w:val="115"/>
        </w:rPr>
        <w:t>Nuclear</w:t>
      </w:r>
      <w:r>
        <w:rPr>
          <w:spacing w:val="-13"/>
          <w:w w:val="115"/>
        </w:rPr>
        <w:t xml:space="preserve"> </w:t>
      </w:r>
      <w:r>
        <w:rPr>
          <w:w w:val="115"/>
        </w:rPr>
        <w:t>Fission</w:t>
      </w:r>
    </w:p>
    <w:p w14:paraId="0652E333" w14:textId="77777777" w:rsidR="00430DE3" w:rsidRDefault="00430DE3">
      <w:pPr>
        <w:pStyle w:val="BodyText"/>
        <w:rPr>
          <w:b/>
        </w:rPr>
      </w:pPr>
    </w:p>
    <w:p w14:paraId="34E2D765" w14:textId="77777777" w:rsidR="00430DE3" w:rsidRDefault="008F0850">
      <w:pPr>
        <w:pStyle w:val="ListParagraph"/>
        <w:numPr>
          <w:ilvl w:val="2"/>
          <w:numId w:val="15"/>
        </w:numPr>
        <w:tabs>
          <w:tab w:val="left" w:pos="1273"/>
          <w:tab w:val="left" w:pos="1274"/>
        </w:tabs>
        <w:spacing w:before="163"/>
        <w:rPr>
          <w:b/>
          <w:sz w:val="24"/>
        </w:rPr>
      </w:pPr>
      <w:bookmarkStart w:id="193" w:name="Fission_Theory"/>
      <w:bookmarkStart w:id="194" w:name="_bookmark30"/>
      <w:bookmarkEnd w:id="193"/>
      <w:bookmarkEnd w:id="194"/>
      <w:r>
        <w:rPr>
          <w:b/>
          <w:w w:val="115"/>
          <w:sz w:val="24"/>
        </w:rPr>
        <w:t>Fission</w:t>
      </w:r>
      <w:r>
        <w:rPr>
          <w:b/>
          <w:spacing w:val="-7"/>
          <w:w w:val="115"/>
          <w:sz w:val="24"/>
        </w:rPr>
        <w:t xml:space="preserve"> </w:t>
      </w:r>
      <w:r>
        <w:rPr>
          <w:b/>
          <w:w w:val="115"/>
          <w:sz w:val="24"/>
        </w:rPr>
        <w:t>Theory</w:t>
      </w:r>
    </w:p>
    <w:p w14:paraId="7D6E1C8C" w14:textId="77777777" w:rsidR="00430DE3" w:rsidRDefault="00430DE3">
      <w:pPr>
        <w:pStyle w:val="BodyText"/>
        <w:rPr>
          <w:b/>
          <w:sz w:val="31"/>
        </w:rPr>
      </w:pPr>
    </w:p>
    <w:p w14:paraId="044A256B" w14:textId="117F9351" w:rsidR="00430DE3" w:rsidRDefault="008F0850">
      <w:pPr>
        <w:pStyle w:val="BodyText"/>
        <w:spacing w:line="415" w:lineRule="auto"/>
        <w:ind w:left="100" w:right="117" w:firstLine="415"/>
        <w:jc w:val="both"/>
      </w:pPr>
      <w:r>
        <w:rPr>
          <w:w w:val="105"/>
        </w:rPr>
        <w:t>In</w:t>
      </w:r>
      <w:r>
        <w:rPr>
          <w:spacing w:val="-9"/>
          <w:w w:val="105"/>
        </w:rPr>
        <w:t xml:space="preserve"> </w:t>
      </w:r>
      <w:r>
        <w:rPr>
          <w:w w:val="105"/>
        </w:rPr>
        <w:t>nuclear</w:t>
      </w:r>
      <w:r>
        <w:rPr>
          <w:spacing w:val="-9"/>
          <w:w w:val="105"/>
        </w:rPr>
        <w:t xml:space="preserve"> </w:t>
      </w:r>
      <w:r>
        <w:rPr>
          <w:w w:val="105"/>
        </w:rPr>
        <w:t>fission</w:t>
      </w:r>
      <w:ins w:id="195" w:author="Bucy, Anna M Ctr USAF AETC AFIT/ENP" w:date="2019-01-07T14:30:00Z">
        <w:r w:rsidR="001D3765">
          <w:rPr>
            <w:w w:val="105"/>
          </w:rPr>
          <w:t>,</w:t>
        </w:r>
      </w:ins>
      <w:r>
        <w:rPr>
          <w:spacing w:val="-9"/>
          <w:w w:val="105"/>
        </w:rPr>
        <w:t xml:space="preserve"> </w:t>
      </w:r>
      <w:r>
        <w:rPr>
          <w:w w:val="105"/>
        </w:rPr>
        <w:t>an</w:t>
      </w:r>
      <w:r>
        <w:rPr>
          <w:spacing w:val="-9"/>
          <w:w w:val="105"/>
        </w:rPr>
        <w:t xml:space="preserve"> </w:t>
      </w:r>
      <w:r>
        <w:rPr>
          <w:w w:val="105"/>
        </w:rPr>
        <w:t>excited</w:t>
      </w:r>
      <w:r>
        <w:rPr>
          <w:spacing w:val="-8"/>
          <w:w w:val="105"/>
        </w:rPr>
        <w:t xml:space="preserve"> </w:t>
      </w:r>
      <w:r>
        <w:rPr>
          <w:w w:val="105"/>
        </w:rPr>
        <w:t>nucleus</w:t>
      </w:r>
      <w:r>
        <w:rPr>
          <w:spacing w:val="-9"/>
          <w:w w:val="105"/>
        </w:rPr>
        <w:t xml:space="preserve"> </w:t>
      </w:r>
      <w:r>
        <w:rPr>
          <w:w w:val="105"/>
        </w:rPr>
        <w:t>breaks</w:t>
      </w:r>
      <w:r>
        <w:rPr>
          <w:spacing w:val="-9"/>
          <w:w w:val="105"/>
        </w:rPr>
        <w:t xml:space="preserve"> </w:t>
      </w:r>
      <w:r>
        <w:rPr>
          <w:w w:val="105"/>
        </w:rPr>
        <w:t>up</w:t>
      </w:r>
      <w:r>
        <w:rPr>
          <w:spacing w:val="-9"/>
          <w:w w:val="105"/>
        </w:rPr>
        <w:t xml:space="preserve"> </w:t>
      </w:r>
      <w:r>
        <w:rPr>
          <w:w w:val="105"/>
        </w:rPr>
        <w:t>into</w:t>
      </w:r>
      <w:r>
        <w:rPr>
          <w:spacing w:val="-9"/>
          <w:w w:val="105"/>
        </w:rPr>
        <w:t xml:space="preserve"> </w:t>
      </w:r>
      <w:r>
        <w:rPr>
          <w:spacing w:val="-5"/>
          <w:w w:val="105"/>
        </w:rPr>
        <w:t>two</w:t>
      </w:r>
      <w:r>
        <w:rPr>
          <w:spacing w:val="-9"/>
          <w:w w:val="105"/>
        </w:rPr>
        <w:t xml:space="preserve"> </w:t>
      </w:r>
      <w:r>
        <w:rPr>
          <w:w w:val="105"/>
        </w:rPr>
        <w:t>or</w:t>
      </w:r>
      <w:r>
        <w:rPr>
          <w:spacing w:val="-9"/>
          <w:w w:val="105"/>
        </w:rPr>
        <w:t xml:space="preserve"> </w:t>
      </w:r>
      <w:r>
        <w:rPr>
          <w:w w:val="105"/>
        </w:rPr>
        <w:t>more</w:t>
      </w:r>
      <w:r>
        <w:rPr>
          <w:spacing w:val="-9"/>
          <w:w w:val="105"/>
        </w:rPr>
        <w:t xml:space="preserve"> </w:t>
      </w:r>
      <w:r>
        <w:rPr>
          <w:w w:val="105"/>
        </w:rPr>
        <w:t>fission</w:t>
      </w:r>
      <w:r>
        <w:rPr>
          <w:spacing w:val="-9"/>
          <w:w w:val="105"/>
        </w:rPr>
        <w:t xml:space="preserve"> </w:t>
      </w:r>
      <w:r>
        <w:rPr>
          <w:w w:val="105"/>
        </w:rPr>
        <w:t xml:space="preserve">fragments. Fission releases a large amount of </w:t>
      </w:r>
      <w:r>
        <w:rPr>
          <w:spacing w:val="-3"/>
          <w:w w:val="105"/>
        </w:rPr>
        <w:t xml:space="preserve">energy, </w:t>
      </w:r>
      <w:r>
        <w:rPr>
          <w:w w:val="105"/>
        </w:rPr>
        <w:t>which is distributed as kinetic energy in</w:t>
      </w:r>
      <w:r>
        <w:rPr>
          <w:spacing w:val="-35"/>
          <w:w w:val="105"/>
        </w:rPr>
        <w:t xml:space="preserve"> </w:t>
      </w:r>
      <w:r>
        <w:rPr>
          <w:w w:val="105"/>
        </w:rPr>
        <w:t xml:space="preserve">the fission fragments, neutrons, gamma-rays, and delayed decay </w:t>
      </w:r>
      <w:r>
        <w:rPr>
          <w:spacing w:val="-3"/>
          <w:w w:val="105"/>
        </w:rPr>
        <w:t xml:space="preserve">energy. </w:t>
      </w:r>
      <w:r>
        <w:rPr>
          <w:w w:val="105"/>
        </w:rPr>
        <w:t>The amount of energy liberated is dependent on the specific reaction products, so an average number (approximately 200 MeV) is usually given. The delayed portion is associated with</w:t>
      </w:r>
      <w:r w:rsidR="00DB52C2">
        <w:rPr>
          <w:w w:val="105"/>
        </w:rPr>
        <w:t xml:space="preserve"> </w:t>
      </w:r>
      <w:r>
        <w:rPr>
          <w:w w:val="105"/>
        </w:rPr>
        <w:t xml:space="preserve">the decay of the unstable fission products, which includes energy in the form of beta </w:t>
      </w:r>
      <w:r>
        <w:rPr>
          <w:spacing w:val="4"/>
          <w:w w:val="105"/>
        </w:rPr>
        <w:t>(</w:t>
      </w:r>
      <w:r>
        <w:rPr>
          <w:rFonts w:ascii="Bookman Old Style" w:hAnsi="Bookman Old Style"/>
          <w:i/>
          <w:spacing w:val="4"/>
          <w:w w:val="105"/>
        </w:rPr>
        <w:t>β</w:t>
      </w:r>
      <w:r>
        <w:rPr>
          <w:spacing w:val="4"/>
          <w:w w:val="105"/>
        </w:rPr>
        <w:t xml:space="preserve">) </w:t>
      </w:r>
      <w:r>
        <w:rPr>
          <w:w w:val="105"/>
        </w:rPr>
        <w:t>particles, additional gamma-rays, anti-neutrinos, and neutrons. A schematic of</w:t>
      </w:r>
      <w:r w:rsidR="00DB52C2">
        <w:rPr>
          <w:w w:val="105"/>
        </w:rPr>
        <w:t xml:space="preserve"> </w:t>
      </w:r>
      <w:r>
        <w:rPr>
          <w:w w:val="105"/>
        </w:rPr>
        <w:t>the fission process is shown in Figure</w:t>
      </w:r>
      <w:r>
        <w:rPr>
          <w:spacing w:val="9"/>
          <w:w w:val="105"/>
        </w:rPr>
        <w:t xml:space="preserve"> </w:t>
      </w:r>
      <w:hyperlink w:anchor="_bookmark31" w:history="1">
        <w:r>
          <w:rPr>
            <w:w w:val="105"/>
          </w:rPr>
          <w:t>8</w:t>
        </w:r>
      </w:hyperlink>
      <w:r>
        <w:rPr>
          <w:w w:val="105"/>
        </w:rPr>
        <w:t>.</w:t>
      </w:r>
    </w:p>
    <w:p w14:paraId="2B8A2568" w14:textId="77777777" w:rsidR="00430DE3" w:rsidRDefault="008F0850">
      <w:pPr>
        <w:pStyle w:val="BodyText"/>
        <w:spacing w:line="284" w:lineRule="exact"/>
        <w:ind w:left="451"/>
      </w:pPr>
      <w:r>
        <w:rPr>
          <w:w w:val="105"/>
        </w:rPr>
        <w:t xml:space="preserve">Fission occurs most often in high atomic mass nuclei, such as </w:t>
      </w:r>
      <w:r>
        <w:rPr>
          <w:w w:val="105"/>
          <w:position w:val="9"/>
          <w:sz w:val="16"/>
        </w:rPr>
        <w:t>235</w:t>
      </w:r>
      <w:r>
        <w:rPr>
          <w:w w:val="105"/>
        </w:rPr>
        <w:t xml:space="preserve">U, </w:t>
      </w:r>
      <w:r>
        <w:rPr>
          <w:w w:val="105"/>
          <w:position w:val="9"/>
          <w:sz w:val="16"/>
        </w:rPr>
        <w:t>238</w:t>
      </w:r>
      <w:r>
        <w:rPr>
          <w:w w:val="105"/>
        </w:rPr>
        <w:t xml:space="preserve">U, or </w:t>
      </w:r>
      <w:r>
        <w:rPr>
          <w:w w:val="105"/>
          <w:position w:val="9"/>
          <w:sz w:val="16"/>
        </w:rPr>
        <w:t>239</w:t>
      </w:r>
      <w:r>
        <w:rPr>
          <w:w w:val="105"/>
        </w:rPr>
        <w:t>Pu;</w:t>
      </w:r>
    </w:p>
    <w:p w14:paraId="6DC9CEB6" w14:textId="77777777" w:rsidR="00430DE3" w:rsidRDefault="00430DE3">
      <w:pPr>
        <w:spacing w:line="284" w:lineRule="exact"/>
        <w:sectPr w:rsidR="00430DE3">
          <w:pgSz w:w="12240" w:h="15840"/>
          <w:pgMar w:top="1440" w:right="1680" w:bottom="1380" w:left="1700" w:header="0" w:footer="1182" w:gutter="0"/>
          <w:cols w:space="720"/>
        </w:sectPr>
      </w:pPr>
    </w:p>
    <w:p w14:paraId="720C0457" w14:textId="77777777" w:rsidR="00430DE3" w:rsidRDefault="008F0850">
      <w:pPr>
        <w:pStyle w:val="BodyText"/>
        <w:ind w:left="120" w:right="-6"/>
        <w:rPr>
          <w:sz w:val="20"/>
        </w:rPr>
      </w:pPr>
      <w:r>
        <w:rPr>
          <w:noProof/>
          <w:sz w:val="20"/>
        </w:rPr>
        <w:lastRenderedPageBreak/>
        <w:drawing>
          <wp:inline distT="0" distB="0" distL="0" distR="0" wp14:anchorId="2C88EFC3" wp14:editId="1C62C7C9">
            <wp:extent cx="5540502" cy="2682240"/>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21" cstate="print"/>
                    <a:stretch>
                      <a:fillRect/>
                    </a:stretch>
                  </pic:blipFill>
                  <pic:spPr>
                    <a:xfrm>
                      <a:off x="0" y="0"/>
                      <a:ext cx="5540502" cy="2682240"/>
                    </a:xfrm>
                    <a:prstGeom prst="rect">
                      <a:avLst/>
                    </a:prstGeom>
                  </pic:spPr>
                </pic:pic>
              </a:graphicData>
            </a:graphic>
          </wp:inline>
        </w:drawing>
      </w:r>
    </w:p>
    <w:p w14:paraId="520F70EB" w14:textId="77777777" w:rsidR="00430DE3" w:rsidRDefault="008F0850">
      <w:pPr>
        <w:spacing w:before="83"/>
        <w:ind w:left="1337"/>
        <w:rPr>
          <w:b/>
          <w:sz w:val="20"/>
        </w:rPr>
      </w:pPr>
      <w:bookmarkStart w:id="196" w:name="_bookmark31"/>
      <w:bookmarkEnd w:id="196"/>
      <w:r>
        <w:rPr>
          <w:b/>
          <w:w w:val="115"/>
          <w:sz w:val="20"/>
        </w:rPr>
        <w:t>Figure 8.</w:t>
      </w:r>
      <w:r w:rsidR="00DB52C2">
        <w:rPr>
          <w:b/>
          <w:w w:val="115"/>
          <w:sz w:val="20"/>
        </w:rPr>
        <w:t xml:space="preserve"> </w:t>
      </w:r>
      <w:r>
        <w:rPr>
          <w:b/>
          <w:w w:val="115"/>
          <w:sz w:val="20"/>
        </w:rPr>
        <w:t xml:space="preserve">Schematic overview of </w:t>
      </w:r>
      <w:r>
        <w:rPr>
          <w:rFonts w:ascii="Bauhaus 93"/>
          <w:w w:val="115"/>
          <w:position w:val="7"/>
          <w:sz w:val="14"/>
        </w:rPr>
        <w:t>235</w:t>
      </w:r>
      <w:r>
        <w:rPr>
          <w:b/>
          <w:w w:val="115"/>
          <w:sz w:val="20"/>
        </w:rPr>
        <w:t>U neutron induced</w:t>
      </w:r>
      <w:r w:rsidR="00DB52C2">
        <w:rPr>
          <w:b/>
          <w:w w:val="115"/>
          <w:sz w:val="20"/>
        </w:rPr>
        <w:t xml:space="preserve"> </w:t>
      </w:r>
      <w:r>
        <w:rPr>
          <w:b/>
          <w:w w:val="115"/>
          <w:sz w:val="20"/>
        </w:rPr>
        <w:t>fission.</w:t>
      </w:r>
    </w:p>
    <w:p w14:paraId="356BD631" w14:textId="77777777" w:rsidR="00430DE3" w:rsidRDefault="00430DE3">
      <w:pPr>
        <w:pStyle w:val="BodyText"/>
        <w:rPr>
          <w:b/>
          <w:sz w:val="22"/>
        </w:rPr>
      </w:pPr>
    </w:p>
    <w:p w14:paraId="0504E215" w14:textId="2D308F36" w:rsidR="00430DE3" w:rsidRDefault="008F0850">
      <w:pPr>
        <w:pStyle w:val="BodyText"/>
        <w:spacing w:before="188" w:line="408" w:lineRule="auto"/>
        <w:ind w:left="119" w:right="117"/>
        <w:jc w:val="both"/>
      </w:pPr>
      <w:r>
        <w:rPr>
          <w:spacing w:val="-3"/>
          <w:w w:val="105"/>
        </w:rPr>
        <w:t>however,</w:t>
      </w:r>
      <w:r>
        <w:rPr>
          <w:spacing w:val="-6"/>
          <w:w w:val="105"/>
        </w:rPr>
        <w:t xml:space="preserve"> </w:t>
      </w:r>
      <w:r>
        <w:rPr>
          <w:spacing w:val="-3"/>
          <w:w w:val="105"/>
        </w:rPr>
        <w:t>any</w:t>
      </w:r>
      <w:r>
        <w:rPr>
          <w:spacing w:val="-9"/>
          <w:w w:val="105"/>
        </w:rPr>
        <w:t xml:space="preserve"> </w:t>
      </w:r>
      <w:r>
        <w:rPr>
          <w:w w:val="105"/>
        </w:rPr>
        <w:t>isotope</w:t>
      </w:r>
      <w:r>
        <w:rPr>
          <w:spacing w:val="-9"/>
          <w:w w:val="105"/>
        </w:rPr>
        <w:t xml:space="preserve"> </w:t>
      </w:r>
      <w:r>
        <w:rPr>
          <w:w w:val="105"/>
        </w:rPr>
        <w:t>can</w:t>
      </w:r>
      <w:r>
        <w:rPr>
          <w:spacing w:val="-9"/>
          <w:w w:val="105"/>
        </w:rPr>
        <w:t xml:space="preserve"> </w:t>
      </w:r>
      <w:r>
        <w:rPr>
          <w:spacing w:val="3"/>
          <w:w w:val="105"/>
        </w:rPr>
        <w:t>be</w:t>
      </w:r>
      <w:r>
        <w:rPr>
          <w:spacing w:val="-9"/>
          <w:w w:val="105"/>
        </w:rPr>
        <w:t xml:space="preserve"> </w:t>
      </w:r>
      <w:proofErr w:type="spellStart"/>
      <w:r>
        <w:rPr>
          <w:w w:val="105"/>
        </w:rPr>
        <w:t>fissioned</w:t>
      </w:r>
      <w:proofErr w:type="spellEnd"/>
      <w:r>
        <w:rPr>
          <w:spacing w:val="-10"/>
          <w:w w:val="105"/>
        </w:rPr>
        <w:t xml:space="preserve"> </w:t>
      </w:r>
      <w:r>
        <w:rPr>
          <w:w w:val="105"/>
        </w:rPr>
        <w:t>at</w:t>
      </w:r>
      <w:r>
        <w:rPr>
          <w:spacing w:val="-9"/>
          <w:w w:val="105"/>
        </w:rPr>
        <w:t xml:space="preserve"> </w:t>
      </w:r>
      <w:r>
        <w:rPr>
          <w:w w:val="105"/>
        </w:rPr>
        <w:t>large</w:t>
      </w:r>
      <w:r>
        <w:rPr>
          <w:spacing w:val="-9"/>
          <w:w w:val="105"/>
        </w:rPr>
        <w:t xml:space="preserve"> </w:t>
      </w:r>
      <w:r>
        <w:rPr>
          <w:w w:val="105"/>
        </w:rPr>
        <w:t>enough</w:t>
      </w:r>
      <w:r>
        <w:rPr>
          <w:spacing w:val="-9"/>
          <w:w w:val="105"/>
        </w:rPr>
        <w:t xml:space="preserve"> </w:t>
      </w:r>
      <w:r>
        <w:rPr>
          <w:w w:val="105"/>
        </w:rPr>
        <w:t>incident</w:t>
      </w:r>
      <w:r>
        <w:rPr>
          <w:spacing w:val="-9"/>
          <w:w w:val="105"/>
        </w:rPr>
        <w:t xml:space="preserve"> </w:t>
      </w:r>
      <w:r>
        <w:rPr>
          <w:w w:val="105"/>
        </w:rPr>
        <w:t>energies.</w:t>
      </w:r>
      <w:r>
        <w:rPr>
          <w:spacing w:val="20"/>
          <w:w w:val="105"/>
        </w:rPr>
        <w:t xml:space="preserve"> </w:t>
      </w:r>
      <w:r>
        <w:rPr>
          <w:w w:val="105"/>
        </w:rPr>
        <w:t>The</w:t>
      </w:r>
      <w:r>
        <w:rPr>
          <w:spacing w:val="-9"/>
          <w:w w:val="105"/>
        </w:rPr>
        <w:t xml:space="preserve"> </w:t>
      </w:r>
      <w:proofErr w:type="spellStart"/>
      <w:r>
        <w:rPr>
          <w:w w:val="105"/>
        </w:rPr>
        <w:t>fissioned</w:t>
      </w:r>
      <w:proofErr w:type="spellEnd"/>
      <w:r>
        <w:rPr>
          <w:w w:val="105"/>
        </w:rPr>
        <w:t xml:space="preserve"> isotope separates into </w:t>
      </w:r>
      <w:r>
        <w:rPr>
          <w:spacing w:val="-5"/>
          <w:w w:val="105"/>
        </w:rPr>
        <w:t xml:space="preserve">two </w:t>
      </w:r>
      <w:r>
        <w:rPr>
          <w:w w:val="105"/>
        </w:rPr>
        <w:t>or occasionally three nuclei [</w:t>
      </w:r>
      <w:hyperlink w:anchor="_bookmark149" w:history="1">
        <w:r>
          <w:rPr>
            <w:w w:val="105"/>
          </w:rPr>
          <w:t>16</w:t>
        </w:r>
      </w:hyperlink>
      <w:r>
        <w:rPr>
          <w:w w:val="105"/>
        </w:rPr>
        <w:t xml:space="preserve">]. Fissionable isotopes like </w:t>
      </w:r>
      <w:r>
        <w:rPr>
          <w:w w:val="105"/>
          <w:position w:val="9"/>
          <w:sz w:val="16"/>
        </w:rPr>
        <w:t>238</w:t>
      </w:r>
      <w:r>
        <w:rPr>
          <w:w w:val="105"/>
        </w:rPr>
        <w:t xml:space="preserve">U, </w:t>
      </w:r>
      <w:r>
        <w:rPr>
          <w:w w:val="105"/>
          <w:position w:val="9"/>
          <w:sz w:val="16"/>
        </w:rPr>
        <w:t>240</w:t>
      </w:r>
      <w:r>
        <w:rPr>
          <w:w w:val="105"/>
        </w:rPr>
        <w:t xml:space="preserve">Pu, </w:t>
      </w:r>
      <w:r>
        <w:rPr>
          <w:w w:val="105"/>
          <w:position w:val="9"/>
          <w:sz w:val="16"/>
        </w:rPr>
        <w:t>242</w:t>
      </w:r>
      <w:r>
        <w:rPr>
          <w:w w:val="105"/>
        </w:rPr>
        <w:t xml:space="preserve">Pu </w:t>
      </w:r>
      <w:r>
        <w:rPr>
          <w:spacing w:val="-4"/>
          <w:w w:val="105"/>
        </w:rPr>
        <w:t xml:space="preserve">have </w:t>
      </w:r>
      <w:r>
        <w:rPr>
          <w:w w:val="105"/>
        </w:rPr>
        <w:t xml:space="preserve">a significant fission barrier and are incapable of sustaining a nuclear chain reaction. Fissile isotopes like </w:t>
      </w:r>
      <w:r>
        <w:rPr>
          <w:spacing w:val="2"/>
          <w:w w:val="105"/>
          <w:position w:val="9"/>
          <w:sz w:val="16"/>
        </w:rPr>
        <w:t>235</w:t>
      </w:r>
      <w:r>
        <w:rPr>
          <w:spacing w:val="2"/>
          <w:w w:val="105"/>
        </w:rPr>
        <w:t xml:space="preserve">U </w:t>
      </w:r>
      <w:r>
        <w:rPr>
          <w:w w:val="105"/>
        </w:rPr>
        <w:t xml:space="preserve">and </w:t>
      </w:r>
      <w:r>
        <w:rPr>
          <w:spacing w:val="8"/>
          <w:w w:val="105"/>
          <w:position w:val="9"/>
          <w:sz w:val="16"/>
        </w:rPr>
        <w:t>239</w:t>
      </w:r>
      <w:r>
        <w:rPr>
          <w:rFonts w:ascii="Bookman Old Style"/>
          <w:i/>
          <w:spacing w:val="8"/>
          <w:w w:val="105"/>
        </w:rPr>
        <w:t xml:space="preserve">Pu </w:t>
      </w:r>
      <w:r>
        <w:rPr>
          <w:w w:val="105"/>
        </w:rPr>
        <w:t xml:space="preserve">are capable of sustaining a nuclear chain reaction and </w:t>
      </w:r>
      <w:r>
        <w:rPr>
          <w:spacing w:val="-4"/>
          <w:w w:val="105"/>
        </w:rPr>
        <w:t xml:space="preserve">have </w:t>
      </w:r>
      <w:r>
        <w:rPr>
          <w:w w:val="105"/>
        </w:rPr>
        <w:t>cross</w:t>
      </w:r>
      <w:ins w:id="197" w:author="Bucy, Anna M Ctr USAF AETC AFIT/ENP" w:date="2019-01-08T16:39:00Z">
        <w:r w:rsidR="005C0CA8">
          <w:rPr>
            <w:w w:val="105"/>
          </w:rPr>
          <w:t xml:space="preserve"> </w:t>
        </w:r>
      </w:ins>
      <w:del w:id="198" w:author="Bucy, Anna M Ctr USAF AETC AFIT/ENP" w:date="2019-01-08T16:39:00Z">
        <w:r w:rsidDel="005C0CA8">
          <w:rPr>
            <w:w w:val="105"/>
          </w:rPr>
          <w:delText>-</w:delText>
        </w:r>
      </w:del>
      <w:r>
        <w:rPr>
          <w:w w:val="105"/>
        </w:rPr>
        <w:t>sections with similar characteristics to the radiative capture cross</w:t>
      </w:r>
      <w:ins w:id="199" w:author="Bucy, Anna M Ctr USAF AETC AFIT/ENP" w:date="2019-01-08T16:39:00Z">
        <w:r w:rsidR="005C0CA8">
          <w:rPr>
            <w:w w:val="105"/>
          </w:rPr>
          <w:t xml:space="preserve"> </w:t>
        </w:r>
      </w:ins>
      <w:del w:id="200" w:author="Bucy, Anna M Ctr USAF AETC AFIT/ENP" w:date="2019-01-08T16:39:00Z">
        <w:r w:rsidDel="005C0CA8">
          <w:rPr>
            <w:w w:val="105"/>
          </w:rPr>
          <w:delText>-</w:delText>
        </w:r>
      </w:del>
      <w:r>
        <w:rPr>
          <w:w w:val="105"/>
        </w:rPr>
        <w:t>section shown in Figure</w:t>
      </w:r>
      <w:r>
        <w:rPr>
          <w:spacing w:val="55"/>
          <w:w w:val="105"/>
        </w:rPr>
        <w:t xml:space="preserve"> </w:t>
      </w:r>
      <w:hyperlink w:anchor="_bookmark28" w:history="1">
        <w:r>
          <w:rPr>
            <w:w w:val="105"/>
          </w:rPr>
          <w:t>7</w:t>
        </w:r>
      </w:hyperlink>
      <w:r>
        <w:rPr>
          <w:w w:val="105"/>
        </w:rPr>
        <w:t>.</w:t>
      </w:r>
    </w:p>
    <w:p w14:paraId="2761EFA9" w14:textId="77777777" w:rsidR="00430DE3" w:rsidRDefault="008F0850">
      <w:pPr>
        <w:pStyle w:val="BodyText"/>
        <w:spacing w:before="15" w:line="415" w:lineRule="auto"/>
        <w:ind w:left="119" w:right="117" w:firstLine="351"/>
        <w:jc w:val="both"/>
      </w:pPr>
      <w:commentRangeStart w:id="201"/>
      <w:r>
        <w:t xml:space="preserve">The </w:t>
      </w:r>
      <w:commentRangeEnd w:id="201"/>
      <w:r w:rsidR="001D3765">
        <w:rPr>
          <w:rStyle w:val="CommentReference"/>
        </w:rPr>
        <w:commentReference w:id="201"/>
      </w:r>
      <w:r>
        <w:t xml:space="preserve">unstable compound nucleus can </w:t>
      </w:r>
      <w:r>
        <w:rPr>
          <w:spacing w:val="3"/>
        </w:rPr>
        <w:t xml:space="preserve">be </w:t>
      </w:r>
      <w:r>
        <w:t>modeled at high excitation energies, well above the fission barrier, as an incompressible liquid drop [</w:t>
      </w:r>
      <w:hyperlink w:anchor="_bookmark172" w:history="1">
        <w:r>
          <w:t>39</w:t>
        </w:r>
      </w:hyperlink>
      <w:r>
        <w:t>,</w:t>
      </w:r>
      <w:hyperlink w:anchor="_bookmark174" w:history="1">
        <w:r>
          <w:t>41</w:t>
        </w:r>
      </w:hyperlink>
      <w:r>
        <w:t>]. The deformation of</w:t>
      </w:r>
      <w:r w:rsidR="00DB52C2">
        <w:t xml:space="preserve"> </w:t>
      </w:r>
      <w:r>
        <w:t>the nucleus causes increased surface energies, which are balanced with the Coulomb</w:t>
      </w:r>
      <w:r w:rsidR="00DB52C2">
        <w:t xml:space="preserve"> </w:t>
      </w:r>
      <w:r>
        <w:t xml:space="preserve">force (charge repulsion), the strong nuclear force, and shell pairing effects. The per- </w:t>
      </w:r>
      <w:proofErr w:type="spellStart"/>
      <w:r>
        <w:t>turbation</w:t>
      </w:r>
      <w:proofErr w:type="spellEnd"/>
      <w:r>
        <w:t xml:space="preserve"> creates an increase to the surface energy and decrease of the Coulomb re- pulsion because the charge is spread out [</w:t>
      </w:r>
      <w:hyperlink w:anchor="_bookmark175" w:history="1">
        <w:r>
          <w:t>42</w:t>
        </w:r>
      </w:hyperlink>
      <w:r>
        <w:t>]. During the fission process, the evolving compound nucleus can emit pre-fission neutrons, known as multi-chance fission [</w:t>
      </w:r>
      <w:hyperlink w:anchor="_bookmark175" w:history="1">
        <w:r>
          <w:t>42</w:t>
        </w:r>
      </w:hyperlink>
      <w:r>
        <w:t xml:space="preserve">]. First-chance fission is the emission of no neutrons, second-chance fission is the </w:t>
      </w:r>
      <w:proofErr w:type="spellStart"/>
      <w:r>
        <w:t>emis</w:t>
      </w:r>
      <w:proofErr w:type="spellEnd"/>
      <w:r>
        <w:t xml:space="preserve">- </w:t>
      </w:r>
      <w:proofErr w:type="spellStart"/>
      <w:r>
        <w:t>sion</w:t>
      </w:r>
      <w:proofErr w:type="spellEnd"/>
      <w:r w:rsidR="00DB52C2">
        <w:t xml:space="preserve"> </w:t>
      </w:r>
      <w:r>
        <w:t>of one neutron,</w:t>
      </w:r>
      <w:r w:rsidR="00DB52C2">
        <w:t xml:space="preserve"> </w:t>
      </w:r>
      <w:r>
        <w:t>and</w:t>
      </w:r>
      <w:r w:rsidR="00DB52C2">
        <w:t xml:space="preserve"> </w:t>
      </w:r>
      <w:r>
        <w:t>so on.</w:t>
      </w:r>
      <w:r w:rsidR="00DB52C2">
        <w:t xml:space="preserve"> </w:t>
      </w:r>
      <w:r>
        <w:t xml:space="preserve"> Multi-chance fission is of particular importance </w:t>
      </w:r>
      <w:proofErr w:type="gramStart"/>
      <w:r>
        <w:t>to</w:t>
      </w:r>
      <w:r w:rsidR="00DB52C2">
        <w:t xml:space="preserve">  </w:t>
      </w:r>
      <w:r>
        <w:t>the</w:t>
      </w:r>
      <w:proofErr w:type="gramEnd"/>
      <w:r w:rsidR="00DB52C2">
        <w:t xml:space="preserve"> </w:t>
      </w:r>
      <w:r>
        <w:t>mass</w:t>
      </w:r>
      <w:r w:rsidR="00DB52C2">
        <w:t xml:space="preserve"> </w:t>
      </w:r>
      <w:r>
        <w:t>chains</w:t>
      </w:r>
      <w:r w:rsidR="00DB52C2">
        <w:t xml:space="preserve"> </w:t>
      </w:r>
      <w:r>
        <w:t>observed</w:t>
      </w:r>
      <w:r w:rsidR="00DB52C2">
        <w:t xml:space="preserve"> </w:t>
      </w:r>
      <w:r>
        <w:t>in</w:t>
      </w:r>
      <w:r w:rsidR="00DB52C2">
        <w:t xml:space="preserve"> </w:t>
      </w:r>
      <w:r>
        <w:t>the</w:t>
      </w:r>
      <w:r w:rsidR="00DB52C2">
        <w:t xml:space="preserve"> </w:t>
      </w:r>
      <w:r>
        <w:t>fission</w:t>
      </w:r>
      <w:r w:rsidR="00DB52C2">
        <w:t xml:space="preserve"> </w:t>
      </w:r>
      <w:r>
        <w:t>product</w:t>
      </w:r>
      <w:r>
        <w:rPr>
          <w:spacing w:val="-12"/>
        </w:rPr>
        <w:t xml:space="preserve"> </w:t>
      </w:r>
      <w:r>
        <w:t>distribution.</w:t>
      </w:r>
    </w:p>
    <w:p w14:paraId="7333EA6D" w14:textId="77777777" w:rsidR="00430DE3" w:rsidRDefault="00430DE3">
      <w:pPr>
        <w:spacing w:line="415" w:lineRule="auto"/>
        <w:jc w:val="both"/>
        <w:sectPr w:rsidR="00430DE3">
          <w:pgSz w:w="12240" w:h="15840"/>
          <w:pgMar w:top="1440" w:right="1680" w:bottom="1380" w:left="1680" w:header="0" w:footer="1182" w:gutter="0"/>
          <w:cols w:space="720"/>
        </w:sectPr>
      </w:pPr>
    </w:p>
    <w:p w14:paraId="29B5551B" w14:textId="77777777" w:rsidR="00430DE3" w:rsidRDefault="008F0850">
      <w:pPr>
        <w:pStyle w:val="BodyText"/>
        <w:spacing w:before="35" w:line="415" w:lineRule="auto"/>
        <w:ind w:left="120" w:right="117" w:firstLine="351"/>
        <w:jc w:val="both"/>
      </w:pPr>
      <w:r>
        <w:rPr>
          <w:w w:val="105"/>
        </w:rPr>
        <w:lastRenderedPageBreak/>
        <w:t xml:space="preserve">Immediately following the fission </w:t>
      </w:r>
      <w:r>
        <w:rPr>
          <w:spacing w:val="-3"/>
          <w:w w:val="105"/>
        </w:rPr>
        <w:t xml:space="preserve">event, </w:t>
      </w:r>
      <w:r>
        <w:rPr>
          <w:w w:val="105"/>
        </w:rPr>
        <w:t xml:space="preserve">the fission fragments are at a highly ex- cited state. Fission fragments are generally very neutron rich compared to the </w:t>
      </w:r>
      <w:r>
        <w:rPr>
          <w:spacing w:val="-3"/>
          <w:w w:val="105"/>
        </w:rPr>
        <w:t xml:space="preserve">valley </w:t>
      </w:r>
      <w:r>
        <w:rPr>
          <w:w w:val="105"/>
        </w:rPr>
        <w:t xml:space="preserve">of </w:t>
      </w:r>
      <w:r>
        <w:rPr>
          <w:spacing w:val="-3"/>
          <w:w w:val="105"/>
        </w:rPr>
        <w:t xml:space="preserve">stability. </w:t>
      </w:r>
      <w:r>
        <w:rPr>
          <w:w w:val="105"/>
        </w:rPr>
        <w:t xml:space="preserve">The excited fragments emit photons to de-excite and </w:t>
      </w:r>
      <w:r>
        <w:rPr>
          <w:spacing w:val="-3"/>
          <w:w w:val="105"/>
        </w:rPr>
        <w:t xml:space="preserve">may </w:t>
      </w:r>
      <w:r>
        <w:rPr>
          <w:spacing w:val="-4"/>
          <w:w w:val="105"/>
        </w:rPr>
        <w:t xml:space="preserve">have </w:t>
      </w:r>
      <w:r>
        <w:rPr>
          <w:w w:val="105"/>
        </w:rPr>
        <w:t>enough energy</w:t>
      </w:r>
      <w:r>
        <w:rPr>
          <w:spacing w:val="-9"/>
          <w:w w:val="105"/>
        </w:rPr>
        <w:t xml:space="preserve"> </w:t>
      </w:r>
      <w:r>
        <w:rPr>
          <w:w w:val="105"/>
        </w:rPr>
        <w:t>to</w:t>
      </w:r>
      <w:r>
        <w:rPr>
          <w:spacing w:val="-9"/>
          <w:w w:val="105"/>
        </w:rPr>
        <w:t xml:space="preserve"> </w:t>
      </w:r>
      <w:r>
        <w:rPr>
          <w:w w:val="105"/>
        </w:rPr>
        <w:t>evaporate</w:t>
      </w:r>
      <w:r>
        <w:rPr>
          <w:spacing w:val="-9"/>
          <w:w w:val="105"/>
        </w:rPr>
        <w:t xml:space="preserve"> </w:t>
      </w:r>
      <w:r>
        <w:rPr>
          <w:w w:val="105"/>
        </w:rPr>
        <w:t>more</w:t>
      </w:r>
      <w:r>
        <w:rPr>
          <w:spacing w:val="-9"/>
          <w:w w:val="105"/>
        </w:rPr>
        <w:t xml:space="preserve"> </w:t>
      </w:r>
      <w:r>
        <w:rPr>
          <w:w w:val="105"/>
        </w:rPr>
        <w:t>neutrons</w:t>
      </w:r>
      <w:r>
        <w:rPr>
          <w:spacing w:val="-10"/>
          <w:w w:val="105"/>
        </w:rPr>
        <w:t xml:space="preserve"> </w:t>
      </w:r>
      <w:r>
        <w:rPr>
          <w:w w:val="105"/>
        </w:rPr>
        <w:t>[</w:t>
      </w:r>
      <w:hyperlink w:anchor="_bookmark175" w:history="1">
        <w:r>
          <w:rPr>
            <w:w w:val="105"/>
          </w:rPr>
          <w:t>42</w:t>
        </w:r>
      </w:hyperlink>
      <w:r>
        <w:rPr>
          <w:w w:val="105"/>
        </w:rPr>
        <w:t>].</w:t>
      </w:r>
      <w:r>
        <w:rPr>
          <w:spacing w:val="30"/>
          <w:w w:val="105"/>
        </w:rPr>
        <w:t xml:space="preserve"> </w:t>
      </w:r>
      <w:r>
        <w:rPr>
          <w:w w:val="105"/>
        </w:rPr>
        <w:t>The</w:t>
      </w:r>
      <w:r>
        <w:rPr>
          <w:spacing w:val="-9"/>
          <w:w w:val="105"/>
        </w:rPr>
        <w:t xml:space="preserve"> </w:t>
      </w:r>
      <w:r>
        <w:rPr>
          <w:w w:val="105"/>
        </w:rPr>
        <w:t>prompt</w:t>
      </w:r>
      <w:r>
        <w:rPr>
          <w:spacing w:val="-9"/>
          <w:w w:val="105"/>
        </w:rPr>
        <w:t xml:space="preserve"> </w:t>
      </w:r>
      <w:r>
        <w:rPr>
          <w:w w:val="105"/>
        </w:rPr>
        <w:t>fission</w:t>
      </w:r>
      <w:r>
        <w:rPr>
          <w:spacing w:val="-10"/>
          <w:w w:val="105"/>
        </w:rPr>
        <w:t xml:space="preserve"> </w:t>
      </w:r>
      <w:r>
        <w:rPr>
          <w:w w:val="105"/>
        </w:rPr>
        <w:t>product</w:t>
      </w:r>
      <w:r>
        <w:rPr>
          <w:spacing w:val="-9"/>
          <w:w w:val="105"/>
        </w:rPr>
        <w:t xml:space="preserve"> </w:t>
      </w:r>
      <w:r>
        <w:rPr>
          <w:w w:val="105"/>
        </w:rPr>
        <w:t>yield</w:t>
      </w:r>
      <w:r>
        <w:rPr>
          <w:spacing w:val="-9"/>
          <w:w w:val="105"/>
        </w:rPr>
        <w:t xml:space="preserve"> </w:t>
      </w:r>
      <w:r>
        <w:rPr>
          <w:w w:val="105"/>
        </w:rPr>
        <w:t>is</w:t>
      </w:r>
      <w:r>
        <w:rPr>
          <w:spacing w:val="-9"/>
          <w:w w:val="105"/>
        </w:rPr>
        <w:t xml:space="preserve"> </w:t>
      </w:r>
      <w:r>
        <w:rPr>
          <w:w w:val="105"/>
        </w:rPr>
        <w:t>the</w:t>
      </w:r>
      <w:r>
        <w:rPr>
          <w:spacing w:val="-9"/>
          <w:w w:val="105"/>
        </w:rPr>
        <w:t xml:space="preserve"> </w:t>
      </w:r>
      <w:proofErr w:type="spellStart"/>
      <w:r>
        <w:rPr>
          <w:w w:val="105"/>
        </w:rPr>
        <w:t>distri</w:t>
      </w:r>
      <w:proofErr w:type="spellEnd"/>
      <w:r>
        <w:rPr>
          <w:w w:val="105"/>
        </w:rPr>
        <w:t xml:space="preserve">- </w:t>
      </w:r>
      <w:proofErr w:type="spellStart"/>
      <w:r>
        <w:rPr>
          <w:w w:val="105"/>
        </w:rPr>
        <w:t>bution</w:t>
      </w:r>
      <w:proofErr w:type="spellEnd"/>
      <w:r>
        <w:rPr>
          <w:w w:val="105"/>
        </w:rPr>
        <w:t xml:space="preserve"> of products post neutron evaporation from the fission fragments. The average fission process releases 2-3 neutrons, and the average increases with incident neu- </w:t>
      </w:r>
      <w:proofErr w:type="spellStart"/>
      <w:r>
        <w:rPr>
          <w:w w:val="105"/>
        </w:rPr>
        <w:t>tron</w:t>
      </w:r>
      <w:proofErr w:type="spellEnd"/>
      <w:r>
        <w:rPr>
          <w:w w:val="105"/>
        </w:rPr>
        <w:t xml:space="preserve"> energy due to multi-chance fission and an increase in fission fragment excitation </w:t>
      </w:r>
      <w:r>
        <w:rPr>
          <w:spacing w:val="-3"/>
          <w:w w:val="105"/>
        </w:rPr>
        <w:t>energy.</w:t>
      </w:r>
    </w:p>
    <w:p w14:paraId="2C8EA9E0" w14:textId="77777777" w:rsidR="00430DE3" w:rsidRDefault="00430DE3">
      <w:pPr>
        <w:pStyle w:val="BodyText"/>
        <w:spacing w:before="9"/>
        <w:rPr>
          <w:sz w:val="29"/>
        </w:rPr>
      </w:pPr>
    </w:p>
    <w:p w14:paraId="7817D1A2" w14:textId="77777777" w:rsidR="00430DE3" w:rsidRDefault="008F0850">
      <w:pPr>
        <w:pStyle w:val="Heading2"/>
        <w:numPr>
          <w:ilvl w:val="2"/>
          <w:numId w:val="15"/>
        </w:numPr>
        <w:tabs>
          <w:tab w:val="left" w:pos="1293"/>
          <w:tab w:val="left" w:pos="1294"/>
        </w:tabs>
        <w:ind w:left="1293"/>
      </w:pPr>
      <w:bookmarkStart w:id="202" w:name="_bookmark32"/>
      <w:bookmarkEnd w:id="202"/>
      <w:r>
        <w:rPr>
          <w:w w:val="115"/>
        </w:rPr>
        <w:t>Fission</w:t>
      </w:r>
      <w:r>
        <w:rPr>
          <w:spacing w:val="12"/>
          <w:w w:val="115"/>
        </w:rPr>
        <w:t xml:space="preserve"> </w:t>
      </w:r>
      <w:r>
        <w:rPr>
          <w:w w:val="115"/>
        </w:rPr>
        <w:t>Products</w:t>
      </w:r>
    </w:p>
    <w:p w14:paraId="44D23D32" w14:textId="77777777" w:rsidR="00430DE3" w:rsidRDefault="00430DE3">
      <w:pPr>
        <w:pStyle w:val="BodyText"/>
        <w:spacing w:before="11"/>
        <w:rPr>
          <w:b/>
          <w:sz w:val="30"/>
        </w:rPr>
      </w:pPr>
    </w:p>
    <w:p w14:paraId="50827F0E" w14:textId="2F3AA03B" w:rsidR="00430DE3" w:rsidRDefault="008F0850">
      <w:pPr>
        <w:pStyle w:val="BodyText"/>
        <w:spacing w:line="412" w:lineRule="auto"/>
        <w:ind w:left="119" w:right="117" w:firstLine="351"/>
        <w:jc w:val="both"/>
      </w:pPr>
      <w:r>
        <w:rPr>
          <w:w w:val="105"/>
        </w:rPr>
        <w:t xml:space="preserve">The fission product distribution from thermally induced fission tends to </w:t>
      </w:r>
      <w:r>
        <w:rPr>
          <w:spacing w:val="3"/>
          <w:w w:val="105"/>
        </w:rPr>
        <w:t xml:space="preserve">be </w:t>
      </w:r>
      <w:proofErr w:type="spellStart"/>
      <w:r>
        <w:rPr>
          <w:w w:val="105"/>
        </w:rPr>
        <w:t>cen</w:t>
      </w:r>
      <w:proofErr w:type="spellEnd"/>
      <w:r>
        <w:rPr>
          <w:w w:val="105"/>
        </w:rPr>
        <w:t xml:space="preserve">- </w:t>
      </w:r>
      <w:proofErr w:type="spellStart"/>
      <w:r>
        <w:rPr>
          <w:w w:val="105"/>
        </w:rPr>
        <w:t>tered</w:t>
      </w:r>
      <w:proofErr w:type="spellEnd"/>
      <w:r>
        <w:rPr>
          <w:w w:val="105"/>
        </w:rPr>
        <w:t xml:space="preserve"> around isotopes with closed nuclear shells. These isotopes </w:t>
      </w:r>
      <w:del w:id="203" w:author="Bucy, Anna M Ctr USAF AETC AFIT/ENP" w:date="2019-01-07T14:33:00Z">
        <w:r w:rsidDel="001D3765">
          <w:rPr>
            <w:w w:val="105"/>
          </w:rPr>
          <w:delText xml:space="preserve">are </w:delText>
        </w:r>
      </w:del>
      <w:r>
        <w:rPr>
          <w:spacing w:val="-4"/>
          <w:w w:val="105"/>
        </w:rPr>
        <w:t xml:space="preserve">have </w:t>
      </w:r>
      <w:r>
        <w:rPr>
          <w:w w:val="105"/>
        </w:rPr>
        <w:t>a “magic number” of protons and neutrons, similar to the filled electron structure of the noble gases.</w:t>
      </w:r>
      <w:r>
        <w:rPr>
          <w:spacing w:val="28"/>
          <w:w w:val="105"/>
        </w:rPr>
        <w:t xml:space="preserve"> </w:t>
      </w:r>
      <w:r>
        <w:rPr>
          <w:w w:val="105"/>
        </w:rPr>
        <w:t>The</w:t>
      </w:r>
      <w:r>
        <w:rPr>
          <w:spacing w:val="-8"/>
          <w:w w:val="105"/>
        </w:rPr>
        <w:t xml:space="preserve"> </w:t>
      </w:r>
      <w:r>
        <w:rPr>
          <w:w w:val="105"/>
        </w:rPr>
        <w:t>fission</w:t>
      </w:r>
      <w:r>
        <w:rPr>
          <w:spacing w:val="-9"/>
          <w:w w:val="105"/>
        </w:rPr>
        <w:t xml:space="preserve"> </w:t>
      </w:r>
      <w:r>
        <w:rPr>
          <w:w w:val="105"/>
        </w:rPr>
        <w:t>fragment</w:t>
      </w:r>
      <w:r>
        <w:rPr>
          <w:spacing w:val="-8"/>
          <w:w w:val="105"/>
        </w:rPr>
        <w:t xml:space="preserve"> </w:t>
      </w:r>
      <w:r>
        <w:rPr>
          <w:w w:val="105"/>
        </w:rPr>
        <w:t>distribution</w:t>
      </w:r>
      <w:r>
        <w:rPr>
          <w:spacing w:val="-9"/>
          <w:w w:val="105"/>
        </w:rPr>
        <w:t xml:space="preserve"> </w:t>
      </w:r>
      <w:r>
        <w:rPr>
          <w:w w:val="105"/>
        </w:rPr>
        <w:t>of</w:t>
      </w:r>
      <w:r>
        <w:rPr>
          <w:spacing w:val="-9"/>
          <w:w w:val="105"/>
        </w:rPr>
        <w:t xml:space="preserve"> </w:t>
      </w:r>
      <w:r>
        <w:rPr>
          <w:w w:val="105"/>
        </w:rPr>
        <w:t>thermal</w:t>
      </w:r>
      <w:r>
        <w:rPr>
          <w:spacing w:val="-8"/>
          <w:w w:val="105"/>
        </w:rPr>
        <w:t xml:space="preserve"> </w:t>
      </w:r>
      <w:r>
        <w:rPr>
          <w:w w:val="105"/>
        </w:rPr>
        <w:t>neutrons</w:t>
      </w:r>
      <w:r>
        <w:rPr>
          <w:spacing w:val="-9"/>
          <w:w w:val="105"/>
        </w:rPr>
        <w:t xml:space="preserve"> </w:t>
      </w:r>
      <w:r>
        <w:rPr>
          <w:w w:val="105"/>
        </w:rPr>
        <w:t>incident</w:t>
      </w:r>
      <w:r>
        <w:rPr>
          <w:spacing w:val="-9"/>
          <w:w w:val="105"/>
        </w:rPr>
        <w:t xml:space="preserve"> </w:t>
      </w:r>
      <w:r>
        <w:rPr>
          <w:w w:val="105"/>
        </w:rPr>
        <w:t>on</w:t>
      </w:r>
      <w:r>
        <w:rPr>
          <w:spacing w:val="-8"/>
          <w:w w:val="105"/>
        </w:rPr>
        <w:t xml:space="preserve"> </w:t>
      </w:r>
      <w:r>
        <w:rPr>
          <w:spacing w:val="2"/>
          <w:w w:val="105"/>
          <w:position w:val="9"/>
          <w:sz w:val="16"/>
        </w:rPr>
        <w:t>235</w:t>
      </w:r>
      <w:r>
        <w:rPr>
          <w:spacing w:val="2"/>
          <w:w w:val="105"/>
        </w:rPr>
        <w:t>U</w:t>
      </w:r>
      <w:r>
        <w:rPr>
          <w:spacing w:val="-9"/>
          <w:w w:val="105"/>
        </w:rPr>
        <w:t xml:space="preserve"> </w:t>
      </w:r>
      <w:r>
        <w:rPr>
          <w:w w:val="105"/>
        </w:rPr>
        <w:t>is</w:t>
      </w:r>
      <w:r>
        <w:rPr>
          <w:spacing w:val="-8"/>
          <w:w w:val="105"/>
        </w:rPr>
        <w:t xml:space="preserve"> </w:t>
      </w:r>
      <w:r>
        <w:rPr>
          <w:w w:val="105"/>
        </w:rPr>
        <w:t>shown in Figure</w:t>
      </w:r>
      <w:r>
        <w:rPr>
          <w:spacing w:val="23"/>
          <w:w w:val="105"/>
        </w:rPr>
        <w:t xml:space="preserve"> </w:t>
      </w:r>
      <w:hyperlink w:anchor="_bookmark33" w:history="1">
        <w:r>
          <w:rPr>
            <w:w w:val="105"/>
          </w:rPr>
          <w:t>9</w:t>
        </w:r>
      </w:hyperlink>
      <w:r>
        <w:rPr>
          <w:w w:val="105"/>
        </w:rPr>
        <w:t>.</w:t>
      </w:r>
    </w:p>
    <w:p w14:paraId="39511866" w14:textId="77777777" w:rsidR="00430DE3" w:rsidRDefault="008F0850">
      <w:pPr>
        <w:pStyle w:val="BodyText"/>
        <w:spacing w:before="10" w:line="415" w:lineRule="auto"/>
        <w:ind w:left="119" w:right="117" w:firstLine="351"/>
        <w:jc w:val="both"/>
      </w:pPr>
      <w:r>
        <w:rPr>
          <w:w w:val="105"/>
        </w:rPr>
        <w:t xml:space="preserve">Low-Z stable nuclei </w:t>
      </w:r>
      <w:r>
        <w:rPr>
          <w:spacing w:val="-4"/>
          <w:w w:val="105"/>
        </w:rPr>
        <w:t xml:space="preserve">have </w:t>
      </w:r>
      <w:r>
        <w:rPr>
          <w:w w:val="105"/>
        </w:rPr>
        <w:t>approximately equal numbers of protons and neutrons, but larger nuclei require more neutrons to mitigate Coulomb repulsion [</w:t>
      </w:r>
      <w:hyperlink w:anchor="_bookmark172" w:history="1">
        <w:r>
          <w:rPr>
            <w:w w:val="105"/>
          </w:rPr>
          <w:t>39</w:t>
        </w:r>
      </w:hyperlink>
      <w:r>
        <w:rPr>
          <w:w w:val="105"/>
        </w:rPr>
        <w:t>].</w:t>
      </w:r>
      <w:r w:rsidR="00DB52C2">
        <w:rPr>
          <w:w w:val="105"/>
        </w:rPr>
        <w:t xml:space="preserve"> </w:t>
      </w:r>
      <w:r>
        <w:rPr>
          <w:w w:val="105"/>
        </w:rPr>
        <w:t xml:space="preserve"> </w:t>
      </w:r>
      <w:proofErr w:type="gramStart"/>
      <w:r>
        <w:rPr>
          <w:w w:val="105"/>
        </w:rPr>
        <w:t>Most</w:t>
      </w:r>
      <w:r w:rsidR="00DB52C2">
        <w:rPr>
          <w:w w:val="105"/>
        </w:rPr>
        <w:t xml:space="preserve"> </w:t>
      </w:r>
      <w:r>
        <w:rPr>
          <w:w w:val="105"/>
        </w:rPr>
        <w:t xml:space="preserve"> of</w:t>
      </w:r>
      <w:proofErr w:type="gramEnd"/>
      <w:r>
        <w:rPr>
          <w:w w:val="105"/>
        </w:rPr>
        <w:t xml:space="preserve"> the decay processes following fission are beta emitters, which occurs because the products are neutron rich and become more stable upon the conversion of a neutron</w:t>
      </w:r>
      <w:r w:rsidR="00DB52C2">
        <w:rPr>
          <w:w w:val="105"/>
        </w:rPr>
        <w:t xml:space="preserve"> </w:t>
      </w:r>
      <w:r>
        <w:rPr>
          <w:w w:val="105"/>
        </w:rPr>
        <w:t>to</w:t>
      </w:r>
      <w:r>
        <w:rPr>
          <w:spacing w:val="34"/>
          <w:w w:val="105"/>
        </w:rPr>
        <w:t xml:space="preserve"> </w:t>
      </w:r>
      <w:r>
        <w:rPr>
          <w:w w:val="105"/>
        </w:rPr>
        <w:t>a</w:t>
      </w:r>
      <w:r>
        <w:rPr>
          <w:spacing w:val="34"/>
          <w:w w:val="105"/>
        </w:rPr>
        <w:t xml:space="preserve"> </w:t>
      </w:r>
      <w:r>
        <w:rPr>
          <w:w w:val="105"/>
        </w:rPr>
        <w:t>proton.</w:t>
      </w:r>
      <w:r w:rsidR="00DB52C2">
        <w:rPr>
          <w:w w:val="105"/>
        </w:rPr>
        <w:t xml:space="preserve"> </w:t>
      </w:r>
      <w:r>
        <w:rPr>
          <w:w w:val="105"/>
        </w:rPr>
        <w:t>Figure</w:t>
      </w:r>
      <w:r>
        <w:rPr>
          <w:spacing w:val="34"/>
          <w:w w:val="105"/>
        </w:rPr>
        <w:t xml:space="preserve"> </w:t>
      </w:r>
      <w:hyperlink w:anchor="_bookmark34" w:history="1">
        <w:r>
          <w:rPr>
            <w:w w:val="105"/>
          </w:rPr>
          <w:t>10</w:t>
        </w:r>
      </w:hyperlink>
      <w:r>
        <w:rPr>
          <w:spacing w:val="34"/>
          <w:w w:val="105"/>
        </w:rPr>
        <w:t xml:space="preserve"> </w:t>
      </w:r>
      <w:r>
        <w:rPr>
          <w:w w:val="105"/>
        </w:rPr>
        <w:t>shows</w:t>
      </w:r>
      <w:r>
        <w:rPr>
          <w:spacing w:val="34"/>
          <w:w w:val="105"/>
        </w:rPr>
        <w:t xml:space="preserve"> </w:t>
      </w:r>
      <w:r>
        <w:rPr>
          <w:w w:val="105"/>
        </w:rPr>
        <w:t>the</w:t>
      </w:r>
      <w:r>
        <w:rPr>
          <w:spacing w:val="34"/>
          <w:w w:val="105"/>
        </w:rPr>
        <w:t xml:space="preserve"> </w:t>
      </w:r>
      <w:r>
        <w:rPr>
          <w:w w:val="105"/>
        </w:rPr>
        <w:t>primary</w:t>
      </w:r>
      <w:r>
        <w:rPr>
          <w:spacing w:val="34"/>
          <w:w w:val="105"/>
        </w:rPr>
        <w:t xml:space="preserve"> </w:t>
      </w:r>
      <w:r>
        <w:rPr>
          <w:w w:val="105"/>
        </w:rPr>
        <w:t>decay</w:t>
      </w:r>
      <w:r>
        <w:rPr>
          <w:spacing w:val="34"/>
          <w:w w:val="105"/>
        </w:rPr>
        <w:t xml:space="preserve"> </w:t>
      </w:r>
      <w:r>
        <w:rPr>
          <w:w w:val="105"/>
        </w:rPr>
        <w:t>modes</w:t>
      </w:r>
      <w:r>
        <w:rPr>
          <w:spacing w:val="34"/>
          <w:w w:val="105"/>
        </w:rPr>
        <w:t xml:space="preserve"> </w:t>
      </w:r>
      <w:r>
        <w:rPr>
          <w:w w:val="105"/>
        </w:rPr>
        <w:t>of</w:t>
      </w:r>
      <w:r>
        <w:rPr>
          <w:spacing w:val="34"/>
          <w:w w:val="105"/>
        </w:rPr>
        <w:t xml:space="preserve"> </w:t>
      </w:r>
      <w:r>
        <w:rPr>
          <w:w w:val="105"/>
        </w:rPr>
        <w:t>isotopes</w:t>
      </w:r>
      <w:r>
        <w:rPr>
          <w:spacing w:val="34"/>
          <w:w w:val="105"/>
        </w:rPr>
        <w:t xml:space="preserve"> </w:t>
      </w:r>
      <w:r>
        <w:rPr>
          <w:w w:val="105"/>
        </w:rPr>
        <w:t>as</w:t>
      </w:r>
      <w:r>
        <w:rPr>
          <w:spacing w:val="34"/>
          <w:w w:val="105"/>
        </w:rPr>
        <w:t xml:space="preserve"> </w:t>
      </w:r>
      <w:r>
        <w:rPr>
          <w:w w:val="105"/>
        </w:rPr>
        <w:t>they</w:t>
      </w:r>
      <w:r>
        <w:rPr>
          <w:spacing w:val="34"/>
          <w:w w:val="105"/>
        </w:rPr>
        <w:t xml:space="preserve"> </w:t>
      </w:r>
      <w:r>
        <w:rPr>
          <w:w w:val="105"/>
        </w:rPr>
        <w:t>decay</w:t>
      </w:r>
    </w:p>
    <w:p w14:paraId="7721D280" w14:textId="77777777" w:rsidR="00430DE3" w:rsidRDefault="008F0850">
      <w:pPr>
        <w:pStyle w:val="BodyText"/>
        <w:spacing w:before="7" w:line="381" w:lineRule="auto"/>
        <w:ind w:left="119" w:right="118"/>
      </w:pPr>
      <w:r>
        <w:rPr>
          <w:w w:val="105"/>
        </w:rPr>
        <w:t xml:space="preserve">to the </w:t>
      </w:r>
      <w:r>
        <w:rPr>
          <w:spacing w:val="-3"/>
          <w:w w:val="105"/>
        </w:rPr>
        <w:t xml:space="preserve">valley </w:t>
      </w:r>
      <w:r>
        <w:rPr>
          <w:w w:val="105"/>
        </w:rPr>
        <w:t xml:space="preserve">of </w:t>
      </w:r>
      <w:r>
        <w:rPr>
          <w:spacing w:val="-3"/>
          <w:w w:val="105"/>
        </w:rPr>
        <w:t xml:space="preserve">stability. </w:t>
      </w:r>
      <w:r>
        <w:rPr>
          <w:w w:val="105"/>
        </w:rPr>
        <w:t xml:space="preserve">In the region of fission products, the primary competing decay mode to </w:t>
      </w:r>
      <w:r>
        <w:rPr>
          <w:rFonts w:ascii="Bookman Old Style" w:hAnsi="Bookman Old Style"/>
          <w:i/>
          <w:spacing w:val="6"/>
          <w:w w:val="105"/>
        </w:rPr>
        <w:t>β</w:t>
      </w:r>
      <w:r>
        <w:rPr>
          <w:rFonts w:ascii="Lucida Sans Unicode" w:hAnsi="Lucida Sans Unicode"/>
          <w:spacing w:val="6"/>
          <w:w w:val="105"/>
        </w:rPr>
        <w:t xml:space="preserve">− </w:t>
      </w:r>
      <w:r>
        <w:rPr>
          <w:w w:val="105"/>
        </w:rPr>
        <w:t xml:space="preserve">is neutron emission, resulting in cross-mass chain </w:t>
      </w:r>
      <w:proofErr w:type="gramStart"/>
      <w:r>
        <w:rPr>
          <w:w w:val="105"/>
        </w:rPr>
        <w:t>transfers</w:t>
      </w:r>
      <w:r w:rsidR="00DB52C2">
        <w:rPr>
          <w:w w:val="105"/>
        </w:rPr>
        <w:t xml:space="preserve"> </w:t>
      </w:r>
      <w:r>
        <w:rPr>
          <w:spacing w:val="53"/>
          <w:w w:val="105"/>
        </w:rPr>
        <w:t xml:space="preserve"> </w:t>
      </w:r>
      <w:r>
        <w:rPr>
          <w:w w:val="105"/>
        </w:rPr>
        <w:t>after</w:t>
      </w:r>
      <w:proofErr w:type="gramEnd"/>
    </w:p>
    <w:p w14:paraId="67956358" w14:textId="77777777" w:rsidR="00430DE3" w:rsidRDefault="008F0850">
      <w:pPr>
        <w:pStyle w:val="BodyText"/>
        <w:spacing w:line="207" w:lineRule="exact"/>
        <w:ind w:left="119"/>
      </w:pPr>
      <w:r>
        <w:rPr>
          <w:w w:val="105"/>
        </w:rPr>
        <w:t xml:space="preserve">the initial fission </w:t>
      </w:r>
      <w:proofErr w:type="gramStart"/>
      <w:r>
        <w:rPr>
          <w:w w:val="105"/>
        </w:rPr>
        <w:t>process</w:t>
      </w:r>
      <w:proofErr w:type="gramEnd"/>
      <w:r>
        <w:rPr>
          <w:w w:val="105"/>
        </w:rPr>
        <w:t>.</w:t>
      </w:r>
    </w:p>
    <w:p w14:paraId="69112811" w14:textId="77777777" w:rsidR="00430DE3" w:rsidRDefault="008F0850">
      <w:pPr>
        <w:pStyle w:val="BodyText"/>
        <w:spacing w:before="203" w:line="396" w:lineRule="auto"/>
        <w:ind w:left="119" w:right="117" w:firstLine="351"/>
        <w:jc w:val="both"/>
      </w:pPr>
      <w:r>
        <w:rPr>
          <w:w w:val="105"/>
        </w:rPr>
        <w:t xml:space="preserve">Fission yields can be described by the independent, cumulative, and chain yields. The independent yield, </w:t>
      </w:r>
      <w:r>
        <w:rPr>
          <w:rFonts w:ascii="Bookman Old Style"/>
          <w:i/>
          <w:w w:val="105"/>
        </w:rPr>
        <w:t>Y</w:t>
      </w:r>
      <w:proofErr w:type="spellStart"/>
      <w:r>
        <w:rPr>
          <w:rFonts w:ascii="Arial"/>
          <w:i/>
          <w:w w:val="105"/>
          <w:position w:val="-3"/>
          <w:sz w:val="16"/>
        </w:rPr>
        <w:t>ind</w:t>
      </w:r>
      <w:proofErr w:type="spellEnd"/>
      <w:r>
        <w:rPr>
          <w:w w:val="105"/>
        </w:rPr>
        <w:t>, is the prompt fission product distribution directly after the fission event before successive decay [</w:t>
      </w:r>
      <w:hyperlink w:anchor="_bookmark177" w:history="1">
        <w:r>
          <w:rPr>
            <w:w w:val="105"/>
          </w:rPr>
          <w:t>44</w:t>
        </w:r>
      </w:hyperlink>
      <w:r>
        <w:rPr>
          <w:w w:val="105"/>
        </w:rPr>
        <w:t>].</w:t>
      </w:r>
      <w:r w:rsidR="00DB52C2">
        <w:rPr>
          <w:w w:val="105"/>
        </w:rPr>
        <w:t xml:space="preserve"> </w:t>
      </w:r>
      <w:r>
        <w:rPr>
          <w:rFonts w:ascii="Bookman Old Style"/>
          <w:i/>
          <w:w w:val="105"/>
        </w:rPr>
        <w:t>Y</w:t>
      </w:r>
      <w:proofErr w:type="spellStart"/>
      <w:r>
        <w:rPr>
          <w:rFonts w:ascii="Arial"/>
          <w:i/>
          <w:w w:val="105"/>
          <w:position w:val="-3"/>
          <w:sz w:val="16"/>
        </w:rPr>
        <w:t>ind</w:t>
      </w:r>
      <w:proofErr w:type="spellEnd"/>
      <w:r w:rsidR="00DB52C2">
        <w:rPr>
          <w:rFonts w:ascii="Arial"/>
          <w:i/>
          <w:w w:val="105"/>
          <w:position w:val="-3"/>
          <w:sz w:val="16"/>
        </w:rPr>
        <w:t xml:space="preserve"> </w:t>
      </w:r>
      <w:r>
        <w:rPr>
          <w:w w:val="105"/>
        </w:rPr>
        <w:t xml:space="preserve">for </w:t>
      </w:r>
      <w:r>
        <w:rPr>
          <w:w w:val="105"/>
          <w:position w:val="9"/>
          <w:sz w:val="16"/>
        </w:rPr>
        <w:t>235</w:t>
      </w:r>
      <w:r>
        <w:rPr>
          <w:w w:val="105"/>
        </w:rPr>
        <w:t>U thermal fission is shown</w:t>
      </w:r>
    </w:p>
    <w:p w14:paraId="523B131B" w14:textId="77777777" w:rsidR="00430DE3" w:rsidRDefault="00430DE3">
      <w:pPr>
        <w:spacing w:line="396" w:lineRule="auto"/>
        <w:jc w:val="both"/>
        <w:sectPr w:rsidR="00430DE3">
          <w:pgSz w:w="12240" w:h="15840"/>
          <w:pgMar w:top="1420" w:right="1680" w:bottom="1380" w:left="1680" w:header="0" w:footer="1182" w:gutter="0"/>
          <w:cols w:space="720"/>
        </w:sectPr>
      </w:pPr>
    </w:p>
    <w:p w14:paraId="3F58C11C" w14:textId="77777777" w:rsidR="00430DE3" w:rsidRDefault="008F0850">
      <w:pPr>
        <w:pStyle w:val="BodyText"/>
        <w:ind w:left="100"/>
        <w:rPr>
          <w:sz w:val="20"/>
        </w:rPr>
      </w:pPr>
      <w:r>
        <w:rPr>
          <w:noProof/>
          <w:sz w:val="20"/>
        </w:rPr>
        <w:lastRenderedPageBreak/>
        <w:drawing>
          <wp:inline distT="0" distB="0" distL="0" distR="0" wp14:anchorId="1497297D" wp14:editId="061F4E1F">
            <wp:extent cx="5506973" cy="3580923"/>
            <wp:effectExtent l="0" t="0" r="0" b="0"/>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22" cstate="print"/>
                    <a:stretch>
                      <a:fillRect/>
                    </a:stretch>
                  </pic:blipFill>
                  <pic:spPr>
                    <a:xfrm>
                      <a:off x="0" y="0"/>
                      <a:ext cx="5506973" cy="3580923"/>
                    </a:xfrm>
                    <a:prstGeom prst="rect">
                      <a:avLst/>
                    </a:prstGeom>
                  </pic:spPr>
                </pic:pic>
              </a:graphicData>
            </a:graphic>
          </wp:inline>
        </w:drawing>
      </w:r>
    </w:p>
    <w:p w14:paraId="4AF521E4" w14:textId="77777777" w:rsidR="00430DE3" w:rsidRDefault="00430DE3">
      <w:pPr>
        <w:pStyle w:val="BodyText"/>
        <w:spacing w:before="3"/>
        <w:rPr>
          <w:sz w:val="8"/>
        </w:rPr>
      </w:pPr>
    </w:p>
    <w:p w14:paraId="3922160C" w14:textId="77777777" w:rsidR="00430DE3" w:rsidRDefault="008F0850">
      <w:pPr>
        <w:spacing w:before="63" w:line="242" w:lineRule="auto"/>
        <w:ind w:left="100" w:right="117"/>
        <w:jc w:val="both"/>
        <w:rPr>
          <w:b/>
          <w:sz w:val="20"/>
        </w:rPr>
      </w:pPr>
      <w:bookmarkStart w:id="204" w:name="_bookmark33"/>
      <w:bookmarkEnd w:id="204"/>
      <w:r>
        <w:rPr>
          <w:b/>
          <w:w w:val="115"/>
          <w:sz w:val="20"/>
        </w:rPr>
        <w:t xml:space="preserve">Figure 9. GEF calculated thermal fission product distribution prior to prompt neutron emission. The dashed line is the neutron to proton ratio of </w:t>
      </w:r>
      <w:r>
        <w:rPr>
          <w:rFonts w:ascii="Bookman Old Style"/>
          <w:b/>
          <w:w w:val="115"/>
          <w:position w:val="7"/>
          <w:sz w:val="14"/>
        </w:rPr>
        <w:t>235</w:t>
      </w:r>
      <w:r>
        <w:rPr>
          <w:b/>
          <w:w w:val="115"/>
          <w:sz w:val="20"/>
        </w:rPr>
        <w:t xml:space="preserve">U prompt fission products and the solid line is a ratio of </w:t>
      </w:r>
      <w:proofErr w:type="gramStart"/>
      <w:r>
        <w:rPr>
          <w:b/>
          <w:w w:val="115"/>
          <w:sz w:val="20"/>
        </w:rPr>
        <w:t>1</w:t>
      </w:r>
      <w:r w:rsidR="00DB52C2">
        <w:rPr>
          <w:b/>
          <w:w w:val="115"/>
          <w:sz w:val="20"/>
        </w:rPr>
        <w:t xml:space="preserve"> </w:t>
      </w:r>
      <w:r>
        <w:rPr>
          <w:b/>
          <w:w w:val="115"/>
          <w:sz w:val="20"/>
        </w:rPr>
        <w:t xml:space="preserve"> [</w:t>
      </w:r>
      <w:proofErr w:type="gramEnd"/>
      <w:r w:rsidR="002363D0">
        <w:rPr>
          <w:b/>
          <w:w w:val="115"/>
          <w:sz w:val="20"/>
        </w:rPr>
        <w:fldChar w:fldCharType="begin"/>
      </w:r>
      <w:r w:rsidR="002363D0">
        <w:rPr>
          <w:b/>
          <w:w w:val="115"/>
          <w:sz w:val="20"/>
        </w:rPr>
        <w:instrText xml:space="preserve"> HYPERLINK \l "_bookmark176" </w:instrText>
      </w:r>
      <w:r w:rsidR="002363D0">
        <w:rPr>
          <w:b/>
          <w:w w:val="115"/>
          <w:sz w:val="20"/>
        </w:rPr>
        <w:fldChar w:fldCharType="separate"/>
      </w:r>
      <w:r>
        <w:rPr>
          <w:b/>
          <w:w w:val="115"/>
          <w:sz w:val="20"/>
        </w:rPr>
        <w:t>43</w:t>
      </w:r>
      <w:r w:rsidR="002363D0">
        <w:rPr>
          <w:b/>
          <w:w w:val="115"/>
          <w:sz w:val="20"/>
        </w:rPr>
        <w:fldChar w:fldCharType="end"/>
      </w:r>
      <w:r>
        <w:rPr>
          <w:b/>
          <w:w w:val="115"/>
          <w:sz w:val="20"/>
        </w:rPr>
        <w:t>].</w:t>
      </w:r>
    </w:p>
    <w:p w14:paraId="6BB4AB9D" w14:textId="77777777" w:rsidR="00430DE3" w:rsidRDefault="00430DE3">
      <w:pPr>
        <w:pStyle w:val="BodyText"/>
        <w:rPr>
          <w:b/>
          <w:sz w:val="20"/>
        </w:rPr>
      </w:pPr>
    </w:p>
    <w:p w14:paraId="0D289D66" w14:textId="77777777" w:rsidR="00430DE3" w:rsidRDefault="00430DE3">
      <w:pPr>
        <w:pStyle w:val="BodyText"/>
        <w:spacing w:before="2"/>
        <w:rPr>
          <w:b/>
          <w:sz w:val="18"/>
        </w:rPr>
      </w:pPr>
    </w:p>
    <w:p w14:paraId="6A2B132A" w14:textId="77777777" w:rsidR="00430DE3" w:rsidRDefault="008F0850">
      <w:pPr>
        <w:pStyle w:val="BodyText"/>
        <w:ind w:left="100"/>
        <w:jc w:val="both"/>
      </w:pPr>
      <w:r>
        <w:t xml:space="preserve">in Figure </w:t>
      </w:r>
      <w:hyperlink w:anchor="_bookmark35" w:history="1">
        <w:r>
          <w:t>11</w:t>
        </w:r>
      </w:hyperlink>
      <w:r>
        <w:t>.</w:t>
      </w:r>
      <w:r w:rsidR="00DB52C2">
        <w:t xml:space="preserve">   </w:t>
      </w:r>
      <w:r>
        <w:t>The independent isomeric yield is defined as [</w:t>
      </w:r>
      <w:hyperlink w:anchor="_bookmark178" w:history="1">
        <w:r>
          <w:t>45</w:t>
        </w:r>
      </w:hyperlink>
      <w:r>
        <w:t>]</w:t>
      </w:r>
    </w:p>
    <w:p w14:paraId="118B2C8B" w14:textId="77777777" w:rsidR="00430DE3" w:rsidRDefault="00430DE3">
      <w:pPr>
        <w:pStyle w:val="BodyText"/>
      </w:pPr>
    </w:p>
    <w:p w14:paraId="233894C2" w14:textId="77777777" w:rsidR="00430DE3" w:rsidRDefault="00430DE3">
      <w:pPr>
        <w:pStyle w:val="BodyText"/>
        <w:spacing w:before="10"/>
        <w:rPr>
          <w:sz w:val="34"/>
        </w:rPr>
      </w:pPr>
    </w:p>
    <w:p w14:paraId="4CAF9C29" w14:textId="77777777" w:rsidR="00430DE3" w:rsidRDefault="008F0850">
      <w:pPr>
        <w:tabs>
          <w:tab w:val="left" w:pos="8440"/>
        </w:tabs>
        <w:ind w:left="2270"/>
        <w:rPr>
          <w:sz w:val="24"/>
        </w:rPr>
      </w:pPr>
      <w:proofErr w:type="gramStart"/>
      <w:r>
        <w:rPr>
          <w:rFonts w:ascii="Bookman Old Style"/>
          <w:i/>
          <w:w w:val="110"/>
          <w:sz w:val="24"/>
        </w:rPr>
        <w:t>Y</w:t>
      </w:r>
      <w:proofErr w:type="spellStart"/>
      <w:r>
        <w:rPr>
          <w:rFonts w:ascii="Arial"/>
          <w:i/>
          <w:w w:val="110"/>
          <w:position w:val="-3"/>
          <w:sz w:val="16"/>
        </w:rPr>
        <w:t>ind</w:t>
      </w:r>
      <w:proofErr w:type="spellEnd"/>
      <w:r>
        <w:rPr>
          <w:w w:val="110"/>
          <w:sz w:val="24"/>
        </w:rPr>
        <w:t>(</w:t>
      </w:r>
      <w:proofErr w:type="gramEnd"/>
      <w:r>
        <w:rPr>
          <w:rFonts w:ascii="Bookman Old Style"/>
          <w:i/>
          <w:w w:val="110"/>
          <w:sz w:val="24"/>
        </w:rPr>
        <w:t>A,</w:t>
      </w:r>
      <w:r>
        <w:rPr>
          <w:rFonts w:ascii="Bookman Old Style"/>
          <w:i/>
          <w:spacing w:val="-41"/>
          <w:w w:val="110"/>
          <w:sz w:val="24"/>
        </w:rPr>
        <w:t xml:space="preserve"> </w:t>
      </w:r>
      <w:r>
        <w:rPr>
          <w:rFonts w:ascii="Bookman Old Style"/>
          <w:i/>
          <w:w w:val="110"/>
          <w:sz w:val="24"/>
        </w:rPr>
        <w:t>Z,</w:t>
      </w:r>
      <w:r>
        <w:rPr>
          <w:rFonts w:ascii="Bookman Old Style"/>
          <w:i/>
          <w:spacing w:val="-41"/>
          <w:w w:val="110"/>
          <w:sz w:val="24"/>
        </w:rPr>
        <w:t xml:space="preserve"> </w:t>
      </w:r>
      <w:r>
        <w:rPr>
          <w:rFonts w:ascii="Bookman Old Style"/>
          <w:i/>
          <w:spacing w:val="9"/>
          <w:w w:val="110"/>
          <w:sz w:val="24"/>
        </w:rPr>
        <w:t>I</w:t>
      </w:r>
      <w:r>
        <w:rPr>
          <w:spacing w:val="9"/>
          <w:w w:val="110"/>
          <w:sz w:val="24"/>
        </w:rPr>
        <w:t>)</w:t>
      </w:r>
      <w:r>
        <w:rPr>
          <w:spacing w:val="-3"/>
          <w:w w:val="110"/>
          <w:sz w:val="24"/>
        </w:rPr>
        <w:t xml:space="preserve"> </w:t>
      </w:r>
      <w:r>
        <w:rPr>
          <w:w w:val="110"/>
          <w:sz w:val="24"/>
        </w:rPr>
        <w:t>=</w:t>
      </w:r>
      <w:r>
        <w:rPr>
          <w:spacing w:val="-3"/>
          <w:w w:val="110"/>
          <w:sz w:val="24"/>
        </w:rPr>
        <w:t xml:space="preserve"> </w:t>
      </w:r>
      <w:r>
        <w:rPr>
          <w:rFonts w:ascii="Bookman Old Style"/>
          <w:i/>
          <w:w w:val="110"/>
          <w:sz w:val="24"/>
        </w:rPr>
        <w:t>Y</w:t>
      </w:r>
      <w:r>
        <w:rPr>
          <w:rFonts w:ascii="Bookman Old Style"/>
          <w:i/>
          <w:spacing w:val="-30"/>
          <w:w w:val="110"/>
          <w:sz w:val="24"/>
        </w:rPr>
        <w:t xml:space="preserve"> </w:t>
      </w:r>
      <w:r>
        <w:rPr>
          <w:w w:val="110"/>
          <w:sz w:val="24"/>
        </w:rPr>
        <w:t>(</w:t>
      </w:r>
      <w:r>
        <w:rPr>
          <w:rFonts w:ascii="Bookman Old Style"/>
          <w:i/>
          <w:w w:val="110"/>
          <w:sz w:val="24"/>
        </w:rPr>
        <w:t>A</w:t>
      </w:r>
      <w:r>
        <w:rPr>
          <w:w w:val="110"/>
          <w:sz w:val="24"/>
        </w:rPr>
        <w:t>)</w:t>
      </w:r>
      <w:r w:rsidR="00DB52C2">
        <w:rPr>
          <w:w w:val="110"/>
          <w:sz w:val="24"/>
        </w:rPr>
        <w:t xml:space="preserve"> </w:t>
      </w:r>
      <w:r>
        <w:rPr>
          <w:rFonts w:ascii="Bookman Old Style"/>
          <w:i/>
          <w:w w:val="110"/>
          <w:sz w:val="24"/>
        </w:rPr>
        <w:t>f</w:t>
      </w:r>
      <w:r>
        <w:rPr>
          <w:rFonts w:ascii="Bookman Old Style"/>
          <w:i/>
          <w:spacing w:val="-56"/>
          <w:w w:val="110"/>
          <w:sz w:val="24"/>
        </w:rPr>
        <w:t xml:space="preserve"> </w:t>
      </w:r>
      <w:r>
        <w:rPr>
          <w:w w:val="110"/>
          <w:sz w:val="24"/>
        </w:rPr>
        <w:t>(</w:t>
      </w:r>
      <w:r>
        <w:rPr>
          <w:rFonts w:ascii="Bookman Old Style"/>
          <w:i/>
          <w:w w:val="110"/>
          <w:sz w:val="24"/>
        </w:rPr>
        <w:t>A,</w:t>
      </w:r>
      <w:r>
        <w:rPr>
          <w:rFonts w:ascii="Bookman Old Style"/>
          <w:i/>
          <w:spacing w:val="-41"/>
          <w:w w:val="110"/>
          <w:sz w:val="24"/>
        </w:rPr>
        <w:t xml:space="preserve"> </w:t>
      </w:r>
      <w:r>
        <w:rPr>
          <w:rFonts w:ascii="Bookman Old Style"/>
          <w:i/>
          <w:spacing w:val="8"/>
          <w:w w:val="110"/>
          <w:sz w:val="24"/>
        </w:rPr>
        <w:t>Z</w:t>
      </w:r>
      <w:r>
        <w:rPr>
          <w:spacing w:val="8"/>
          <w:w w:val="110"/>
          <w:sz w:val="24"/>
        </w:rPr>
        <w:t>)</w:t>
      </w:r>
      <w:r w:rsidR="00DB52C2">
        <w:rPr>
          <w:spacing w:val="8"/>
          <w:w w:val="110"/>
          <w:sz w:val="24"/>
        </w:rPr>
        <w:t xml:space="preserve"> </w:t>
      </w:r>
      <w:r>
        <w:rPr>
          <w:rFonts w:ascii="Bookman Old Style"/>
          <w:i/>
          <w:w w:val="110"/>
          <w:sz w:val="24"/>
        </w:rPr>
        <w:t>R</w:t>
      </w:r>
      <w:r>
        <w:rPr>
          <w:w w:val="110"/>
          <w:sz w:val="24"/>
        </w:rPr>
        <w:t>(</w:t>
      </w:r>
      <w:r>
        <w:rPr>
          <w:rFonts w:ascii="Bookman Old Style"/>
          <w:i/>
          <w:w w:val="110"/>
          <w:sz w:val="24"/>
        </w:rPr>
        <w:t>A,</w:t>
      </w:r>
      <w:r>
        <w:rPr>
          <w:rFonts w:ascii="Bookman Old Style"/>
          <w:i/>
          <w:spacing w:val="-41"/>
          <w:w w:val="110"/>
          <w:sz w:val="24"/>
        </w:rPr>
        <w:t xml:space="preserve"> </w:t>
      </w:r>
      <w:r>
        <w:rPr>
          <w:rFonts w:ascii="Bookman Old Style"/>
          <w:i/>
          <w:w w:val="110"/>
          <w:sz w:val="24"/>
        </w:rPr>
        <w:t>Z,</w:t>
      </w:r>
      <w:r>
        <w:rPr>
          <w:rFonts w:ascii="Bookman Old Style"/>
          <w:i/>
          <w:spacing w:val="-41"/>
          <w:w w:val="110"/>
          <w:sz w:val="24"/>
        </w:rPr>
        <w:t xml:space="preserve"> </w:t>
      </w:r>
      <w:r>
        <w:rPr>
          <w:rFonts w:ascii="Bookman Old Style"/>
          <w:i/>
          <w:spacing w:val="6"/>
          <w:w w:val="110"/>
          <w:sz w:val="24"/>
        </w:rPr>
        <w:t>I</w:t>
      </w:r>
      <w:r>
        <w:rPr>
          <w:spacing w:val="6"/>
          <w:w w:val="110"/>
          <w:sz w:val="24"/>
        </w:rPr>
        <w:t>)</w:t>
      </w:r>
      <w:r>
        <w:rPr>
          <w:rFonts w:ascii="Bookman Old Style"/>
          <w:i/>
          <w:spacing w:val="6"/>
          <w:w w:val="110"/>
          <w:sz w:val="24"/>
        </w:rPr>
        <w:t>,</w:t>
      </w:r>
      <w:r>
        <w:rPr>
          <w:rFonts w:ascii="Bookman Old Style"/>
          <w:i/>
          <w:spacing w:val="6"/>
          <w:w w:val="110"/>
          <w:sz w:val="24"/>
        </w:rPr>
        <w:tab/>
      </w:r>
      <w:r>
        <w:rPr>
          <w:w w:val="110"/>
          <w:sz w:val="24"/>
        </w:rPr>
        <w:t>(2)</w:t>
      </w:r>
    </w:p>
    <w:p w14:paraId="0806A7E4" w14:textId="77777777" w:rsidR="00430DE3" w:rsidRDefault="00430DE3">
      <w:pPr>
        <w:pStyle w:val="BodyText"/>
        <w:rPr>
          <w:sz w:val="34"/>
        </w:rPr>
      </w:pPr>
    </w:p>
    <w:p w14:paraId="026384E3" w14:textId="7721B15A" w:rsidR="00430DE3" w:rsidRDefault="008F0850">
      <w:pPr>
        <w:pStyle w:val="BodyText"/>
        <w:spacing w:before="1" w:line="408" w:lineRule="auto"/>
        <w:ind w:left="100" w:right="117"/>
        <w:jc w:val="both"/>
      </w:pPr>
      <w:r>
        <w:rPr>
          <w:w w:val="105"/>
        </w:rPr>
        <w:t>where the sum yield (</w:t>
      </w:r>
      <w:r>
        <w:rPr>
          <w:rFonts w:ascii="Bookman Old Style"/>
          <w:i/>
          <w:w w:val="105"/>
        </w:rPr>
        <w:t xml:space="preserve">Y </w:t>
      </w:r>
      <w:r>
        <w:rPr>
          <w:w w:val="105"/>
        </w:rPr>
        <w:t>(</w:t>
      </w:r>
      <w:r>
        <w:rPr>
          <w:rFonts w:ascii="Bookman Old Style"/>
          <w:i/>
          <w:w w:val="105"/>
        </w:rPr>
        <w:t>A</w:t>
      </w:r>
      <w:r>
        <w:rPr>
          <w:w w:val="105"/>
        </w:rPr>
        <w:t>)) the sum of all independent fission products for a given mass A, the isomeric yield ratio (</w:t>
      </w:r>
      <w:proofErr w:type="gramStart"/>
      <w:r>
        <w:rPr>
          <w:rFonts w:ascii="Bookman Old Style"/>
          <w:i/>
          <w:w w:val="105"/>
        </w:rPr>
        <w:t>R</w:t>
      </w:r>
      <w:r>
        <w:rPr>
          <w:w w:val="105"/>
        </w:rPr>
        <w:t>(</w:t>
      </w:r>
      <w:proofErr w:type="gramEnd"/>
      <w:r>
        <w:rPr>
          <w:rFonts w:ascii="Bookman Old Style"/>
          <w:i/>
          <w:w w:val="105"/>
        </w:rPr>
        <w:t xml:space="preserve">A, Z, </w:t>
      </w:r>
      <w:r>
        <w:rPr>
          <w:rFonts w:ascii="Bookman Old Style"/>
          <w:i/>
          <w:spacing w:val="6"/>
          <w:w w:val="105"/>
        </w:rPr>
        <w:t>I</w:t>
      </w:r>
      <w:r>
        <w:rPr>
          <w:spacing w:val="6"/>
          <w:w w:val="105"/>
        </w:rPr>
        <w:t xml:space="preserve">)) </w:t>
      </w:r>
      <w:r>
        <w:rPr>
          <w:w w:val="105"/>
        </w:rPr>
        <w:t xml:space="preserve">is the </w:t>
      </w:r>
      <w:proofErr w:type="spellStart"/>
      <w:r>
        <w:rPr>
          <w:w w:val="105"/>
        </w:rPr>
        <w:t>the</w:t>
      </w:r>
      <w:proofErr w:type="spellEnd"/>
      <w:r>
        <w:rPr>
          <w:w w:val="105"/>
        </w:rPr>
        <w:t xml:space="preserve"> production of each isomer</w:t>
      </w:r>
      <w:r w:rsidR="00DB52C2">
        <w:rPr>
          <w:w w:val="105"/>
        </w:rPr>
        <w:t xml:space="preserve">  </w:t>
      </w:r>
      <w:r>
        <w:rPr>
          <w:spacing w:val="6"/>
          <w:w w:val="105"/>
        </w:rPr>
        <w:t>(</w:t>
      </w:r>
      <w:r>
        <w:rPr>
          <w:rFonts w:ascii="Bookman Old Style"/>
          <w:i/>
          <w:spacing w:val="6"/>
          <w:w w:val="105"/>
        </w:rPr>
        <w:t>I</w:t>
      </w:r>
      <w:r>
        <w:rPr>
          <w:spacing w:val="6"/>
          <w:w w:val="105"/>
        </w:rPr>
        <w:t xml:space="preserve">) </w:t>
      </w:r>
      <w:r>
        <w:rPr>
          <w:w w:val="105"/>
        </w:rPr>
        <w:t>for a given independent yield, and the</w:t>
      </w:r>
      <w:del w:id="205" w:author="Bucy, Anna M Ctr USAF AETC AFIT/ENP" w:date="2019-01-07T14:36:00Z">
        <w:r w:rsidDel="001D3765">
          <w:rPr>
            <w:w w:val="105"/>
          </w:rPr>
          <w:delText xml:space="preserve"> the</w:delText>
        </w:r>
      </w:del>
      <w:r>
        <w:rPr>
          <w:w w:val="105"/>
        </w:rPr>
        <w:t xml:space="preserve"> fractional independent yield (</w:t>
      </w:r>
      <w:r>
        <w:rPr>
          <w:rFonts w:ascii="Bookman Old Style"/>
          <w:i/>
          <w:w w:val="105"/>
        </w:rPr>
        <w:t xml:space="preserve">f </w:t>
      </w:r>
      <w:r>
        <w:rPr>
          <w:w w:val="105"/>
        </w:rPr>
        <w:t>(</w:t>
      </w:r>
      <w:r>
        <w:rPr>
          <w:rFonts w:ascii="Bookman Old Style"/>
          <w:i/>
          <w:w w:val="105"/>
        </w:rPr>
        <w:t xml:space="preserve">A, </w:t>
      </w:r>
      <w:r>
        <w:rPr>
          <w:rFonts w:ascii="Bookman Old Style"/>
          <w:i/>
          <w:spacing w:val="5"/>
          <w:w w:val="105"/>
        </w:rPr>
        <w:t>Z</w:t>
      </w:r>
      <w:r>
        <w:rPr>
          <w:spacing w:val="5"/>
          <w:w w:val="105"/>
        </w:rPr>
        <w:t xml:space="preserve">)) </w:t>
      </w:r>
      <w:r>
        <w:rPr>
          <w:w w:val="105"/>
        </w:rPr>
        <w:t>defines the yield of a particular</w:t>
      </w:r>
      <w:r w:rsidR="00DB52C2">
        <w:rPr>
          <w:w w:val="105"/>
        </w:rPr>
        <w:t xml:space="preserve"> </w:t>
      </w:r>
      <w:r>
        <w:rPr>
          <w:w w:val="105"/>
        </w:rPr>
        <w:t>isotope.</w:t>
      </w:r>
    </w:p>
    <w:p w14:paraId="3EEDAEA3" w14:textId="77777777" w:rsidR="00430DE3" w:rsidRDefault="008F0850">
      <w:pPr>
        <w:pStyle w:val="BodyText"/>
        <w:spacing w:before="16" w:line="403" w:lineRule="auto"/>
        <w:ind w:left="100" w:right="117" w:firstLine="351"/>
        <w:jc w:val="both"/>
      </w:pPr>
      <w:r>
        <w:rPr>
          <w:w w:val="105"/>
        </w:rPr>
        <w:t xml:space="preserve">The independent yield produces a cascade of decay chains leading to the </w:t>
      </w:r>
      <w:proofErr w:type="spellStart"/>
      <w:r>
        <w:rPr>
          <w:w w:val="105"/>
        </w:rPr>
        <w:t>cumula</w:t>
      </w:r>
      <w:proofErr w:type="spellEnd"/>
      <w:r>
        <w:rPr>
          <w:w w:val="105"/>
        </w:rPr>
        <w:t xml:space="preserve">- </w:t>
      </w:r>
      <w:proofErr w:type="spellStart"/>
      <w:r>
        <w:rPr>
          <w:w w:val="105"/>
        </w:rPr>
        <w:t>tive</w:t>
      </w:r>
      <w:proofErr w:type="spellEnd"/>
      <w:r>
        <w:rPr>
          <w:w w:val="105"/>
        </w:rPr>
        <w:t xml:space="preserve"> yield, </w:t>
      </w:r>
      <w:proofErr w:type="gramStart"/>
      <w:r>
        <w:rPr>
          <w:rFonts w:ascii="Bookman Old Style"/>
          <w:i/>
          <w:w w:val="105"/>
        </w:rPr>
        <w:t>Y</w:t>
      </w:r>
      <w:r>
        <w:rPr>
          <w:rFonts w:ascii="Arial"/>
          <w:i/>
          <w:w w:val="105"/>
          <w:position w:val="-3"/>
          <w:sz w:val="16"/>
        </w:rPr>
        <w:t>c</w:t>
      </w:r>
      <w:r>
        <w:rPr>
          <w:w w:val="105"/>
        </w:rPr>
        <w:t>(</w:t>
      </w:r>
      <w:proofErr w:type="gramEnd"/>
      <w:r>
        <w:rPr>
          <w:rFonts w:ascii="Bookman Old Style"/>
          <w:i/>
          <w:w w:val="105"/>
        </w:rPr>
        <w:t>A, Z, I</w:t>
      </w:r>
      <w:r>
        <w:rPr>
          <w:w w:val="105"/>
        </w:rPr>
        <w:t xml:space="preserve">). </w:t>
      </w:r>
      <w:r>
        <w:rPr>
          <w:rFonts w:ascii="Bookman Old Style"/>
          <w:i/>
          <w:w w:val="105"/>
        </w:rPr>
        <w:t>Y</w:t>
      </w:r>
      <w:r>
        <w:rPr>
          <w:rFonts w:ascii="Arial"/>
          <w:i/>
          <w:w w:val="105"/>
          <w:position w:val="-3"/>
          <w:sz w:val="16"/>
        </w:rPr>
        <w:t xml:space="preserve">c </w:t>
      </w:r>
      <w:r>
        <w:rPr>
          <w:w w:val="105"/>
        </w:rPr>
        <w:t>represents the production of an isotope produced over all time after all prompt and delayed emissions and decays.</w:t>
      </w:r>
      <w:r w:rsidR="00DB52C2">
        <w:rPr>
          <w:w w:val="105"/>
        </w:rPr>
        <w:t xml:space="preserve"> </w:t>
      </w:r>
      <w:r>
        <w:rPr>
          <w:rFonts w:ascii="Bookman Old Style"/>
          <w:i/>
          <w:w w:val="105"/>
        </w:rPr>
        <w:t>Y</w:t>
      </w:r>
      <w:r>
        <w:rPr>
          <w:rFonts w:ascii="Arial"/>
          <w:i/>
          <w:w w:val="105"/>
          <w:position w:val="-3"/>
          <w:sz w:val="16"/>
        </w:rPr>
        <w:t>c</w:t>
      </w:r>
      <w:r w:rsidR="00DB52C2">
        <w:rPr>
          <w:rFonts w:ascii="Arial"/>
          <w:i/>
          <w:w w:val="105"/>
          <w:position w:val="-3"/>
          <w:sz w:val="16"/>
        </w:rPr>
        <w:t xml:space="preserve"> </w:t>
      </w:r>
      <w:r>
        <w:rPr>
          <w:w w:val="105"/>
        </w:rPr>
        <w:t>is normally the</w:t>
      </w:r>
      <w:r w:rsidR="00DB52C2">
        <w:rPr>
          <w:w w:val="105"/>
        </w:rPr>
        <w:t xml:space="preserve"> </w:t>
      </w:r>
      <w:r>
        <w:rPr>
          <w:w w:val="105"/>
        </w:rPr>
        <w:t>quantity</w:t>
      </w:r>
    </w:p>
    <w:p w14:paraId="3F518992" w14:textId="77777777" w:rsidR="00430DE3" w:rsidRDefault="00430DE3">
      <w:pPr>
        <w:spacing w:line="403" w:lineRule="auto"/>
        <w:jc w:val="both"/>
        <w:sectPr w:rsidR="00430DE3">
          <w:pgSz w:w="12240" w:h="15840"/>
          <w:pgMar w:top="1440" w:right="1680" w:bottom="1380" w:left="1700" w:header="0" w:footer="1182" w:gutter="0"/>
          <w:cols w:space="720"/>
        </w:sectPr>
      </w:pPr>
    </w:p>
    <w:p w14:paraId="3617752A" w14:textId="77777777" w:rsidR="00430DE3" w:rsidRDefault="008F0850">
      <w:pPr>
        <w:pStyle w:val="BodyText"/>
        <w:ind w:left="100"/>
        <w:rPr>
          <w:sz w:val="20"/>
        </w:rPr>
      </w:pPr>
      <w:r>
        <w:rPr>
          <w:noProof/>
          <w:sz w:val="20"/>
        </w:rPr>
        <w:lastRenderedPageBreak/>
        <w:drawing>
          <wp:inline distT="0" distB="0" distL="0" distR="0" wp14:anchorId="7A04A717" wp14:editId="1F8B2787">
            <wp:extent cx="5461634" cy="373018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3" cstate="print"/>
                    <a:stretch>
                      <a:fillRect/>
                    </a:stretch>
                  </pic:blipFill>
                  <pic:spPr>
                    <a:xfrm>
                      <a:off x="0" y="0"/>
                      <a:ext cx="5461634" cy="3730180"/>
                    </a:xfrm>
                    <a:prstGeom prst="rect">
                      <a:avLst/>
                    </a:prstGeom>
                  </pic:spPr>
                </pic:pic>
              </a:graphicData>
            </a:graphic>
          </wp:inline>
        </w:drawing>
      </w:r>
    </w:p>
    <w:p w14:paraId="3CF69EE7" w14:textId="77777777" w:rsidR="00430DE3" w:rsidRDefault="00430DE3">
      <w:pPr>
        <w:pStyle w:val="BodyText"/>
        <w:spacing w:before="5"/>
        <w:rPr>
          <w:sz w:val="12"/>
        </w:rPr>
      </w:pPr>
    </w:p>
    <w:p w14:paraId="5C3AEB2B" w14:textId="77777777" w:rsidR="00430DE3" w:rsidRDefault="008F0850">
      <w:pPr>
        <w:spacing w:before="63" w:line="249" w:lineRule="auto"/>
        <w:ind w:left="100" w:right="118"/>
        <w:jc w:val="both"/>
        <w:rPr>
          <w:b/>
          <w:sz w:val="20"/>
        </w:rPr>
      </w:pPr>
      <w:bookmarkStart w:id="206" w:name="_bookmark34"/>
      <w:bookmarkEnd w:id="206"/>
      <w:r>
        <w:rPr>
          <w:b/>
          <w:w w:val="115"/>
          <w:sz w:val="20"/>
        </w:rPr>
        <w:t>Figure 10.</w:t>
      </w:r>
      <w:r w:rsidR="00DB52C2">
        <w:rPr>
          <w:b/>
          <w:w w:val="115"/>
          <w:sz w:val="20"/>
        </w:rPr>
        <w:t xml:space="preserve"> </w:t>
      </w:r>
      <w:r>
        <w:rPr>
          <w:b/>
          <w:w w:val="115"/>
          <w:sz w:val="20"/>
        </w:rPr>
        <w:t>Primary decay modes of isotopes.</w:t>
      </w:r>
      <w:r w:rsidR="00DB52C2">
        <w:rPr>
          <w:b/>
          <w:w w:val="115"/>
          <w:sz w:val="20"/>
        </w:rPr>
        <w:t xml:space="preserve"> </w:t>
      </w:r>
      <w:r>
        <w:rPr>
          <w:b/>
          <w:w w:val="115"/>
          <w:sz w:val="20"/>
        </w:rPr>
        <w:t>Plots produced using the Online Ser</w:t>
      </w:r>
      <w:proofErr w:type="gramStart"/>
      <w:r>
        <w:rPr>
          <w:b/>
          <w:w w:val="115"/>
          <w:sz w:val="20"/>
        </w:rPr>
        <w:t>-</w:t>
      </w:r>
      <w:r w:rsidR="00DB52C2">
        <w:rPr>
          <w:b/>
          <w:w w:val="115"/>
          <w:sz w:val="20"/>
        </w:rPr>
        <w:t xml:space="preserve"> </w:t>
      </w:r>
      <w:r>
        <w:rPr>
          <w:b/>
          <w:w w:val="115"/>
          <w:sz w:val="20"/>
        </w:rPr>
        <w:t xml:space="preserve"> vice</w:t>
      </w:r>
      <w:proofErr w:type="gramEnd"/>
      <w:r>
        <w:rPr>
          <w:b/>
          <w:w w:val="115"/>
          <w:sz w:val="20"/>
        </w:rPr>
        <w:t xml:space="preserve"> retrieval code </w:t>
      </w:r>
      <w:r>
        <w:rPr>
          <w:b/>
          <w:spacing w:val="-3"/>
          <w:w w:val="115"/>
          <w:sz w:val="20"/>
        </w:rPr>
        <w:t xml:space="preserve">package </w:t>
      </w:r>
      <w:r>
        <w:rPr>
          <w:b/>
          <w:w w:val="115"/>
          <w:sz w:val="20"/>
        </w:rPr>
        <w:t xml:space="preserve">written </w:t>
      </w:r>
      <w:r>
        <w:rPr>
          <w:b/>
          <w:spacing w:val="-3"/>
          <w:w w:val="115"/>
          <w:sz w:val="20"/>
        </w:rPr>
        <w:t xml:space="preserve">by </w:t>
      </w:r>
      <w:r>
        <w:rPr>
          <w:b/>
          <w:w w:val="115"/>
          <w:sz w:val="20"/>
        </w:rPr>
        <w:t>C. L. Dunford, National Nuclear Data Center, Brookhaven National</w:t>
      </w:r>
      <w:r>
        <w:rPr>
          <w:b/>
          <w:spacing w:val="14"/>
          <w:w w:val="115"/>
          <w:sz w:val="20"/>
        </w:rPr>
        <w:t xml:space="preserve"> </w:t>
      </w:r>
      <w:r>
        <w:rPr>
          <w:b/>
          <w:w w:val="115"/>
          <w:sz w:val="20"/>
        </w:rPr>
        <w:t>Laboratory.</w:t>
      </w:r>
    </w:p>
    <w:p w14:paraId="5B5CB5FF" w14:textId="77777777" w:rsidR="00430DE3" w:rsidRDefault="00430DE3">
      <w:pPr>
        <w:pStyle w:val="BodyText"/>
        <w:rPr>
          <w:b/>
          <w:sz w:val="20"/>
        </w:rPr>
      </w:pPr>
    </w:p>
    <w:p w14:paraId="0EBEEEA0" w14:textId="77777777" w:rsidR="00430DE3" w:rsidRDefault="00430DE3">
      <w:pPr>
        <w:pStyle w:val="BodyText"/>
        <w:spacing w:before="7"/>
        <w:rPr>
          <w:b/>
          <w:sz w:val="17"/>
        </w:rPr>
      </w:pPr>
    </w:p>
    <w:p w14:paraId="4DD534AF" w14:textId="77777777" w:rsidR="00430DE3" w:rsidRDefault="008F0850">
      <w:pPr>
        <w:pStyle w:val="BodyText"/>
        <w:ind w:left="100"/>
        <w:jc w:val="both"/>
      </w:pPr>
      <w:r>
        <w:rPr>
          <w:w w:val="105"/>
        </w:rPr>
        <w:t>that is measured in experiments.</w:t>
      </w:r>
      <w:r w:rsidR="00DB52C2">
        <w:rPr>
          <w:w w:val="105"/>
        </w:rPr>
        <w:t xml:space="preserve"> </w:t>
      </w:r>
      <w:r>
        <w:rPr>
          <w:w w:val="105"/>
        </w:rPr>
        <w:t>The cumulative yield is given as [</w:t>
      </w:r>
      <w:hyperlink w:anchor="_bookmark179" w:history="1">
        <w:r>
          <w:rPr>
            <w:w w:val="105"/>
          </w:rPr>
          <w:t>46</w:t>
        </w:r>
      </w:hyperlink>
      <w:r>
        <w:rPr>
          <w:w w:val="105"/>
        </w:rPr>
        <w:t>]</w:t>
      </w:r>
    </w:p>
    <w:p w14:paraId="0752FF22" w14:textId="77777777" w:rsidR="00430DE3" w:rsidRDefault="00430DE3">
      <w:pPr>
        <w:pStyle w:val="BodyText"/>
        <w:rPr>
          <w:sz w:val="20"/>
        </w:rPr>
      </w:pPr>
    </w:p>
    <w:p w14:paraId="161281DD" w14:textId="77777777" w:rsidR="00430DE3" w:rsidRDefault="00430DE3">
      <w:pPr>
        <w:pStyle w:val="BodyText"/>
        <w:spacing w:before="6"/>
        <w:rPr>
          <w:sz w:val="19"/>
        </w:rPr>
      </w:pPr>
    </w:p>
    <w:p w14:paraId="5F0CABD6" w14:textId="77777777" w:rsidR="00430DE3" w:rsidRDefault="00DD3DCA">
      <w:pPr>
        <w:ind w:left="1215"/>
        <w:jc w:val="center"/>
        <w:rPr>
          <w:rFonts w:ascii="Arial"/>
          <w:i/>
          <w:sz w:val="16"/>
        </w:rPr>
      </w:pPr>
      <w:r>
        <w:rPr>
          <w:noProof/>
        </w:rPr>
        <mc:AlternateContent>
          <mc:Choice Requires="wps">
            <w:drawing>
              <wp:anchor distT="0" distB="0" distL="114300" distR="114300" simplePos="0" relativeHeight="251651584" behindDoc="1" locked="0" layoutInCell="1" allowOverlap="1" wp14:anchorId="3878176C" wp14:editId="7227589B">
                <wp:simplePos x="0" y="0"/>
                <wp:positionH relativeFrom="page">
                  <wp:posOffset>4173855</wp:posOffset>
                </wp:positionH>
                <wp:positionV relativeFrom="paragraph">
                  <wp:posOffset>23495</wp:posOffset>
                </wp:positionV>
                <wp:extent cx="219710" cy="567055"/>
                <wp:effectExtent l="1905" t="635" r="0" b="3810"/>
                <wp:wrapNone/>
                <wp:docPr id="142"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42F28" w14:textId="77777777" w:rsidR="002363D0" w:rsidRDefault="002363D0">
                            <w:pPr>
                              <w:pStyle w:val="BodyText"/>
                              <w:spacing w:line="235" w:lineRule="exact"/>
                              <w:rPr>
                                <w:rFonts w:ascii="Arial"/>
                              </w:rPr>
                            </w:pPr>
                            <w:r>
                              <w:rPr>
                                <w:rFonts w:ascii="Arial"/>
                                <w:w w:val="5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78176C" id="_x0000_t202" coordsize="21600,21600" o:spt="202" path="m,l,21600r21600,l21600,xe">
                <v:stroke joinstyle="miter"/>
                <v:path gradientshapeok="t" o:connecttype="rect"/>
              </v:shapetype>
              <v:shape id="Text Box 81" o:spid="_x0000_s1026" type="#_x0000_t202" style="position:absolute;left:0;text-align:left;margin-left:328.65pt;margin-top:1.85pt;width:17.3pt;height:44.6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" filled="f" stroked="f">
                <v:textbox inset="0,0,0,0">
                  <w:txbxContent>
                    <w:p w14:paraId="15242F28" w14:textId="77777777" w:rsidR="002363D0" w:rsidRDefault="002363D0">
                      <w:pPr>
                        <w:pStyle w:val="BodyText"/>
                        <w:spacing w:line="235" w:lineRule="exact"/>
                        <w:rPr>
                          <w:rFonts w:ascii="Arial"/>
                        </w:rPr>
                      </w:pPr>
                      <w:r>
                        <w:rPr>
                          <w:rFonts w:ascii="Arial"/>
                          <w:w w:val="517"/>
                        </w:rPr>
                        <w:t>,</w:t>
                      </w:r>
                    </w:p>
                  </w:txbxContent>
                </v:textbox>
                <w10:wrap anchorx="page"/>
              </v:shape>
            </w:pict>
          </mc:Fallback>
        </mc:AlternateContent>
      </w:r>
      <w:r w:rsidR="008F0850">
        <w:rPr>
          <w:rFonts w:ascii="Arial"/>
          <w:i/>
          <w:w w:val="116"/>
          <w:sz w:val="16"/>
        </w:rPr>
        <w:t>N</w:t>
      </w:r>
    </w:p>
    <w:p w14:paraId="0429258F" w14:textId="77777777" w:rsidR="00430DE3" w:rsidRDefault="008F0850">
      <w:pPr>
        <w:tabs>
          <w:tab w:val="left" w:pos="5258"/>
          <w:tab w:val="left" w:pos="8440"/>
        </w:tabs>
        <w:spacing w:before="38"/>
        <w:ind w:left="1949"/>
        <w:rPr>
          <w:sz w:val="24"/>
        </w:rPr>
      </w:pPr>
      <w:proofErr w:type="gramStart"/>
      <w:r>
        <w:rPr>
          <w:rFonts w:ascii="Bookman Old Style"/>
          <w:i/>
          <w:w w:val="85"/>
          <w:sz w:val="24"/>
        </w:rPr>
        <w:t>Y</w:t>
      </w:r>
      <w:r>
        <w:rPr>
          <w:rFonts w:ascii="Arial"/>
          <w:i/>
          <w:spacing w:val="10"/>
          <w:w w:val="91"/>
          <w:position w:val="-3"/>
          <w:sz w:val="16"/>
        </w:rPr>
        <w:t>c</w:t>
      </w:r>
      <w:r>
        <w:rPr>
          <w:w w:val="113"/>
          <w:sz w:val="24"/>
        </w:rPr>
        <w:t>(</w:t>
      </w:r>
      <w:proofErr w:type="gramEnd"/>
      <w:r>
        <w:rPr>
          <w:rFonts w:ascii="Bookman Old Style"/>
          <w:i/>
          <w:sz w:val="24"/>
        </w:rPr>
        <w:t>A,</w:t>
      </w:r>
      <w:r>
        <w:rPr>
          <w:rFonts w:ascii="Bookman Old Style"/>
          <w:i/>
          <w:spacing w:val="-32"/>
          <w:sz w:val="24"/>
        </w:rPr>
        <w:t xml:space="preserve"> </w:t>
      </w:r>
      <w:r>
        <w:rPr>
          <w:rFonts w:ascii="Bookman Old Style"/>
          <w:i/>
          <w:spacing w:val="4"/>
          <w:w w:val="115"/>
          <w:sz w:val="24"/>
        </w:rPr>
        <w:t>Z</w:t>
      </w:r>
      <w:r>
        <w:rPr>
          <w:rFonts w:ascii="Bookman Old Style"/>
          <w:i/>
          <w:w w:val="90"/>
          <w:sz w:val="24"/>
        </w:rPr>
        <w:t>,</w:t>
      </w:r>
      <w:r>
        <w:rPr>
          <w:rFonts w:ascii="Bookman Old Style"/>
          <w:i/>
          <w:spacing w:val="-32"/>
          <w:sz w:val="24"/>
        </w:rPr>
        <w:t xml:space="preserve"> </w:t>
      </w:r>
      <w:r>
        <w:rPr>
          <w:rFonts w:ascii="Bookman Old Style"/>
          <w:i/>
          <w:spacing w:val="18"/>
          <w:w w:val="134"/>
          <w:sz w:val="24"/>
        </w:rPr>
        <w:t>I</w:t>
      </w:r>
      <w:r>
        <w:rPr>
          <w:w w:val="113"/>
          <w:sz w:val="24"/>
        </w:rPr>
        <w:t>)</w:t>
      </w:r>
      <w:r>
        <w:rPr>
          <w:spacing w:val="6"/>
          <w:sz w:val="24"/>
        </w:rPr>
        <w:t xml:space="preserve"> </w:t>
      </w:r>
      <w:r>
        <w:rPr>
          <w:w w:val="134"/>
          <w:sz w:val="24"/>
        </w:rPr>
        <w:t>=</w:t>
      </w:r>
      <w:r>
        <w:rPr>
          <w:spacing w:val="6"/>
          <w:sz w:val="24"/>
        </w:rPr>
        <w:t xml:space="preserve"> </w:t>
      </w:r>
      <w:r>
        <w:rPr>
          <w:rFonts w:ascii="Bookman Old Style"/>
          <w:i/>
          <w:w w:val="85"/>
          <w:sz w:val="24"/>
        </w:rPr>
        <w:t>Y</w:t>
      </w:r>
      <w:proofErr w:type="spellStart"/>
      <w:r>
        <w:rPr>
          <w:rFonts w:ascii="Arial"/>
          <w:i/>
          <w:w w:val="115"/>
          <w:position w:val="-3"/>
          <w:sz w:val="16"/>
        </w:rPr>
        <w:t>in</w:t>
      </w:r>
      <w:r>
        <w:rPr>
          <w:rFonts w:ascii="Arial"/>
          <w:i/>
          <w:spacing w:val="10"/>
          <w:w w:val="115"/>
          <w:position w:val="-3"/>
          <w:sz w:val="16"/>
        </w:rPr>
        <w:t>d</w:t>
      </w:r>
      <w:proofErr w:type="spellEnd"/>
      <w:r>
        <w:rPr>
          <w:w w:val="113"/>
          <w:sz w:val="24"/>
        </w:rPr>
        <w:t>(</w:t>
      </w:r>
      <w:r>
        <w:rPr>
          <w:rFonts w:ascii="Bookman Old Style"/>
          <w:i/>
          <w:sz w:val="24"/>
        </w:rPr>
        <w:t>A,</w:t>
      </w:r>
      <w:r>
        <w:rPr>
          <w:rFonts w:ascii="Bookman Old Style"/>
          <w:i/>
          <w:spacing w:val="-32"/>
          <w:sz w:val="24"/>
        </w:rPr>
        <w:t xml:space="preserve"> </w:t>
      </w:r>
      <w:r>
        <w:rPr>
          <w:rFonts w:ascii="Bookman Old Style"/>
          <w:i/>
          <w:spacing w:val="4"/>
          <w:w w:val="115"/>
          <w:sz w:val="24"/>
        </w:rPr>
        <w:t>Z</w:t>
      </w:r>
      <w:r>
        <w:rPr>
          <w:rFonts w:ascii="Bookman Old Style"/>
          <w:i/>
          <w:w w:val="90"/>
          <w:sz w:val="24"/>
        </w:rPr>
        <w:t>,</w:t>
      </w:r>
      <w:r>
        <w:rPr>
          <w:rFonts w:ascii="Bookman Old Style"/>
          <w:i/>
          <w:spacing w:val="-32"/>
          <w:sz w:val="24"/>
        </w:rPr>
        <w:t xml:space="preserve"> </w:t>
      </w:r>
      <w:r>
        <w:rPr>
          <w:rFonts w:ascii="Bookman Old Style"/>
          <w:i/>
          <w:spacing w:val="18"/>
          <w:w w:val="134"/>
          <w:sz w:val="24"/>
        </w:rPr>
        <w:t>I</w:t>
      </w:r>
      <w:r>
        <w:rPr>
          <w:w w:val="113"/>
          <w:sz w:val="24"/>
        </w:rPr>
        <w:t>)</w:t>
      </w:r>
      <w:r>
        <w:rPr>
          <w:spacing w:val="-7"/>
          <w:sz w:val="24"/>
        </w:rPr>
        <w:t xml:space="preserve"> </w:t>
      </w:r>
      <w:r>
        <w:rPr>
          <w:w w:val="134"/>
          <w:sz w:val="24"/>
        </w:rPr>
        <w:t>+</w:t>
      </w:r>
      <w:r>
        <w:rPr>
          <w:sz w:val="24"/>
        </w:rPr>
        <w:tab/>
      </w:r>
      <w:r>
        <w:rPr>
          <w:rFonts w:ascii="Bookman Old Style"/>
          <w:i/>
          <w:w w:val="85"/>
          <w:sz w:val="24"/>
        </w:rPr>
        <w:t>Y</w:t>
      </w:r>
      <w:r>
        <w:rPr>
          <w:rFonts w:ascii="Arial"/>
          <w:i/>
          <w:spacing w:val="10"/>
          <w:w w:val="91"/>
          <w:position w:val="-3"/>
          <w:sz w:val="16"/>
        </w:rPr>
        <w:t>c</w:t>
      </w:r>
      <w:r>
        <w:rPr>
          <w:w w:val="113"/>
          <w:sz w:val="24"/>
        </w:rPr>
        <w:t>(</w:t>
      </w:r>
      <w:r>
        <w:rPr>
          <w:rFonts w:ascii="Bookman Old Style"/>
          <w:i/>
          <w:w w:val="104"/>
          <w:sz w:val="24"/>
        </w:rPr>
        <w:t>A</w:t>
      </w:r>
      <w:r>
        <w:rPr>
          <w:rFonts w:ascii="Arial"/>
          <w:i/>
          <w:w w:val="192"/>
          <w:position w:val="-3"/>
          <w:sz w:val="16"/>
        </w:rPr>
        <w:t>j</w:t>
      </w:r>
      <w:r>
        <w:rPr>
          <w:rFonts w:ascii="Arial"/>
          <w:i/>
          <w:spacing w:val="-26"/>
          <w:position w:val="-3"/>
          <w:sz w:val="16"/>
        </w:rPr>
        <w:t xml:space="preserve"> </w:t>
      </w:r>
      <w:r>
        <w:rPr>
          <w:rFonts w:ascii="Bookman Old Style"/>
          <w:i/>
          <w:w w:val="90"/>
          <w:sz w:val="24"/>
        </w:rPr>
        <w:t>,</w:t>
      </w:r>
      <w:r>
        <w:rPr>
          <w:rFonts w:ascii="Bookman Old Style"/>
          <w:i/>
          <w:spacing w:val="-32"/>
          <w:sz w:val="24"/>
        </w:rPr>
        <w:t xml:space="preserve"> </w:t>
      </w:r>
      <w:r>
        <w:rPr>
          <w:rFonts w:ascii="Bookman Old Style"/>
          <w:i/>
          <w:spacing w:val="-1"/>
          <w:w w:val="115"/>
          <w:sz w:val="24"/>
        </w:rPr>
        <w:t>Z</w:t>
      </w:r>
      <w:r>
        <w:rPr>
          <w:rFonts w:ascii="Arial"/>
          <w:i/>
          <w:w w:val="192"/>
          <w:position w:val="-3"/>
          <w:sz w:val="16"/>
        </w:rPr>
        <w:t>j</w:t>
      </w:r>
      <w:r>
        <w:rPr>
          <w:rFonts w:ascii="Arial"/>
          <w:i/>
          <w:spacing w:val="-26"/>
          <w:position w:val="-3"/>
          <w:sz w:val="16"/>
        </w:rPr>
        <w:t xml:space="preserve"> </w:t>
      </w:r>
      <w:r>
        <w:rPr>
          <w:rFonts w:ascii="Bookman Old Style"/>
          <w:i/>
          <w:w w:val="90"/>
          <w:sz w:val="24"/>
        </w:rPr>
        <w:t>,</w:t>
      </w:r>
      <w:r>
        <w:rPr>
          <w:rFonts w:ascii="Bookman Old Style"/>
          <w:i/>
          <w:spacing w:val="-32"/>
          <w:sz w:val="24"/>
        </w:rPr>
        <w:t xml:space="preserve"> </w:t>
      </w:r>
      <w:r>
        <w:rPr>
          <w:rFonts w:ascii="Bookman Old Style"/>
          <w:i/>
          <w:w w:val="134"/>
          <w:sz w:val="24"/>
        </w:rPr>
        <w:t>I</w:t>
      </w:r>
      <w:r>
        <w:rPr>
          <w:rFonts w:ascii="Arial"/>
          <w:i/>
          <w:w w:val="192"/>
          <w:position w:val="-3"/>
          <w:sz w:val="16"/>
        </w:rPr>
        <w:t>j</w:t>
      </w:r>
      <w:r>
        <w:rPr>
          <w:rFonts w:ascii="Arial"/>
          <w:i/>
          <w:spacing w:val="-26"/>
          <w:position w:val="-3"/>
          <w:sz w:val="16"/>
        </w:rPr>
        <w:t xml:space="preserve"> </w:t>
      </w:r>
      <w:r>
        <w:rPr>
          <w:w w:val="113"/>
          <w:sz w:val="24"/>
        </w:rPr>
        <w:t>)</w:t>
      </w:r>
      <w:r>
        <w:rPr>
          <w:spacing w:val="6"/>
          <w:sz w:val="24"/>
        </w:rPr>
        <w:t xml:space="preserve"> </w:t>
      </w:r>
      <w:r>
        <w:rPr>
          <w:rFonts w:ascii="Bookman Old Style"/>
          <w:i/>
          <w:w w:val="69"/>
          <w:sz w:val="24"/>
        </w:rPr>
        <w:t>b</w:t>
      </w:r>
      <w:r>
        <w:rPr>
          <w:rFonts w:ascii="Arial"/>
          <w:i/>
          <w:w w:val="192"/>
          <w:position w:val="-3"/>
          <w:sz w:val="16"/>
        </w:rPr>
        <w:t>j</w:t>
      </w:r>
      <w:r>
        <w:rPr>
          <w:rFonts w:ascii="Arial"/>
          <w:i/>
          <w:spacing w:val="-26"/>
          <w:position w:val="-3"/>
          <w:sz w:val="16"/>
        </w:rPr>
        <w:t xml:space="preserve"> </w:t>
      </w:r>
      <w:r>
        <w:rPr>
          <w:rFonts w:ascii="Bookman Old Style"/>
          <w:i/>
          <w:w w:val="90"/>
          <w:sz w:val="24"/>
        </w:rPr>
        <w:t>.</w:t>
      </w:r>
      <w:r>
        <w:rPr>
          <w:rFonts w:ascii="Bookman Old Style"/>
          <w:i/>
          <w:sz w:val="24"/>
        </w:rPr>
        <w:tab/>
      </w:r>
      <w:r>
        <w:rPr>
          <w:w w:val="106"/>
          <w:sz w:val="24"/>
        </w:rPr>
        <w:t>(3)</w:t>
      </w:r>
    </w:p>
    <w:p w14:paraId="3992993F" w14:textId="77777777" w:rsidR="00430DE3" w:rsidRDefault="008F0850">
      <w:pPr>
        <w:spacing w:before="52"/>
        <w:ind w:left="3068" w:right="1836"/>
        <w:jc w:val="center"/>
        <w:rPr>
          <w:sz w:val="16"/>
        </w:rPr>
      </w:pPr>
      <w:r>
        <w:rPr>
          <w:rFonts w:ascii="Arial"/>
          <w:i/>
          <w:w w:val="150"/>
          <w:sz w:val="16"/>
        </w:rPr>
        <w:t>j</w:t>
      </w:r>
      <w:r>
        <w:rPr>
          <w:w w:val="150"/>
          <w:sz w:val="16"/>
        </w:rPr>
        <w:t>=0</w:t>
      </w:r>
    </w:p>
    <w:p w14:paraId="480DC580" w14:textId="77777777" w:rsidR="00430DE3" w:rsidRDefault="00430DE3">
      <w:pPr>
        <w:pStyle w:val="BodyText"/>
        <w:spacing w:before="10"/>
        <w:rPr>
          <w:sz w:val="16"/>
        </w:rPr>
      </w:pPr>
    </w:p>
    <w:p w14:paraId="535EA181" w14:textId="77777777" w:rsidR="00430DE3" w:rsidRDefault="008F0850">
      <w:pPr>
        <w:pStyle w:val="BodyText"/>
        <w:spacing w:line="393" w:lineRule="auto"/>
        <w:ind w:left="100" w:right="118"/>
        <w:jc w:val="both"/>
      </w:pPr>
      <w:r>
        <w:rPr>
          <w:w w:val="101"/>
        </w:rPr>
        <w:t>where</w:t>
      </w:r>
      <w:r>
        <w:t xml:space="preserve"> </w:t>
      </w:r>
      <w:r>
        <w:rPr>
          <w:rFonts w:ascii="Bookman Old Style"/>
          <w:i/>
          <w:w w:val="69"/>
        </w:rPr>
        <w:t>b</w:t>
      </w:r>
      <w:r>
        <w:rPr>
          <w:rFonts w:ascii="Arial"/>
          <w:i/>
          <w:w w:val="192"/>
          <w:position w:val="-3"/>
          <w:sz w:val="16"/>
        </w:rPr>
        <w:t>j</w:t>
      </w:r>
      <w:r w:rsidR="00DB52C2">
        <w:rPr>
          <w:rFonts w:ascii="Arial"/>
          <w:i/>
          <w:position w:val="-3"/>
          <w:sz w:val="16"/>
        </w:rPr>
        <w:t xml:space="preserve"> </w:t>
      </w:r>
      <w:r>
        <w:rPr>
          <w:w w:val="104"/>
        </w:rPr>
        <w:t>represen</w:t>
      </w:r>
      <w:r>
        <w:rPr>
          <w:w w:val="114"/>
        </w:rPr>
        <w:t>ts</w:t>
      </w:r>
      <w:r>
        <w:t xml:space="preserve"> </w:t>
      </w:r>
      <w:r>
        <w:rPr>
          <w:w w:val="110"/>
        </w:rPr>
        <w:t>the</w:t>
      </w:r>
      <w:r>
        <w:t xml:space="preserve"> </w:t>
      </w:r>
      <w:r>
        <w:rPr>
          <w:w w:val="107"/>
        </w:rPr>
        <w:t>branc</w:t>
      </w:r>
      <w:r>
        <w:rPr>
          <w:w w:val="103"/>
        </w:rPr>
        <w:t>hing</w:t>
      </w:r>
      <w:r>
        <w:t xml:space="preserve"> </w:t>
      </w:r>
      <w:r>
        <w:rPr>
          <w:w w:val="101"/>
        </w:rPr>
        <w:t>from</w:t>
      </w:r>
      <w:r>
        <w:t xml:space="preserve"> </w:t>
      </w:r>
      <w:proofErr w:type="spellStart"/>
      <w:r>
        <w:rPr>
          <w:w w:val="101"/>
        </w:rPr>
        <w:t>from</w:t>
      </w:r>
      <w:proofErr w:type="spellEnd"/>
      <w:r>
        <w:t xml:space="preserve"> </w:t>
      </w:r>
      <w:r>
        <w:rPr>
          <w:w w:val="104"/>
        </w:rPr>
        <w:t>isotop</w:t>
      </w:r>
      <w:r>
        <w:rPr>
          <w:w w:val="97"/>
        </w:rPr>
        <w:t>e</w:t>
      </w:r>
      <w:r>
        <w:t xml:space="preserve"> </w:t>
      </w:r>
      <w:r>
        <w:rPr>
          <w:rFonts w:ascii="Bookman Old Style"/>
          <w:i/>
          <w:w w:val="144"/>
        </w:rPr>
        <w:t>j</w:t>
      </w:r>
      <w:r>
        <w:rPr>
          <w:rFonts w:ascii="Bookman Old Style"/>
          <w:i/>
        </w:rPr>
        <w:t xml:space="preserve"> </w:t>
      </w:r>
      <w:r>
        <w:rPr>
          <w:w w:val="104"/>
        </w:rPr>
        <w:t>in</w:t>
      </w:r>
      <w:r>
        <w:rPr>
          <w:w w:val="111"/>
        </w:rPr>
        <w:t>to</w:t>
      </w:r>
      <w:r>
        <w:t xml:space="preserve"> </w:t>
      </w:r>
      <w:r>
        <w:rPr>
          <w:w w:val="136"/>
        </w:rPr>
        <w:t>t</w:t>
      </w:r>
      <w:r>
        <w:rPr>
          <w:w w:val="103"/>
        </w:rPr>
        <w:t>he</w:t>
      </w:r>
      <w:r>
        <w:t xml:space="preserve"> </w:t>
      </w:r>
      <w:r>
        <w:rPr>
          <w:w w:val="103"/>
        </w:rPr>
        <w:t>cum</w:t>
      </w:r>
      <w:r>
        <w:rPr>
          <w:w w:val="108"/>
        </w:rPr>
        <w:t>ulativ</w:t>
      </w:r>
      <w:r>
        <w:rPr>
          <w:w w:val="97"/>
        </w:rPr>
        <w:t>e</w:t>
      </w:r>
      <w:r>
        <w:t xml:space="preserve"> </w:t>
      </w:r>
      <w:r>
        <w:rPr>
          <w:w w:val="101"/>
        </w:rPr>
        <w:t>yield</w:t>
      </w:r>
      <w:r>
        <w:t xml:space="preserve"> </w:t>
      </w:r>
      <w:r>
        <w:rPr>
          <w:w w:val="108"/>
        </w:rPr>
        <w:t xml:space="preserve">and </w:t>
      </w:r>
      <w:r>
        <w:rPr>
          <w:rFonts w:ascii="Bookman Old Style"/>
          <w:i/>
          <w:w w:val="105"/>
        </w:rPr>
        <w:t xml:space="preserve">N </w:t>
      </w:r>
      <w:r>
        <w:rPr>
          <w:w w:val="105"/>
        </w:rPr>
        <w:t xml:space="preserve">defines the total decay channels into the cumulative yield isotope. The cumulative yields for thermal, fast, and high energy fission of </w:t>
      </w:r>
      <w:r>
        <w:rPr>
          <w:w w:val="105"/>
          <w:position w:val="9"/>
          <w:sz w:val="16"/>
        </w:rPr>
        <w:t>235</w:t>
      </w:r>
      <w:r>
        <w:rPr>
          <w:w w:val="105"/>
        </w:rPr>
        <w:t>U are shown in Figure</w:t>
      </w:r>
      <w:r w:rsidR="00DB52C2">
        <w:rPr>
          <w:w w:val="105"/>
        </w:rPr>
        <w:t xml:space="preserve"> </w:t>
      </w:r>
      <w:hyperlink w:anchor="_bookmark36" w:history="1">
        <w:r>
          <w:rPr>
            <w:w w:val="105"/>
          </w:rPr>
          <w:t>12</w:t>
        </w:r>
      </w:hyperlink>
      <w:r>
        <w:rPr>
          <w:w w:val="105"/>
        </w:rPr>
        <w:t>.</w:t>
      </w:r>
    </w:p>
    <w:p w14:paraId="7066C22E" w14:textId="77777777" w:rsidR="00430DE3" w:rsidRDefault="008F0850">
      <w:pPr>
        <w:pStyle w:val="BodyText"/>
        <w:spacing w:before="19" w:line="415" w:lineRule="auto"/>
        <w:ind w:left="100" w:right="117" w:firstLine="351"/>
        <w:jc w:val="both"/>
      </w:pPr>
      <w:r>
        <w:rPr>
          <w:w w:val="105"/>
        </w:rPr>
        <w:t xml:space="preserve">As shown in Figure </w:t>
      </w:r>
      <w:hyperlink w:anchor="_bookmark36" w:history="1">
        <w:r>
          <w:rPr>
            <w:w w:val="105"/>
          </w:rPr>
          <w:t>12</w:t>
        </w:r>
      </w:hyperlink>
      <w:r>
        <w:rPr>
          <w:w w:val="105"/>
        </w:rPr>
        <w:t xml:space="preserve">, fission product yields are dependent on the energy of the incident neutron and the </w:t>
      </w:r>
      <w:proofErr w:type="spellStart"/>
      <w:r>
        <w:rPr>
          <w:w w:val="105"/>
        </w:rPr>
        <w:t>fissioning</w:t>
      </w:r>
      <w:proofErr w:type="spellEnd"/>
      <w:r>
        <w:rPr>
          <w:w w:val="105"/>
        </w:rPr>
        <w:t xml:space="preserve"> nucleus. The fission products populate one heavy and one light peak. The region between the peaks is referred to in this work as the </w:t>
      </w:r>
      <w:r>
        <w:rPr>
          <w:spacing w:val="-5"/>
          <w:w w:val="105"/>
        </w:rPr>
        <w:t>valley,</w:t>
      </w:r>
      <w:r>
        <w:rPr>
          <w:spacing w:val="-4"/>
          <w:w w:val="105"/>
        </w:rPr>
        <w:t xml:space="preserve"> </w:t>
      </w:r>
      <w:r>
        <w:rPr>
          <w:w w:val="105"/>
        </w:rPr>
        <w:t>and</w:t>
      </w:r>
      <w:r>
        <w:rPr>
          <w:spacing w:val="-7"/>
          <w:w w:val="105"/>
        </w:rPr>
        <w:t xml:space="preserve"> </w:t>
      </w:r>
      <w:r>
        <w:rPr>
          <w:w w:val="105"/>
        </w:rPr>
        <w:t>the</w:t>
      </w:r>
      <w:r>
        <w:rPr>
          <w:spacing w:val="-7"/>
          <w:w w:val="105"/>
        </w:rPr>
        <w:t xml:space="preserve"> </w:t>
      </w:r>
      <w:r>
        <w:rPr>
          <w:spacing w:val="-3"/>
          <w:w w:val="105"/>
        </w:rPr>
        <w:t>low</w:t>
      </w:r>
      <w:r>
        <w:rPr>
          <w:spacing w:val="-7"/>
          <w:w w:val="105"/>
        </w:rPr>
        <w:t xml:space="preserve"> </w:t>
      </w:r>
      <w:r>
        <w:rPr>
          <w:w w:val="105"/>
        </w:rPr>
        <w:t>population</w:t>
      </w:r>
      <w:r>
        <w:rPr>
          <w:spacing w:val="-7"/>
          <w:w w:val="105"/>
        </w:rPr>
        <w:t xml:space="preserve"> </w:t>
      </w:r>
      <w:r>
        <w:rPr>
          <w:w w:val="105"/>
        </w:rPr>
        <w:t>tails</w:t>
      </w:r>
      <w:r>
        <w:rPr>
          <w:spacing w:val="-7"/>
          <w:w w:val="105"/>
        </w:rPr>
        <w:t xml:space="preserve"> </w:t>
      </w:r>
      <w:r>
        <w:rPr>
          <w:w w:val="105"/>
        </w:rPr>
        <w:t>falling</w:t>
      </w:r>
      <w:r>
        <w:rPr>
          <w:spacing w:val="-6"/>
          <w:w w:val="105"/>
        </w:rPr>
        <w:t xml:space="preserve"> </w:t>
      </w:r>
      <w:r>
        <w:rPr>
          <w:w w:val="105"/>
        </w:rPr>
        <w:t>off</w:t>
      </w:r>
      <w:r>
        <w:rPr>
          <w:spacing w:val="-7"/>
          <w:w w:val="105"/>
        </w:rPr>
        <w:t xml:space="preserve"> </w:t>
      </w:r>
      <w:r>
        <w:rPr>
          <w:w w:val="105"/>
        </w:rPr>
        <w:t>either</w:t>
      </w:r>
      <w:r>
        <w:rPr>
          <w:spacing w:val="-7"/>
          <w:w w:val="105"/>
        </w:rPr>
        <w:t xml:space="preserve"> </w:t>
      </w:r>
      <w:r>
        <w:rPr>
          <w:w w:val="105"/>
        </w:rPr>
        <w:t>peak</w:t>
      </w:r>
      <w:r>
        <w:rPr>
          <w:spacing w:val="-7"/>
          <w:w w:val="105"/>
        </w:rPr>
        <w:t xml:space="preserve"> </w:t>
      </w:r>
      <w:r>
        <w:rPr>
          <w:w w:val="105"/>
        </w:rPr>
        <w:t>are</w:t>
      </w:r>
      <w:r>
        <w:rPr>
          <w:spacing w:val="-7"/>
          <w:w w:val="105"/>
        </w:rPr>
        <w:t xml:space="preserve"> </w:t>
      </w:r>
      <w:r>
        <w:rPr>
          <w:w w:val="105"/>
        </w:rPr>
        <w:t>the</w:t>
      </w:r>
      <w:r>
        <w:rPr>
          <w:spacing w:val="-7"/>
          <w:w w:val="105"/>
        </w:rPr>
        <w:t xml:space="preserve"> </w:t>
      </w:r>
      <w:r>
        <w:rPr>
          <w:w w:val="105"/>
        </w:rPr>
        <w:t>wings.</w:t>
      </w:r>
      <w:r>
        <w:rPr>
          <w:spacing w:val="29"/>
          <w:w w:val="105"/>
        </w:rPr>
        <w:t xml:space="preserve"> </w:t>
      </w:r>
      <w:r>
        <w:rPr>
          <w:w w:val="105"/>
        </w:rPr>
        <w:t>As</w:t>
      </w:r>
      <w:r>
        <w:rPr>
          <w:spacing w:val="-7"/>
          <w:w w:val="105"/>
        </w:rPr>
        <w:t xml:space="preserve"> </w:t>
      </w:r>
      <w:r>
        <w:rPr>
          <w:w w:val="105"/>
        </w:rPr>
        <w:t>the</w:t>
      </w:r>
      <w:r>
        <w:rPr>
          <w:spacing w:val="-7"/>
          <w:w w:val="105"/>
        </w:rPr>
        <w:t xml:space="preserve"> </w:t>
      </w:r>
      <w:r>
        <w:rPr>
          <w:w w:val="105"/>
        </w:rPr>
        <w:t>energy of</w:t>
      </w:r>
      <w:r>
        <w:rPr>
          <w:spacing w:val="25"/>
          <w:w w:val="105"/>
        </w:rPr>
        <w:t xml:space="preserve"> </w:t>
      </w:r>
      <w:r>
        <w:rPr>
          <w:w w:val="105"/>
        </w:rPr>
        <w:t>the</w:t>
      </w:r>
      <w:r>
        <w:rPr>
          <w:spacing w:val="26"/>
          <w:w w:val="105"/>
        </w:rPr>
        <w:t xml:space="preserve"> </w:t>
      </w:r>
      <w:r>
        <w:rPr>
          <w:w w:val="105"/>
        </w:rPr>
        <w:t>neutron</w:t>
      </w:r>
      <w:r>
        <w:rPr>
          <w:spacing w:val="25"/>
          <w:w w:val="105"/>
        </w:rPr>
        <w:t xml:space="preserve"> </w:t>
      </w:r>
      <w:r>
        <w:rPr>
          <w:w w:val="105"/>
        </w:rPr>
        <w:t>is</w:t>
      </w:r>
      <w:r>
        <w:rPr>
          <w:spacing w:val="25"/>
          <w:w w:val="105"/>
        </w:rPr>
        <w:t xml:space="preserve"> </w:t>
      </w:r>
      <w:r>
        <w:rPr>
          <w:w w:val="105"/>
        </w:rPr>
        <w:t>increased,</w:t>
      </w:r>
      <w:r>
        <w:rPr>
          <w:spacing w:val="28"/>
          <w:w w:val="105"/>
        </w:rPr>
        <w:t xml:space="preserve"> </w:t>
      </w:r>
      <w:r>
        <w:rPr>
          <w:w w:val="105"/>
        </w:rPr>
        <w:t>the</w:t>
      </w:r>
      <w:r>
        <w:rPr>
          <w:spacing w:val="26"/>
          <w:w w:val="105"/>
        </w:rPr>
        <w:t xml:space="preserve"> </w:t>
      </w:r>
      <w:r>
        <w:rPr>
          <w:spacing w:val="-3"/>
          <w:w w:val="105"/>
        </w:rPr>
        <w:t>valley</w:t>
      </w:r>
      <w:r>
        <w:rPr>
          <w:spacing w:val="26"/>
          <w:w w:val="105"/>
        </w:rPr>
        <w:t xml:space="preserve"> </w:t>
      </w:r>
      <w:r>
        <w:rPr>
          <w:w w:val="105"/>
        </w:rPr>
        <w:t>and</w:t>
      </w:r>
      <w:r>
        <w:rPr>
          <w:spacing w:val="26"/>
          <w:w w:val="105"/>
        </w:rPr>
        <w:t xml:space="preserve"> </w:t>
      </w:r>
      <w:r>
        <w:rPr>
          <w:w w:val="105"/>
        </w:rPr>
        <w:t>wings</w:t>
      </w:r>
      <w:r>
        <w:rPr>
          <w:spacing w:val="26"/>
          <w:w w:val="105"/>
        </w:rPr>
        <w:t xml:space="preserve"> </w:t>
      </w:r>
      <w:r>
        <w:rPr>
          <w:w w:val="105"/>
        </w:rPr>
        <w:t>of</w:t>
      </w:r>
      <w:r>
        <w:rPr>
          <w:spacing w:val="25"/>
          <w:w w:val="105"/>
        </w:rPr>
        <w:t xml:space="preserve"> </w:t>
      </w:r>
      <w:r>
        <w:rPr>
          <w:w w:val="105"/>
        </w:rPr>
        <w:t>the</w:t>
      </w:r>
      <w:r>
        <w:rPr>
          <w:spacing w:val="26"/>
          <w:w w:val="105"/>
        </w:rPr>
        <w:t xml:space="preserve"> </w:t>
      </w:r>
      <w:r>
        <w:rPr>
          <w:w w:val="105"/>
        </w:rPr>
        <w:t>fission</w:t>
      </w:r>
      <w:r>
        <w:rPr>
          <w:spacing w:val="25"/>
          <w:w w:val="105"/>
        </w:rPr>
        <w:t xml:space="preserve"> </w:t>
      </w:r>
      <w:r>
        <w:rPr>
          <w:w w:val="105"/>
        </w:rPr>
        <w:t>product</w:t>
      </w:r>
      <w:r>
        <w:rPr>
          <w:spacing w:val="25"/>
          <w:w w:val="105"/>
        </w:rPr>
        <w:t xml:space="preserve"> </w:t>
      </w:r>
      <w:r>
        <w:rPr>
          <w:w w:val="105"/>
        </w:rPr>
        <w:t>distribution</w:t>
      </w:r>
    </w:p>
    <w:p w14:paraId="31344344" w14:textId="77777777" w:rsidR="00430DE3" w:rsidRDefault="00430DE3">
      <w:pPr>
        <w:spacing w:line="415" w:lineRule="auto"/>
        <w:jc w:val="both"/>
        <w:sectPr w:rsidR="00430DE3">
          <w:pgSz w:w="12240" w:h="15840"/>
          <w:pgMar w:top="1440" w:right="1680" w:bottom="1380" w:left="1700" w:header="0" w:footer="1182" w:gutter="0"/>
          <w:cols w:space="720"/>
        </w:sectPr>
      </w:pPr>
    </w:p>
    <w:p w14:paraId="3D05588D" w14:textId="77777777" w:rsidR="00430DE3" w:rsidRDefault="008F0850">
      <w:pPr>
        <w:pStyle w:val="BodyText"/>
        <w:ind w:left="100"/>
        <w:rPr>
          <w:sz w:val="20"/>
        </w:rPr>
      </w:pPr>
      <w:r>
        <w:rPr>
          <w:noProof/>
          <w:sz w:val="20"/>
        </w:rPr>
        <w:lastRenderedPageBreak/>
        <w:drawing>
          <wp:inline distT="0" distB="0" distL="0" distR="0" wp14:anchorId="6A7F325C" wp14:editId="2CBBDD99">
            <wp:extent cx="5472683" cy="4464558"/>
            <wp:effectExtent l="0" t="0" r="0" b="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24" cstate="print"/>
                    <a:stretch>
                      <a:fillRect/>
                    </a:stretch>
                  </pic:blipFill>
                  <pic:spPr>
                    <a:xfrm>
                      <a:off x="0" y="0"/>
                      <a:ext cx="5472683" cy="4464558"/>
                    </a:xfrm>
                    <a:prstGeom prst="rect">
                      <a:avLst/>
                    </a:prstGeom>
                  </pic:spPr>
                </pic:pic>
              </a:graphicData>
            </a:graphic>
          </wp:inline>
        </w:drawing>
      </w:r>
    </w:p>
    <w:p w14:paraId="1122F2B1" w14:textId="77777777" w:rsidR="00430DE3" w:rsidRDefault="00430DE3">
      <w:pPr>
        <w:pStyle w:val="BodyText"/>
        <w:spacing w:before="3"/>
        <w:rPr>
          <w:sz w:val="9"/>
        </w:rPr>
      </w:pPr>
    </w:p>
    <w:p w14:paraId="04C51F23" w14:textId="77777777" w:rsidR="00430DE3" w:rsidRDefault="008F0850">
      <w:pPr>
        <w:spacing w:before="75" w:line="249" w:lineRule="auto"/>
        <w:ind w:left="100" w:right="117"/>
        <w:jc w:val="both"/>
        <w:rPr>
          <w:b/>
          <w:sz w:val="20"/>
        </w:rPr>
      </w:pPr>
      <w:bookmarkStart w:id="207" w:name="_bookmark35"/>
      <w:bookmarkEnd w:id="207"/>
      <w:r>
        <w:rPr>
          <w:b/>
          <w:w w:val="115"/>
          <w:sz w:val="20"/>
        </w:rPr>
        <w:t xml:space="preserve">Figure 11. Independent fission product yield of thermal fission of </w:t>
      </w:r>
      <w:r>
        <w:rPr>
          <w:rFonts w:ascii="Bookman Old Style"/>
          <w:b/>
          <w:w w:val="115"/>
          <w:position w:val="7"/>
          <w:sz w:val="14"/>
        </w:rPr>
        <w:t>235</w:t>
      </w:r>
      <w:r>
        <w:rPr>
          <w:b/>
          <w:w w:val="115"/>
          <w:sz w:val="20"/>
        </w:rPr>
        <w:t>U. Plots produced using the Online Service retrieval code package written by C. L. Dunford, National Nuclear Data Center, Brookhaven National</w:t>
      </w:r>
      <w:r w:rsidR="00DB52C2">
        <w:rPr>
          <w:b/>
          <w:w w:val="115"/>
          <w:sz w:val="20"/>
        </w:rPr>
        <w:t xml:space="preserve"> </w:t>
      </w:r>
      <w:r>
        <w:rPr>
          <w:b/>
          <w:w w:val="115"/>
          <w:sz w:val="20"/>
        </w:rPr>
        <w:t>Laboratory.</w:t>
      </w:r>
    </w:p>
    <w:p w14:paraId="194822FC" w14:textId="77777777" w:rsidR="00430DE3" w:rsidRDefault="00430DE3">
      <w:pPr>
        <w:pStyle w:val="BodyText"/>
        <w:rPr>
          <w:b/>
          <w:sz w:val="20"/>
        </w:rPr>
      </w:pPr>
    </w:p>
    <w:p w14:paraId="7F72E9E5" w14:textId="77777777" w:rsidR="00430DE3" w:rsidRDefault="00430DE3">
      <w:pPr>
        <w:pStyle w:val="BodyText"/>
        <w:spacing w:before="7"/>
        <w:rPr>
          <w:b/>
          <w:sz w:val="17"/>
        </w:rPr>
      </w:pPr>
    </w:p>
    <w:p w14:paraId="7683F9EA" w14:textId="77777777" w:rsidR="00430DE3" w:rsidRDefault="008F0850">
      <w:pPr>
        <w:pStyle w:val="BodyText"/>
        <w:spacing w:line="415" w:lineRule="auto"/>
        <w:ind w:left="100" w:right="117"/>
        <w:jc w:val="both"/>
      </w:pPr>
      <w:r>
        <w:rPr>
          <w:w w:val="105"/>
        </w:rPr>
        <w:t>are raised as the fission process becomes more symmetric [</w:t>
      </w:r>
      <w:hyperlink w:anchor="_bookmark174" w:history="1">
        <w:r>
          <w:rPr>
            <w:w w:val="105"/>
          </w:rPr>
          <w:t>41</w:t>
        </w:r>
      </w:hyperlink>
      <w:r>
        <w:rPr>
          <w:w w:val="105"/>
        </w:rPr>
        <w:t>]. The uncertainty in</w:t>
      </w:r>
      <w:r>
        <w:rPr>
          <w:spacing w:val="-25"/>
          <w:w w:val="105"/>
        </w:rPr>
        <w:t xml:space="preserve"> </w:t>
      </w:r>
      <w:r>
        <w:rPr>
          <w:w w:val="105"/>
        </w:rPr>
        <w:t xml:space="preserve">the fission product yields </w:t>
      </w:r>
      <w:r>
        <w:rPr>
          <w:spacing w:val="-3"/>
          <w:w w:val="105"/>
        </w:rPr>
        <w:t xml:space="preserve">varies </w:t>
      </w:r>
      <w:r>
        <w:rPr>
          <w:w w:val="105"/>
        </w:rPr>
        <w:t>significantly; the fast fission relative uncertainty ranges from</w:t>
      </w:r>
      <w:r>
        <w:rPr>
          <w:spacing w:val="-4"/>
          <w:w w:val="105"/>
        </w:rPr>
        <w:t xml:space="preserve"> </w:t>
      </w:r>
      <w:r>
        <w:rPr>
          <w:w w:val="105"/>
        </w:rPr>
        <w:t>1.6%</w:t>
      </w:r>
      <w:r>
        <w:rPr>
          <w:spacing w:val="-4"/>
          <w:w w:val="105"/>
        </w:rPr>
        <w:t xml:space="preserve"> </w:t>
      </w:r>
      <w:r>
        <w:rPr>
          <w:w w:val="105"/>
        </w:rPr>
        <w:t>for</w:t>
      </w:r>
      <w:r>
        <w:rPr>
          <w:spacing w:val="-4"/>
          <w:w w:val="105"/>
        </w:rPr>
        <w:t xml:space="preserve"> </w:t>
      </w:r>
      <w:r>
        <w:rPr>
          <w:w w:val="105"/>
        </w:rPr>
        <w:t>mass</w:t>
      </w:r>
      <w:r>
        <w:rPr>
          <w:spacing w:val="-5"/>
          <w:w w:val="105"/>
        </w:rPr>
        <w:t xml:space="preserve"> </w:t>
      </w:r>
      <w:r>
        <w:rPr>
          <w:w w:val="105"/>
        </w:rPr>
        <w:t>chain</w:t>
      </w:r>
      <w:r>
        <w:rPr>
          <w:spacing w:val="-4"/>
          <w:w w:val="105"/>
        </w:rPr>
        <w:t xml:space="preserve"> </w:t>
      </w:r>
      <w:r>
        <w:rPr>
          <w:w w:val="105"/>
        </w:rPr>
        <w:t>137</w:t>
      </w:r>
      <w:r>
        <w:rPr>
          <w:spacing w:val="-4"/>
          <w:w w:val="105"/>
        </w:rPr>
        <w:t xml:space="preserve"> </w:t>
      </w:r>
      <w:r>
        <w:rPr>
          <w:w w:val="105"/>
        </w:rPr>
        <w:t>to</w:t>
      </w:r>
      <w:r>
        <w:rPr>
          <w:spacing w:val="-4"/>
          <w:w w:val="105"/>
        </w:rPr>
        <w:t xml:space="preserve"> </w:t>
      </w:r>
      <w:r>
        <w:rPr>
          <w:w w:val="105"/>
        </w:rPr>
        <w:t>64%</w:t>
      </w:r>
      <w:r>
        <w:rPr>
          <w:spacing w:val="-4"/>
          <w:w w:val="105"/>
        </w:rPr>
        <w:t xml:space="preserve"> </w:t>
      </w:r>
      <w:r>
        <w:rPr>
          <w:w w:val="105"/>
        </w:rPr>
        <w:t>for</w:t>
      </w:r>
      <w:r>
        <w:rPr>
          <w:spacing w:val="-4"/>
          <w:w w:val="105"/>
        </w:rPr>
        <w:t xml:space="preserve"> </w:t>
      </w:r>
      <w:r>
        <w:rPr>
          <w:w w:val="105"/>
        </w:rPr>
        <w:t>mass</w:t>
      </w:r>
      <w:r>
        <w:rPr>
          <w:spacing w:val="-5"/>
          <w:w w:val="105"/>
        </w:rPr>
        <w:t xml:space="preserve"> </w:t>
      </w:r>
      <w:r>
        <w:rPr>
          <w:w w:val="105"/>
        </w:rPr>
        <w:t>chain</w:t>
      </w:r>
      <w:r>
        <w:rPr>
          <w:spacing w:val="-4"/>
          <w:w w:val="105"/>
        </w:rPr>
        <w:t xml:space="preserve"> </w:t>
      </w:r>
      <w:r>
        <w:rPr>
          <w:w w:val="105"/>
        </w:rPr>
        <w:t>109</w:t>
      </w:r>
      <w:r>
        <w:rPr>
          <w:spacing w:val="-4"/>
          <w:w w:val="105"/>
        </w:rPr>
        <w:t xml:space="preserve"> </w:t>
      </w:r>
      <w:r>
        <w:rPr>
          <w:w w:val="105"/>
        </w:rPr>
        <w:t>[</w:t>
      </w:r>
      <w:hyperlink w:anchor="_bookmark134" w:history="1">
        <w:r>
          <w:rPr>
            <w:w w:val="105"/>
          </w:rPr>
          <w:t>1</w:t>
        </w:r>
      </w:hyperlink>
      <w:r>
        <w:rPr>
          <w:w w:val="105"/>
        </w:rPr>
        <w:t>].</w:t>
      </w:r>
    </w:p>
    <w:p w14:paraId="40176C6F" w14:textId="77777777" w:rsidR="00430DE3" w:rsidRDefault="008F0850">
      <w:pPr>
        <w:pStyle w:val="BodyText"/>
        <w:spacing w:before="8" w:line="415" w:lineRule="auto"/>
        <w:ind w:left="100" w:right="117" w:firstLine="437"/>
        <w:jc w:val="both"/>
      </w:pPr>
      <w:r>
        <w:rPr>
          <w:spacing w:val="-3"/>
          <w:w w:val="110"/>
        </w:rPr>
        <w:t xml:space="preserve">Finally, </w:t>
      </w:r>
      <w:r>
        <w:rPr>
          <w:w w:val="110"/>
        </w:rPr>
        <w:t>the chain yield for a particular mass chain is defined as the sum of</w:t>
      </w:r>
      <w:r>
        <w:rPr>
          <w:spacing w:val="-38"/>
          <w:w w:val="110"/>
        </w:rPr>
        <w:t xml:space="preserve"> </w:t>
      </w:r>
      <w:r>
        <w:rPr>
          <w:w w:val="110"/>
        </w:rPr>
        <w:t xml:space="preserve">the cumulative yields to the final decay to a stable or very </w:t>
      </w:r>
      <w:proofErr w:type="gramStart"/>
      <w:r>
        <w:rPr>
          <w:w w:val="110"/>
        </w:rPr>
        <w:t>long lived</w:t>
      </w:r>
      <w:proofErr w:type="gramEnd"/>
      <w:r>
        <w:rPr>
          <w:w w:val="110"/>
        </w:rPr>
        <w:t xml:space="preserve"> isotope in that mass</w:t>
      </w:r>
      <w:r>
        <w:rPr>
          <w:spacing w:val="-19"/>
          <w:w w:val="110"/>
        </w:rPr>
        <w:t xml:space="preserve"> </w:t>
      </w:r>
      <w:r>
        <w:rPr>
          <w:w w:val="110"/>
        </w:rPr>
        <w:t>chain</w:t>
      </w:r>
      <w:r>
        <w:rPr>
          <w:spacing w:val="-19"/>
          <w:w w:val="110"/>
        </w:rPr>
        <w:t xml:space="preserve"> </w:t>
      </w:r>
      <w:r>
        <w:rPr>
          <w:w w:val="110"/>
        </w:rPr>
        <w:t>[</w:t>
      </w:r>
      <w:hyperlink w:anchor="_bookmark177" w:history="1">
        <w:r>
          <w:rPr>
            <w:w w:val="110"/>
          </w:rPr>
          <w:t>44</w:t>
        </w:r>
      </w:hyperlink>
      <w:r>
        <w:rPr>
          <w:w w:val="110"/>
        </w:rPr>
        <w:t>].</w:t>
      </w:r>
      <w:r>
        <w:rPr>
          <w:spacing w:val="1"/>
          <w:w w:val="110"/>
        </w:rPr>
        <w:t xml:space="preserve"> </w:t>
      </w:r>
      <w:r>
        <w:rPr>
          <w:w w:val="110"/>
        </w:rPr>
        <w:t>The</w:t>
      </w:r>
      <w:r>
        <w:rPr>
          <w:spacing w:val="-19"/>
          <w:w w:val="110"/>
        </w:rPr>
        <w:t xml:space="preserve"> </w:t>
      </w:r>
      <w:r>
        <w:rPr>
          <w:w w:val="110"/>
        </w:rPr>
        <w:t>chain</w:t>
      </w:r>
      <w:r>
        <w:rPr>
          <w:spacing w:val="-19"/>
          <w:w w:val="110"/>
        </w:rPr>
        <w:t xml:space="preserve"> </w:t>
      </w:r>
      <w:r>
        <w:rPr>
          <w:w w:val="110"/>
        </w:rPr>
        <w:t>yield</w:t>
      </w:r>
      <w:r>
        <w:rPr>
          <w:spacing w:val="-19"/>
          <w:w w:val="110"/>
        </w:rPr>
        <w:t xml:space="preserve"> </w:t>
      </w:r>
      <w:r>
        <w:rPr>
          <w:w w:val="110"/>
        </w:rPr>
        <w:t>leads</w:t>
      </w:r>
      <w:r>
        <w:rPr>
          <w:spacing w:val="-19"/>
          <w:w w:val="110"/>
        </w:rPr>
        <w:t xml:space="preserve"> </w:t>
      </w:r>
      <w:r>
        <w:rPr>
          <w:w w:val="110"/>
        </w:rPr>
        <w:t>to</w:t>
      </w:r>
      <w:r>
        <w:rPr>
          <w:spacing w:val="-19"/>
          <w:w w:val="110"/>
        </w:rPr>
        <w:t xml:space="preserve"> </w:t>
      </w:r>
      <w:r>
        <w:rPr>
          <w:w w:val="110"/>
        </w:rPr>
        <w:t>the</w:t>
      </w:r>
      <w:r>
        <w:rPr>
          <w:spacing w:val="-19"/>
          <w:w w:val="110"/>
        </w:rPr>
        <w:t xml:space="preserve"> </w:t>
      </w:r>
      <w:r>
        <w:rPr>
          <w:w w:val="110"/>
        </w:rPr>
        <w:t>cumulative</w:t>
      </w:r>
      <w:r>
        <w:rPr>
          <w:spacing w:val="-19"/>
          <w:w w:val="110"/>
        </w:rPr>
        <w:t xml:space="preserve"> </w:t>
      </w:r>
      <w:r>
        <w:rPr>
          <w:w w:val="110"/>
        </w:rPr>
        <w:t>distribution</w:t>
      </w:r>
      <w:r>
        <w:rPr>
          <w:spacing w:val="-19"/>
          <w:w w:val="110"/>
        </w:rPr>
        <w:t xml:space="preserve"> </w:t>
      </w:r>
      <w:r>
        <w:rPr>
          <w:w w:val="110"/>
        </w:rPr>
        <w:t>accounting</w:t>
      </w:r>
      <w:r>
        <w:rPr>
          <w:spacing w:val="-19"/>
          <w:w w:val="110"/>
        </w:rPr>
        <w:t xml:space="preserve"> </w:t>
      </w:r>
      <w:r>
        <w:rPr>
          <w:w w:val="110"/>
        </w:rPr>
        <w:t>for branching</w:t>
      </w:r>
      <w:r>
        <w:rPr>
          <w:spacing w:val="-11"/>
          <w:w w:val="110"/>
        </w:rPr>
        <w:t xml:space="preserve"> </w:t>
      </w:r>
      <w:r>
        <w:rPr>
          <w:w w:val="110"/>
        </w:rPr>
        <w:t>in</w:t>
      </w:r>
      <w:r>
        <w:rPr>
          <w:spacing w:val="-11"/>
          <w:w w:val="110"/>
        </w:rPr>
        <w:t xml:space="preserve"> </w:t>
      </w:r>
      <w:r>
        <w:rPr>
          <w:w w:val="110"/>
        </w:rPr>
        <w:t>and</w:t>
      </w:r>
      <w:r>
        <w:rPr>
          <w:spacing w:val="-11"/>
          <w:w w:val="110"/>
        </w:rPr>
        <w:t xml:space="preserve"> </w:t>
      </w:r>
      <w:r>
        <w:rPr>
          <w:w w:val="110"/>
        </w:rPr>
        <w:t>out</w:t>
      </w:r>
      <w:r>
        <w:rPr>
          <w:spacing w:val="-11"/>
          <w:w w:val="110"/>
        </w:rPr>
        <w:t xml:space="preserve"> </w:t>
      </w:r>
      <w:r>
        <w:rPr>
          <w:w w:val="110"/>
        </w:rPr>
        <w:t>of</w:t>
      </w:r>
      <w:r>
        <w:rPr>
          <w:spacing w:val="-11"/>
          <w:w w:val="110"/>
        </w:rPr>
        <w:t xml:space="preserve"> </w:t>
      </w:r>
      <w:r>
        <w:rPr>
          <w:w w:val="110"/>
        </w:rPr>
        <w:t>a</w:t>
      </w:r>
      <w:r>
        <w:rPr>
          <w:spacing w:val="-11"/>
          <w:w w:val="110"/>
        </w:rPr>
        <w:t xml:space="preserve"> </w:t>
      </w:r>
      <w:r>
        <w:rPr>
          <w:w w:val="110"/>
        </w:rPr>
        <w:t>mass</w:t>
      </w:r>
      <w:r>
        <w:rPr>
          <w:spacing w:val="-11"/>
          <w:w w:val="110"/>
        </w:rPr>
        <w:t xml:space="preserve"> </w:t>
      </w:r>
      <w:r>
        <w:rPr>
          <w:w w:val="110"/>
        </w:rPr>
        <w:t>chain</w:t>
      </w:r>
      <w:r>
        <w:rPr>
          <w:spacing w:val="-11"/>
          <w:w w:val="110"/>
        </w:rPr>
        <w:t xml:space="preserve"> </w:t>
      </w:r>
      <w:r>
        <w:rPr>
          <w:w w:val="110"/>
        </w:rPr>
        <w:t>through</w:t>
      </w:r>
      <w:r>
        <w:rPr>
          <w:spacing w:val="-11"/>
          <w:w w:val="110"/>
        </w:rPr>
        <w:t xml:space="preserve"> </w:t>
      </w:r>
      <w:r>
        <w:rPr>
          <w:w w:val="110"/>
        </w:rPr>
        <w:t>neutron</w:t>
      </w:r>
      <w:r>
        <w:rPr>
          <w:spacing w:val="-11"/>
          <w:w w:val="110"/>
        </w:rPr>
        <w:t xml:space="preserve"> </w:t>
      </w:r>
      <w:r>
        <w:rPr>
          <w:w w:val="110"/>
        </w:rPr>
        <w:t>emission</w:t>
      </w:r>
      <w:r>
        <w:rPr>
          <w:spacing w:val="-11"/>
          <w:w w:val="110"/>
        </w:rPr>
        <w:t xml:space="preserve"> </w:t>
      </w:r>
      <w:r>
        <w:rPr>
          <w:w w:val="110"/>
        </w:rPr>
        <w:t>when;</w:t>
      </w:r>
      <w:r>
        <w:rPr>
          <w:spacing w:val="-10"/>
          <w:w w:val="110"/>
        </w:rPr>
        <w:t xml:space="preserve"> </w:t>
      </w:r>
      <w:r>
        <w:rPr>
          <w:w w:val="110"/>
        </w:rPr>
        <w:t>in</w:t>
      </w:r>
      <w:r>
        <w:rPr>
          <w:spacing w:val="-11"/>
          <w:w w:val="110"/>
        </w:rPr>
        <w:t xml:space="preserve"> </w:t>
      </w:r>
      <w:r>
        <w:rPr>
          <w:w w:val="110"/>
        </w:rPr>
        <w:t>particular, the chain yield equals the cumulative yield for the last stable member of a decay chain.</w:t>
      </w:r>
      <w:r>
        <w:rPr>
          <w:spacing w:val="-2"/>
          <w:w w:val="110"/>
        </w:rPr>
        <w:t xml:space="preserve"> </w:t>
      </w:r>
      <w:r>
        <w:rPr>
          <w:w w:val="110"/>
        </w:rPr>
        <w:t>An</w:t>
      </w:r>
      <w:r>
        <w:rPr>
          <w:spacing w:val="-23"/>
          <w:w w:val="110"/>
        </w:rPr>
        <w:t xml:space="preserve"> </w:t>
      </w:r>
      <w:r>
        <w:rPr>
          <w:w w:val="110"/>
        </w:rPr>
        <w:t>example</w:t>
      </w:r>
      <w:r>
        <w:rPr>
          <w:spacing w:val="-23"/>
          <w:w w:val="110"/>
        </w:rPr>
        <w:t xml:space="preserve"> </w:t>
      </w:r>
      <w:r>
        <w:rPr>
          <w:w w:val="110"/>
        </w:rPr>
        <w:t>is</w:t>
      </w:r>
      <w:r>
        <w:rPr>
          <w:spacing w:val="-23"/>
          <w:w w:val="110"/>
        </w:rPr>
        <w:t xml:space="preserve"> </w:t>
      </w:r>
      <w:r>
        <w:rPr>
          <w:w w:val="110"/>
        </w:rPr>
        <w:t>shown</w:t>
      </w:r>
      <w:r>
        <w:rPr>
          <w:spacing w:val="-23"/>
          <w:w w:val="110"/>
        </w:rPr>
        <w:t xml:space="preserve"> </w:t>
      </w:r>
      <w:r>
        <w:rPr>
          <w:w w:val="110"/>
        </w:rPr>
        <w:t>in</w:t>
      </w:r>
      <w:r>
        <w:rPr>
          <w:spacing w:val="-23"/>
          <w:w w:val="110"/>
        </w:rPr>
        <w:t xml:space="preserve"> </w:t>
      </w:r>
      <w:r>
        <w:rPr>
          <w:w w:val="110"/>
        </w:rPr>
        <w:t>Figure</w:t>
      </w:r>
      <w:r>
        <w:rPr>
          <w:spacing w:val="-22"/>
          <w:w w:val="110"/>
        </w:rPr>
        <w:t xml:space="preserve"> </w:t>
      </w:r>
      <w:hyperlink w:anchor="_bookmark38" w:history="1">
        <w:r>
          <w:rPr>
            <w:w w:val="110"/>
          </w:rPr>
          <w:t>13</w:t>
        </w:r>
      </w:hyperlink>
      <w:r>
        <w:rPr>
          <w:spacing w:val="-23"/>
          <w:w w:val="110"/>
        </w:rPr>
        <w:t xml:space="preserve"> </w:t>
      </w:r>
      <w:r>
        <w:rPr>
          <w:w w:val="110"/>
        </w:rPr>
        <w:t>for</w:t>
      </w:r>
      <w:r>
        <w:rPr>
          <w:spacing w:val="-23"/>
          <w:w w:val="110"/>
        </w:rPr>
        <w:t xml:space="preserve"> </w:t>
      </w:r>
      <w:r>
        <w:rPr>
          <w:w w:val="110"/>
        </w:rPr>
        <w:t>the</w:t>
      </w:r>
      <w:r>
        <w:rPr>
          <w:spacing w:val="-23"/>
          <w:w w:val="110"/>
        </w:rPr>
        <w:t xml:space="preserve"> </w:t>
      </w:r>
      <w:r>
        <w:rPr>
          <w:w w:val="110"/>
        </w:rPr>
        <w:t>A</w:t>
      </w:r>
      <w:r>
        <w:rPr>
          <w:spacing w:val="-23"/>
          <w:w w:val="110"/>
        </w:rPr>
        <w:t xml:space="preserve"> </w:t>
      </w:r>
      <w:r>
        <w:rPr>
          <w:w w:val="110"/>
        </w:rPr>
        <w:t>=</w:t>
      </w:r>
      <w:r>
        <w:rPr>
          <w:spacing w:val="-23"/>
          <w:w w:val="110"/>
        </w:rPr>
        <w:t xml:space="preserve"> </w:t>
      </w:r>
      <w:r>
        <w:rPr>
          <w:w w:val="110"/>
        </w:rPr>
        <w:t>89</w:t>
      </w:r>
      <w:r>
        <w:rPr>
          <w:spacing w:val="-23"/>
          <w:w w:val="110"/>
        </w:rPr>
        <w:t xml:space="preserve"> </w:t>
      </w:r>
      <w:r>
        <w:rPr>
          <w:w w:val="110"/>
        </w:rPr>
        <w:t>mass</w:t>
      </w:r>
      <w:r>
        <w:rPr>
          <w:spacing w:val="-23"/>
          <w:w w:val="110"/>
        </w:rPr>
        <w:t xml:space="preserve"> </w:t>
      </w:r>
      <w:r>
        <w:rPr>
          <w:w w:val="110"/>
        </w:rPr>
        <w:t>chain,</w:t>
      </w:r>
      <w:r>
        <w:rPr>
          <w:spacing w:val="-22"/>
          <w:w w:val="110"/>
        </w:rPr>
        <w:t xml:space="preserve"> </w:t>
      </w:r>
      <w:r>
        <w:rPr>
          <w:w w:val="110"/>
        </w:rPr>
        <w:t>where</w:t>
      </w:r>
      <w:r>
        <w:rPr>
          <w:spacing w:val="-23"/>
          <w:w w:val="110"/>
        </w:rPr>
        <w:t xml:space="preserve"> </w:t>
      </w:r>
      <w:r>
        <w:rPr>
          <w:w w:val="110"/>
        </w:rPr>
        <w:t>the</w:t>
      </w:r>
      <w:r>
        <w:rPr>
          <w:spacing w:val="-23"/>
          <w:w w:val="110"/>
        </w:rPr>
        <w:t xml:space="preserve"> </w:t>
      </w:r>
      <w:r>
        <w:rPr>
          <w:w w:val="110"/>
        </w:rPr>
        <w:t>stable</w:t>
      </w:r>
    </w:p>
    <w:p w14:paraId="5DA7C3DA" w14:textId="77777777" w:rsidR="00430DE3" w:rsidRDefault="00430DE3">
      <w:pPr>
        <w:spacing w:line="415" w:lineRule="auto"/>
        <w:jc w:val="both"/>
        <w:sectPr w:rsidR="00430DE3">
          <w:pgSz w:w="12240" w:h="15840"/>
          <w:pgMar w:top="1440" w:right="1680" w:bottom="1380" w:left="1700" w:header="0" w:footer="1182" w:gutter="0"/>
          <w:cols w:space="720"/>
        </w:sectPr>
      </w:pPr>
    </w:p>
    <w:p w14:paraId="081160C2" w14:textId="77777777" w:rsidR="00430DE3" w:rsidRDefault="008F0850">
      <w:pPr>
        <w:pStyle w:val="BodyText"/>
        <w:ind w:left="100"/>
        <w:rPr>
          <w:sz w:val="20"/>
        </w:rPr>
      </w:pPr>
      <w:r>
        <w:rPr>
          <w:noProof/>
          <w:sz w:val="20"/>
        </w:rPr>
        <w:lastRenderedPageBreak/>
        <w:drawing>
          <wp:inline distT="0" distB="0" distL="0" distR="0" wp14:anchorId="3E30F8D2" wp14:editId="77C659A4">
            <wp:extent cx="5458206" cy="3995928"/>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5" cstate="print"/>
                    <a:stretch>
                      <a:fillRect/>
                    </a:stretch>
                  </pic:blipFill>
                  <pic:spPr>
                    <a:xfrm>
                      <a:off x="0" y="0"/>
                      <a:ext cx="5458206" cy="3995928"/>
                    </a:xfrm>
                    <a:prstGeom prst="rect">
                      <a:avLst/>
                    </a:prstGeom>
                  </pic:spPr>
                </pic:pic>
              </a:graphicData>
            </a:graphic>
          </wp:inline>
        </w:drawing>
      </w:r>
    </w:p>
    <w:p w14:paraId="1DB9AECC" w14:textId="77777777" w:rsidR="00430DE3" w:rsidRDefault="00430DE3">
      <w:pPr>
        <w:pStyle w:val="BodyText"/>
        <w:spacing w:before="6"/>
        <w:rPr>
          <w:sz w:val="10"/>
        </w:rPr>
      </w:pPr>
    </w:p>
    <w:p w14:paraId="7773840D" w14:textId="77777777" w:rsidR="00430DE3" w:rsidRDefault="008F0850">
      <w:pPr>
        <w:spacing w:before="76" w:line="249" w:lineRule="auto"/>
        <w:ind w:left="100"/>
        <w:rPr>
          <w:b/>
          <w:sz w:val="20"/>
        </w:rPr>
      </w:pPr>
      <w:bookmarkStart w:id="208" w:name="_bookmark36"/>
      <w:bookmarkEnd w:id="208"/>
      <w:r>
        <w:rPr>
          <w:b/>
          <w:w w:val="115"/>
          <w:sz w:val="20"/>
        </w:rPr>
        <w:t xml:space="preserve">Figure 12. Comparison of energy dependent </w:t>
      </w:r>
      <w:r>
        <w:rPr>
          <w:rFonts w:ascii="Bookman Old Style"/>
          <w:b/>
          <w:w w:val="115"/>
          <w:position w:val="7"/>
          <w:sz w:val="14"/>
        </w:rPr>
        <w:t>235</w:t>
      </w:r>
      <w:r>
        <w:rPr>
          <w:b/>
          <w:w w:val="115"/>
          <w:sz w:val="20"/>
        </w:rPr>
        <w:t xml:space="preserve">U cumulative fission product </w:t>
      </w:r>
      <w:proofErr w:type="spellStart"/>
      <w:r>
        <w:rPr>
          <w:b/>
          <w:w w:val="115"/>
          <w:sz w:val="20"/>
        </w:rPr>
        <w:t>distribu</w:t>
      </w:r>
      <w:proofErr w:type="spellEnd"/>
      <w:r>
        <w:rPr>
          <w:b/>
          <w:w w:val="115"/>
          <w:sz w:val="20"/>
        </w:rPr>
        <w:t xml:space="preserve">- </w:t>
      </w:r>
      <w:proofErr w:type="spellStart"/>
      <w:r>
        <w:rPr>
          <w:b/>
          <w:w w:val="115"/>
          <w:sz w:val="20"/>
        </w:rPr>
        <w:t>tions</w:t>
      </w:r>
      <w:proofErr w:type="spellEnd"/>
      <w:r w:rsidR="00DB52C2">
        <w:rPr>
          <w:b/>
          <w:w w:val="115"/>
          <w:sz w:val="20"/>
        </w:rPr>
        <w:t xml:space="preserve"> </w:t>
      </w:r>
      <w:r>
        <w:rPr>
          <w:b/>
          <w:w w:val="115"/>
          <w:sz w:val="20"/>
        </w:rPr>
        <w:t>from</w:t>
      </w:r>
      <w:r w:rsidR="00DB52C2">
        <w:rPr>
          <w:b/>
          <w:w w:val="115"/>
          <w:sz w:val="20"/>
        </w:rPr>
        <w:t xml:space="preserve"> </w:t>
      </w:r>
      <w:r>
        <w:rPr>
          <w:b/>
          <w:w w:val="115"/>
          <w:sz w:val="20"/>
        </w:rPr>
        <w:t>ENDF/B-VII.1 [</w:t>
      </w:r>
      <w:hyperlink w:anchor="_bookmark134" w:history="1">
        <w:r>
          <w:rPr>
            <w:b/>
            <w:w w:val="115"/>
            <w:sz w:val="20"/>
          </w:rPr>
          <w:t>1</w:t>
        </w:r>
      </w:hyperlink>
      <w:r>
        <w:rPr>
          <w:b/>
          <w:w w:val="115"/>
          <w:sz w:val="20"/>
        </w:rPr>
        <w:t>].</w:t>
      </w:r>
    </w:p>
    <w:p w14:paraId="259DCC8D" w14:textId="77777777" w:rsidR="00430DE3" w:rsidRDefault="00430DE3">
      <w:pPr>
        <w:pStyle w:val="BodyText"/>
        <w:rPr>
          <w:b/>
          <w:sz w:val="20"/>
        </w:rPr>
      </w:pPr>
    </w:p>
    <w:p w14:paraId="31BD115E" w14:textId="77777777" w:rsidR="00430DE3" w:rsidRDefault="00430DE3">
      <w:pPr>
        <w:pStyle w:val="BodyText"/>
        <w:spacing w:before="7"/>
        <w:rPr>
          <w:b/>
          <w:sz w:val="17"/>
        </w:rPr>
      </w:pPr>
    </w:p>
    <w:p w14:paraId="3D501C50" w14:textId="77777777" w:rsidR="00430DE3" w:rsidRDefault="008F0850">
      <w:pPr>
        <w:pStyle w:val="BodyText"/>
        <w:spacing w:line="415" w:lineRule="auto"/>
        <w:ind w:left="100" w:right="407"/>
      </w:pPr>
      <w:r>
        <w:rPr>
          <w:w w:val="105"/>
        </w:rPr>
        <w:t>isotope is Y-89 [</w:t>
      </w:r>
      <w:hyperlink w:anchor="_bookmark180" w:history="1">
        <w:r>
          <w:rPr>
            <w:w w:val="105"/>
          </w:rPr>
          <w:t>47</w:t>
        </w:r>
      </w:hyperlink>
      <w:r>
        <w:rPr>
          <w:w w:val="105"/>
        </w:rPr>
        <w:t>]. The neutron deficient decay scheme has not been shown as it has negligible contribution to the fission product decay</w:t>
      </w:r>
      <w:r>
        <w:rPr>
          <w:spacing w:val="55"/>
          <w:w w:val="105"/>
        </w:rPr>
        <w:t xml:space="preserve"> </w:t>
      </w:r>
      <w:r>
        <w:rPr>
          <w:w w:val="105"/>
        </w:rPr>
        <w:t>scheme.</w:t>
      </w:r>
    </w:p>
    <w:p w14:paraId="455B08BF" w14:textId="77777777" w:rsidR="00430DE3" w:rsidRDefault="00430DE3">
      <w:pPr>
        <w:pStyle w:val="BodyText"/>
        <w:spacing w:before="8"/>
        <w:rPr>
          <w:sz w:val="29"/>
        </w:rPr>
      </w:pPr>
    </w:p>
    <w:p w14:paraId="506B5F80" w14:textId="77777777" w:rsidR="00430DE3" w:rsidRDefault="008F0850">
      <w:pPr>
        <w:pStyle w:val="Heading2"/>
        <w:numPr>
          <w:ilvl w:val="2"/>
          <w:numId w:val="15"/>
        </w:numPr>
        <w:tabs>
          <w:tab w:val="left" w:pos="1273"/>
          <w:tab w:val="left" w:pos="1274"/>
        </w:tabs>
      </w:pPr>
      <w:bookmarkStart w:id="209" w:name="_bookmark37"/>
      <w:bookmarkEnd w:id="209"/>
      <w:r>
        <w:rPr>
          <w:w w:val="115"/>
        </w:rPr>
        <w:t>Nagy Fits for Fission Product</w:t>
      </w:r>
      <w:r w:rsidR="00DB52C2">
        <w:rPr>
          <w:w w:val="115"/>
        </w:rPr>
        <w:t xml:space="preserve"> </w:t>
      </w:r>
      <w:r>
        <w:rPr>
          <w:w w:val="115"/>
        </w:rPr>
        <w:t>Isotopes</w:t>
      </w:r>
    </w:p>
    <w:p w14:paraId="423BA2B8" w14:textId="77777777" w:rsidR="00430DE3" w:rsidRDefault="00430DE3">
      <w:pPr>
        <w:pStyle w:val="BodyText"/>
        <w:spacing w:before="11"/>
        <w:rPr>
          <w:b/>
          <w:sz w:val="30"/>
        </w:rPr>
      </w:pPr>
    </w:p>
    <w:p w14:paraId="04DE31EE" w14:textId="77777777" w:rsidR="00430DE3" w:rsidRDefault="008F0850">
      <w:pPr>
        <w:pStyle w:val="BodyText"/>
        <w:spacing w:line="415" w:lineRule="auto"/>
        <w:ind w:left="100" w:right="117" w:firstLine="351"/>
        <w:jc w:val="both"/>
      </w:pPr>
      <w:r>
        <w:rPr>
          <w:w w:val="105"/>
        </w:rPr>
        <w:t>The</w:t>
      </w:r>
      <w:r>
        <w:rPr>
          <w:spacing w:val="-11"/>
          <w:w w:val="105"/>
        </w:rPr>
        <w:t xml:space="preserve"> </w:t>
      </w:r>
      <w:r>
        <w:rPr>
          <w:w w:val="105"/>
        </w:rPr>
        <w:t>three</w:t>
      </w:r>
      <w:r>
        <w:rPr>
          <w:spacing w:val="-11"/>
          <w:w w:val="105"/>
        </w:rPr>
        <w:t xml:space="preserve"> </w:t>
      </w:r>
      <w:proofErr w:type="spellStart"/>
      <w:r>
        <w:rPr>
          <w:w w:val="105"/>
        </w:rPr>
        <w:t>fissioning</w:t>
      </w:r>
      <w:proofErr w:type="spellEnd"/>
      <w:r>
        <w:rPr>
          <w:spacing w:val="-11"/>
          <w:w w:val="105"/>
        </w:rPr>
        <w:t xml:space="preserve"> </w:t>
      </w:r>
      <w:r>
        <w:rPr>
          <w:w w:val="105"/>
        </w:rPr>
        <w:t>isotope</w:t>
      </w:r>
      <w:r>
        <w:rPr>
          <w:spacing w:val="-11"/>
          <w:w w:val="105"/>
        </w:rPr>
        <w:t xml:space="preserve"> </w:t>
      </w:r>
      <w:r>
        <w:rPr>
          <w:w w:val="105"/>
        </w:rPr>
        <w:t>energies</w:t>
      </w:r>
      <w:r>
        <w:rPr>
          <w:spacing w:val="-11"/>
          <w:w w:val="105"/>
        </w:rPr>
        <w:t xml:space="preserve"> </w:t>
      </w:r>
      <w:r>
        <w:rPr>
          <w:w w:val="105"/>
        </w:rPr>
        <w:t>provided</w:t>
      </w:r>
      <w:r>
        <w:rPr>
          <w:spacing w:val="-11"/>
          <w:w w:val="105"/>
        </w:rPr>
        <w:t xml:space="preserve"> </w:t>
      </w:r>
      <w:r>
        <w:rPr>
          <w:w w:val="105"/>
        </w:rPr>
        <w:t>in</w:t>
      </w:r>
      <w:r>
        <w:rPr>
          <w:spacing w:val="-11"/>
          <w:w w:val="105"/>
        </w:rPr>
        <w:t xml:space="preserve"> </w:t>
      </w:r>
      <w:r>
        <w:rPr>
          <w:w w:val="105"/>
        </w:rPr>
        <w:t>ENDF</w:t>
      </w:r>
      <w:r>
        <w:rPr>
          <w:spacing w:val="-11"/>
          <w:w w:val="105"/>
        </w:rPr>
        <w:t xml:space="preserve"> </w:t>
      </w:r>
      <w:r>
        <w:rPr>
          <w:w w:val="105"/>
        </w:rPr>
        <w:t>describe</w:t>
      </w:r>
      <w:r>
        <w:rPr>
          <w:spacing w:val="-11"/>
          <w:w w:val="105"/>
        </w:rPr>
        <w:t xml:space="preserve"> </w:t>
      </w:r>
      <w:r>
        <w:rPr>
          <w:w w:val="105"/>
        </w:rPr>
        <w:t>part</w:t>
      </w:r>
      <w:r>
        <w:rPr>
          <w:spacing w:val="-11"/>
          <w:w w:val="105"/>
        </w:rPr>
        <w:t xml:space="preserve"> </w:t>
      </w:r>
      <w:r>
        <w:rPr>
          <w:w w:val="105"/>
        </w:rPr>
        <w:t>of</w:t>
      </w:r>
      <w:r>
        <w:rPr>
          <w:spacing w:val="-11"/>
          <w:w w:val="105"/>
        </w:rPr>
        <w:t xml:space="preserve"> </w:t>
      </w:r>
      <w:r>
        <w:rPr>
          <w:w w:val="105"/>
        </w:rPr>
        <w:t>the</w:t>
      </w:r>
      <w:r>
        <w:rPr>
          <w:spacing w:val="-11"/>
          <w:w w:val="105"/>
        </w:rPr>
        <w:t xml:space="preserve"> </w:t>
      </w:r>
      <w:proofErr w:type="spellStart"/>
      <w:r>
        <w:rPr>
          <w:w w:val="105"/>
        </w:rPr>
        <w:t>behav</w:t>
      </w:r>
      <w:proofErr w:type="spellEnd"/>
      <w:r>
        <w:rPr>
          <w:w w:val="105"/>
        </w:rPr>
        <w:t xml:space="preserve">- </w:t>
      </w:r>
      <w:proofErr w:type="spellStart"/>
      <w:r>
        <w:rPr>
          <w:w w:val="105"/>
        </w:rPr>
        <w:t>ior</w:t>
      </w:r>
      <w:proofErr w:type="spellEnd"/>
      <w:r>
        <w:rPr>
          <w:w w:val="105"/>
        </w:rPr>
        <w:t xml:space="preserve"> of the </w:t>
      </w:r>
      <w:proofErr w:type="spellStart"/>
      <w:r>
        <w:rPr>
          <w:w w:val="105"/>
        </w:rPr>
        <w:t>fissioning</w:t>
      </w:r>
      <w:proofErr w:type="spellEnd"/>
      <w:r>
        <w:rPr>
          <w:w w:val="105"/>
        </w:rPr>
        <w:t xml:space="preserve"> system; </w:t>
      </w:r>
      <w:r>
        <w:rPr>
          <w:spacing w:val="-3"/>
          <w:w w:val="105"/>
        </w:rPr>
        <w:t xml:space="preserve">however, </w:t>
      </w:r>
      <w:r>
        <w:rPr>
          <w:w w:val="105"/>
        </w:rPr>
        <w:t xml:space="preserve">including fit experimental data enables better energy resolution and predictions consistent with observed experiments. Empirical relations developed </w:t>
      </w:r>
      <w:r>
        <w:rPr>
          <w:spacing w:val="-4"/>
          <w:w w:val="105"/>
        </w:rPr>
        <w:t xml:space="preserve">by </w:t>
      </w:r>
      <w:r>
        <w:rPr>
          <w:w w:val="105"/>
        </w:rPr>
        <w:t>Nagy provide an approach to predict the fission product yield as a function of energy given sufficient yield measurement data. Nagy fits the</w:t>
      </w:r>
      <w:r>
        <w:rPr>
          <w:spacing w:val="57"/>
          <w:w w:val="105"/>
        </w:rPr>
        <w:t xml:space="preserve"> </w:t>
      </w:r>
      <w:r>
        <w:rPr>
          <w:w w:val="105"/>
        </w:rPr>
        <w:t>fission</w:t>
      </w:r>
    </w:p>
    <w:p w14:paraId="5B2E3D11" w14:textId="77777777" w:rsidR="00430DE3" w:rsidRDefault="00430DE3">
      <w:pPr>
        <w:spacing w:line="415" w:lineRule="auto"/>
        <w:jc w:val="both"/>
        <w:sectPr w:rsidR="00430DE3">
          <w:pgSz w:w="12240" w:h="15840"/>
          <w:pgMar w:top="1440" w:right="1680" w:bottom="1380" w:left="1700" w:header="0" w:footer="1182" w:gutter="0"/>
          <w:cols w:space="720"/>
        </w:sectPr>
      </w:pPr>
    </w:p>
    <w:p w14:paraId="17E9AB91" w14:textId="77777777" w:rsidR="00430DE3" w:rsidRDefault="008F0850">
      <w:pPr>
        <w:pStyle w:val="BodyText"/>
        <w:ind w:left="120"/>
        <w:rPr>
          <w:sz w:val="20"/>
        </w:rPr>
      </w:pPr>
      <w:r>
        <w:rPr>
          <w:noProof/>
          <w:sz w:val="20"/>
        </w:rPr>
        <w:lastRenderedPageBreak/>
        <w:drawing>
          <wp:inline distT="0" distB="0" distL="0" distR="0" wp14:anchorId="0F69E21D" wp14:editId="6C143DFC">
            <wp:extent cx="5469254" cy="4535614"/>
            <wp:effectExtent l="0" t="0" r="0"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6" cstate="print"/>
                    <a:stretch>
                      <a:fillRect/>
                    </a:stretch>
                  </pic:blipFill>
                  <pic:spPr>
                    <a:xfrm>
                      <a:off x="0" y="0"/>
                      <a:ext cx="5469254" cy="4535614"/>
                    </a:xfrm>
                    <a:prstGeom prst="rect">
                      <a:avLst/>
                    </a:prstGeom>
                  </pic:spPr>
                </pic:pic>
              </a:graphicData>
            </a:graphic>
          </wp:inline>
        </w:drawing>
      </w:r>
    </w:p>
    <w:p w14:paraId="7A678CD9" w14:textId="77777777" w:rsidR="00430DE3" w:rsidRDefault="00430DE3">
      <w:pPr>
        <w:pStyle w:val="BodyText"/>
        <w:spacing w:before="8"/>
        <w:rPr>
          <w:sz w:val="9"/>
        </w:rPr>
      </w:pPr>
    </w:p>
    <w:p w14:paraId="7193635B" w14:textId="77777777" w:rsidR="00430DE3" w:rsidRDefault="008F0850">
      <w:pPr>
        <w:spacing w:before="75" w:line="242" w:lineRule="exact"/>
        <w:ind w:left="120"/>
        <w:jc w:val="both"/>
        <w:rPr>
          <w:b/>
          <w:sz w:val="20"/>
        </w:rPr>
      </w:pPr>
      <w:bookmarkStart w:id="210" w:name="_bookmark38"/>
      <w:bookmarkEnd w:id="210"/>
      <w:r>
        <w:rPr>
          <w:b/>
          <w:w w:val="115"/>
          <w:sz w:val="20"/>
        </w:rPr>
        <w:t>Figure 13.</w:t>
      </w:r>
      <w:r w:rsidR="00DB52C2">
        <w:rPr>
          <w:b/>
          <w:w w:val="115"/>
          <w:sz w:val="20"/>
        </w:rPr>
        <w:t xml:space="preserve"> </w:t>
      </w:r>
      <w:r>
        <w:rPr>
          <w:b/>
          <w:w w:val="115"/>
          <w:sz w:val="20"/>
        </w:rPr>
        <w:t xml:space="preserve">Neutron rich decay scheme for mass chain A=89 where the </w:t>
      </w:r>
      <w:r>
        <w:rPr>
          <w:rFonts w:ascii="Bookman Old Style"/>
          <w:b/>
          <w:w w:val="115"/>
          <w:position w:val="7"/>
          <w:sz w:val="14"/>
        </w:rPr>
        <w:t>89</w:t>
      </w:r>
      <w:r>
        <w:rPr>
          <w:b/>
          <w:w w:val="115"/>
          <w:sz w:val="20"/>
        </w:rPr>
        <w:t>Sr decay to</w:t>
      </w:r>
    </w:p>
    <w:p w14:paraId="3E578415" w14:textId="77777777" w:rsidR="00430DE3" w:rsidRDefault="008F0850">
      <w:pPr>
        <w:spacing w:line="242" w:lineRule="exact"/>
        <w:ind w:left="119"/>
        <w:jc w:val="both"/>
        <w:rPr>
          <w:b/>
          <w:sz w:val="20"/>
        </w:rPr>
      </w:pPr>
      <w:r>
        <w:rPr>
          <w:rFonts w:ascii="Bookman Old Style"/>
          <w:b/>
          <w:spacing w:val="3"/>
          <w:w w:val="115"/>
          <w:position w:val="7"/>
          <w:sz w:val="14"/>
        </w:rPr>
        <w:t>89</w:t>
      </w:r>
      <w:r>
        <w:rPr>
          <w:b/>
          <w:spacing w:val="3"/>
          <w:w w:val="115"/>
          <w:sz w:val="20"/>
        </w:rPr>
        <w:t xml:space="preserve">Y </w:t>
      </w:r>
      <w:r>
        <w:rPr>
          <w:b/>
          <w:w w:val="115"/>
          <w:sz w:val="20"/>
        </w:rPr>
        <w:t xml:space="preserve">represents the final decay to the stable </w:t>
      </w:r>
      <w:proofErr w:type="gramStart"/>
      <w:r>
        <w:rPr>
          <w:b/>
          <w:w w:val="115"/>
          <w:sz w:val="20"/>
        </w:rPr>
        <w:t>isotope</w:t>
      </w:r>
      <w:r w:rsidR="00DB52C2">
        <w:rPr>
          <w:b/>
          <w:w w:val="115"/>
          <w:sz w:val="20"/>
        </w:rPr>
        <w:t xml:space="preserve"> </w:t>
      </w:r>
      <w:r>
        <w:rPr>
          <w:b/>
          <w:spacing w:val="53"/>
          <w:w w:val="115"/>
          <w:sz w:val="20"/>
        </w:rPr>
        <w:t xml:space="preserve"> </w:t>
      </w:r>
      <w:r>
        <w:rPr>
          <w:b/>
          <w:w w:val="115"/>
          <w:sz w:val="20"/>
        </w:rPr>
        <w:t>[</w:t>
      </w:r>
      <w:proofErr w:type="gramEnd"/>
      <w:r w:rsidR="002363D0">
        <w:rPr>
          <w:b/>
          <w:w w:val="115"/>
          <w:sz w:val="20"/>
        </w:rPr>
        <w:fldChar w:fldCharType="begin"/>
      </w:r>
      <w:r w:rsidR="002363D0">
        <w:rPr>
          <w:b/>
          <w:w w:val="115"/>
          <w:sz w:val="20"/>
        </w:rPr>
        <w:instrText xml:space="preserve"> HYPERLINK \l "_bookmark180" </w:instrText>
      </w:r>
      <w:r w:rsidR="002363D0">
        <w:rPr>
          <w:b/>
          <w:w w:val="115"/>
          <w:sz w:val="20"/>
        </w:rPr>
        <w:fldChar w:fldCharType="separate"/>
      </w:r>
      <w:r>
        <w:rPr>
          <w:b/>
          <w:w w:val="115"/>
          <w:sz w:val="20"/>
        </w:rPr>
        <w:t>47</w:t>
      </w:r>
      <w:r w:rsidR="002363D0">
        <w:rPr>
          <w:b/>
          <w:w w:val="115"/>
          <w:sz w:val="20"/>
        </w:rPr>
        <w:fldChar w:fldCharType="end"/>
      </w:r>
      <w:r>
        <w:rPr>
          <w:b/>
          <w:w w:val="115"/>
          <w:sz w:val="20"/>
        </w:rPr>
        <w:t>].</w:t>
      </w:r>
    </w:p>
    <w:p w14:paraId="3E72F45E" w14:textId="77777777" w:rsidR="00430DE3" w:rsidRDefault="00430DE3">
      <w:pPr>
        <w:pStyle w:val="BodyText"/>
        <w:rPr>
          <w:b/>
          <w:sz w:val="22"/>
        </w:rPr>
      </w:pPr>
    </w:p>
    <w:p w14:paraId="5B1592B6" w14:textId="77777777" w:rsidR="00430DE3" w:rsidRDefault="008F0850">
      <w:pPr>
        <w:pStyle w:val="BodyText"/>
        <w:spacing w:before="189"/>
        <w:ind w:left="119"/>
        <w:jc w:val="both"/>
      </w:pPr>
      <w:bookmarkStart w:id="211" w:name="_bookmark39"/>
      <w:bookmarkEnd w:id="211"/>
      <w:r>
        <w:rPr>
          <w:w w:val="110"/>
        </w:rPr>
        <w:t>product experimental data to an exponential equation</w:t>
      </w:r>
    </w:p>
    <w:p w14:paraId="65AA44C7" w14:textId="77777777" w:rsidR="00430DE3" w:rsidRDefault="00430DE3">
      <w:pPr>
        <w:pStyle w:val="BodyText"/>
      </w:pPr>
    </w:p>
    <w:p w14:paraId="501D7F60" w14:textId="77777777" w:rsidR="00430DE3" w:rsidRDefault="00430DE3">
      <w:pPr>
        <w:pStyle w:val="BodyText"/>
        <w:spacing w:before="10"/>
        <w:rPr>
          <w:sz w:val="32"/>
        </w:rPr>
      </w:pPr>
    </w:p>
    <w:p w14:paraId="16AC7419" w14:textId="77777777" w:rsidR="00430DE3" w:rsidRDefault="008F0850">
      <w:pPr>
        <w:tabs>
          <w:tab w:val="left" w:pos="8460"/>
        </w:tabs>
        <w:ind w:left="3598"/>
        <w:rPr>
          <w:sz w:val="24"/>
        </w:rPr>
      </w:pPr>
      <w:r>
        <w:rPr>
          <w:rFonts w:ascii="Bookman Old Style"/>
          <w:i/>
          <w:w w:val="105"/>
          <w:sz w:val="24"/>
        </w:rPr>
        <w:t xml:space="preserve">Y </w:t>
      </w:r>
      <w:r>
        <w:rPr>
          <w:spacing w:val="2"/>
          <w:w w:val="105"/>
          <w:sz w:val="24"/>
        </w:rPr>
        <w:t>(</w:t>
      </w:r>
      <w:r>
        <w:rPr>
          <w:rFonts w:ascii="Bookman Old Style"/>
          <w:i/>
          <w:spacing w:val="2"/>
          <w:w w:val="105"/>
          <w:sz w:val="24"/>
        </w:rPr>
        <w:t>E</w:t>
      </w:r>
      <w:r>
        <w:rPr>
          <w:rFonts w:ascii="Arial"/>
          <w:i/>
          <w:spacing w:val="2"/>
          <w:w w:val="105"/>
          <w:position w:val="-3"/>
          <w:sz w:val="16"/>
        </w:rPr>
        <w:t>n</w:t>
      </w:r>
      <w:r>
        <w:rPr>
          <w:spacing w:val="2"/>
          <w:w w:val="105"/>
          <w:sz w:val="24"/>
        </w:rPr>
        <w:t xml:space="preserve">) </w:t>
      </w:r>
      <w:r>
        <w:rPr>
          <w:w w:val="105"/>
          <w:sz w:val="24"/>
        </w:rPr>
        <w:t>=</w:t>
      </w:r>
      <w:r>
        <w:rPr>
          <w:spacing w:val="-25"/>
          <w:w w:val="105"/>
          <w:sz w:val="24"/>
        </w:rPr>
        <w:t xml:space="preserve"> </w:t>
      </w:r>
      <w:r>
        <w:rPr>
          <w:rFonts w:ascii="Bookman Old Style"/>
          <w:i/>
          <w:w w:val="105"/>
          <w:sz w:val="24"/>
        </w:rPr>
        <w:t>Y</w:t>
      </w:r>
      <w:r>
        <w:rPr>
          <w:w w:val="105"/>
          <w:position w:val="-3"/>
          <w:sz w:val="16"/>
        </w:rPr>
        <w:t>0</w:t>
      </w:r>
      <w:proofErr w:type="gramStart"/>
      <w:r>
        <w:rPr>
          <w:rFonts w:ascii="Bookman Old Style"/>
          <w:i/>
          <w:w w:val="105"/>
          <w:sz w:val="24"/>
        </w:rPr>
        <w:t>e</w:t>
      </w:r>
      <w:proofErr w:type="spellStart"/>
      <w:r>
        <w:rPr>
          <w:rFonts w:ascii="Arial"/>
          <w:i/>
          <w:w w:val="105"/>
          <w:position w:val="10"/>
          <w:sz w:val="16"/>
        </w:rPr>
        <w:t>bE</w:t>
      </w:r>
      <w:proofErr w:type="spellEnd"/>
      <w:r>
        <w:rPr>
          <w:rFonts w:ascii="Arial"/>
          <w:i/>
          <w:w w:val="105"/>
          <w:position w:val="8"/>
          <w:sz w:val="12"/>
        </w:rPr>
        <w:t>n</w:t>
      </w:r>
      <w:r>
        <w:rPr>
          <w:rFonts w:ascii="Arial"/>
          <w:i/>
          <w:spacing w:val="-17"/>
          <w:w w:val="105"/>
          <w:position w:val="8"/>
          <w:sz w:val="12"/>
        </w:rPr>
        <w:t xml:space="preserve"> </w:t>
      </w:r>
      <w:r>
        <w:rPr>
          <w:rFonts w:ascii="Bookman Old Style"/>
          <w:i/>
          <w:w w:val="105"/>
          <w:sz w:val="24"/>
        </w:rPr>
        <w:t>.</w:t>
      </w:r>
      <w:proofErr w:type="gramEnd"/>
      <w:r>
        <w:rPr>
          <w:rFonts w:ascii="Bookman Old Style"/>
          <w:i/>
          <w:w w:val="105"/>
          <w:sz w:val="24"/>
        </w:rPr>
        <w:tab/>
      </w:r>
      <w:r>
        <w:rPr>
          <w:w w:val="105"/>
          <w:sz w:val="24"/>
        </w:rPr>
        <w:t>(4)</w:t>
      </w:r>
    </w:p>
    <w:p w14:paraId="70EE9DF9" w14:textId="77777777" w:rsidR="00430DE3" w:rsidRDefault="00430DE3">
      <w:pPr>
        <w:pStyle w:val="BodyText"/>
        <w:rPr>
          <w:sz w:val="34"/>
        </w:rPr>
      </w:pPr>
    </w:p>
    <w:p w14:paraId="0D2F50D2" w14:textId="77777777" w:rsidR="00430DE3" w:rsidRDefault="008F0850">
      <w:pPr>
        <w:pStyle w:val="BodyText"/>
        <w:spacing w:line="410" w:lineRule="auto"/>
        <w:ind w:left="119" w:right="116"/>
        <w:jc w:val="both"/>
      </w:pPr>
      <w:r>
        <w:t xml:space="preserve">where the fitting parameters </w:t>
      </w:r>
      <w:r>
        <w:rPr>
          <w:rFonts w:ascii="Bookman Old Style"/>
          <w:i/>
        </w:rPr>
        <w:t xml:space="preserve">b </w:t>
      </w:r>
      <w:r>
        <w:t xml:space="preserve">and </w:t>
      </w:r>
      <w:r>
        <w:rPr>
          <w:rFonts w:ascii="Bookman Old Style"/>
          <w:i/>
        </w:rPr>
        <w:t>Y</w:t>
      </w:r>
      <w:r>
        <w:rPr>
          <w:position w:val="-3"/>
          <w:sz w:val="16"/>
        </w:rPr>
        <w:t xml:space="preserve">0 </w:t>
      </w:r>
      <w:r>
        <w:t>represent the slope of the function in logarithmic form and thermal fission yield, respectively [</w:t>
      </w:r>
      <w:hyperlink w:anchor="_bookmark168" w:history="1">
        <w:r>
          <w:t>35</w:t>
        </w:r>
      </w:hyperlink>
      <w:r>
        <w:t>].</w:t>
      </w:r>
      <w:r w:rsidR="00DB52C2">
        <w:t xml:space="preserve"> </w:t>
      </w:r>
      <w:r>
        <w:t>The slope is the primary measure</w:t>
      </w:r>
      <w:r w:rsidR="00DB52C2">
        <w:t xml:space="preserve">    </w:t>
      </w:r>
      <w:r>
        <w:t xml:space="preserve"> of the energy dependency of the fission product yield,</w:t>
      </w:r>
      <w:r w:rsidR="00DB52C2">
        <w:t xml:space="preserve"> </w:t>
      </w:r>
      <w:r>
        <w:t>which requires modifications</w:t>
      </w:r>
      <w:r w:rsidR="00DB52C2">
        <w:t xml:space="preserve">  </w:t>
      </w:r>
      <w:r>
        <w:t xml:space="preserve"> for multi-chance fission. First chance fission is dominant from up to 5.5 MeV, and second-chance fission up to 14.1 MeV [</w:t>
      </w:r>
      <w:hyperlink w:anchor="_bookmark168" w:history="1">
        <w:r>
          <w:t>35</w:t>
        </w:r>
      </w:hyperlink>
      <w:r>
        <w:t>]. Multi-chance fission effects on the fission product</w:t>
      </w:r>
      <w:r>
        <w:rPr>
          <w:spacing w:val="38"/>
        </w:rPr>
        <w:t xml:space="preserve"> </w:t>
      </w:r>
      <w:r>
        <w:t>yield</w:t>
      </w:r>
      <w:r>
        <w:rPr>
          <w:spacing w:val="38"/>
        </w:rPr>
        <w:t xml:space="preserve"> </w:t>
      </w:r>
      <w:r>
        <w:t>are</w:t>
      </w:r>
      <w:r>
        <w:rPr>
          <w:spacing w:val="40"/>
        </w:rPr>
        <w:t xml:space="preserve"> </w:t>
      </w:r>
      <w:r>
        <w:t>less</w:t>
      </w:r>
      <w:r>
        <w:rPr>
          <w:spacing w:val="38"/>
        </w:rPr>
        <w:t xml:space="preserve"> </w:t>
      </w:r>
      <w:r>
        <w:t>pronounced</w:t>
      </w:r>
      <w:r>
        <w:rPr>
          <w:spacing w:val="38"/>
        </w:rPr>
        <w:t xml:space="preserve"> </w:t>
      </w:r>
      <w:r>
        <w:t>in</w:t>
      </w:r>
      <w:r>
        <w:rPr>
          <w:spacing w:val="40"/>
        </w:rPr>
        <w:t xml:space="preserve"> </w:t>
      </w:r>
      <w:r>
        <w:t>asymmetric</w:t>
      </w:r>
      <w:r>
        <w:rPr>
          <w:spacing w:val="40"/>
        </w:rPr>
        <w:t xml:space="preserve"> </w:t>
      </w:r>
      <w:r>
        <w:t>regions</w:t>
      </w:r>
      <w:r>
        <w:rPr>
          <w:spacing w:val="38"/>
        </w:rPr>
        <w:t xml:space="preserve"> </w:t>
      </w:r>
      <w:r>
        <w:t>but</w:t>
      </w:r>
      <w:r>
        <w:rPr>
          <w:spacing w:val="40"/>
        </w:rPr>
        <w:t xml:space="preserve"> </w:t>
      </w:r>
      <w:r>
        <w:t>can</w:t>
      </w:r>
      <w:r>
        <w:rPr>
          <w:spacing w:val="40"/>
        </w:rPr>
        <w:t xml:space="preserve"> </w:t>
      </w:r>
      <w:r>
        <w:rPr>
          <w:spacing w:val="-4"/>
        </w:rPr>
        <w:t>have</w:t>
      </w:r>
      <w:r>
        <w:rPr>
          <w:spacing w:val="40"/>
        </w:rPr>
        <w:t xml:space="preserve"> </w:t>
      </w:r>
      <w:r>
        <w:t>a</w:t>
      </w:r>
      <w:r>
        <w:rPr>
          <w:spacing w:val="40"/>
        </w:rPr>
        <w:t xml:space="preserve"> </w:t>
      </w:r>
      <w:r>
        <w:t>large</w:t>
      </w:r>
      <w:r>
        <w:rPr>
          <w:spacing w:val="38"/>
        </w:rPr>
        <w:t xml:space="preserve"> </w:t>
      </w:r>
      <w:r>
        <w:t>impact</w:t>
      </w:r>
    </w:p>
    <w:p w14:paraId="6B3C4966" w14:textId="77777777" w:rsidR="00430DE3" w:rsidRDefault="00430DE3">
      <w:pPr>
        <w:spacing w:line="410" w:lineRule="auto"/>
        <w:jc w:val="both"/>
        <w:sectPr w:rsidR="00430DE3">
          <w:pgSz w:w="12240" w:h="15840"/>
          <w:pgMar w:top="1440" w:right="1680" w:bottom="1380" w:left="1680" w:header="0" w:footer="1182" w:gutter="0"/>
          <w:cols w:space="720"/>
        </w:sectPr>
      </w:pPr>
    </w:p>
    <w:p w14:paraId="02D8C857" w14:textId="77777777" w:rsidR="00430DE3" w:rsidRDefault="008F0850">
      <w:pPr>
        <w:pStyle w:val="BodyText"/>
        <w:spacing w:line="365" w:lineRule="exact"/>
        <w:ind w:left="100"/>
      </w:pPr>
      <w:r>
        <w:lastRenderedPageBreak/>
        <w:t xml:space="preserve">in symmetric fission (109 </w:t>
      </w:r>
      <w:r>
        <w:rPr>
          <w:rFonts w:ascii="Lucida Sans Unicode" w:hAnsi="Lucida Sans Unicode"/>
        </w:rPr>
        <w:t xml:space="preserve">≤ </w:t>
      </w:r>
      <w:r>
        <w:rPr>
          <w:rFonts w:ascii="Bookman Old Style" w:hAnsi="Bookman Old Style"/>
          <w:i/>
        </w:rPr>
        <w:t xml:space="preserve">A </w:t>
      </w:r>
      <w:r>
        <w:rPr>
          <w:rFonts w:ascii="Lucida Sans Unicode" w:hAnsi="Lucida Sans Unicode"/>
        </w:rPr>
        <w:t xml:space="preserve">≤ </w:t>
      </w:r>
      <w:r>
        <w:t>129) [</w:t>
      </w:r>
      <w:hyperlink w:anchor="_bookmark138" w:history="1">
        <w:r>
          <w:t>5</w:t>
        </w:r>
      </w:hyperlink>
      <w:r>
        <w:t>] [</w:t>
      </w:r>
      <w:hyperlink w:anchor="_bookmark168" w:history="1">
        <w:r>
          <w:t>35</w:t>
        </w:r>
      </w:hyperlink>
      <w:r>
        <w:t>].</w:t>
      </w:r>
    </w:p>
    <w:p w14:paraId="518A75DD" w14:textId="63232213" w:rsidR="00430DE3" w:rsidRDefault="008F0850">
      <w:pPr>
        <w:pStyle w:val="BodyText"/>
        <w:spacing w:before="148" w:line="415" w:lineRule="auto"/>
        <w:ind w:left="100" w:right="117" w:firstLine="351"/>
        <w:jc w:val="both"/>
      </w:pPr>
      <w:r>
        <w:t>It is important to</w:t>
      </w:r>
      <w:r w:rsidR="00DB52C2">
        <w:t xml:space="preserve"> </w:t>
      </w:r>
      <w:r>
        <w:t>note</w:t>
      </w:r>
      <w:r w:rsidR="00DB52C2">
        <w:t xml:space="preserve"> </w:t>
      </w:r>
      <w:r>
        <w:t>that</w:t>
      </w:r>
      <w:r w:rsidR="00DB52C2">
        <w:t xml:space="preserve"> </w:t>
      </w:r>
      <w:r>
        <w:t>data</w:t>
      </w:r>
      <w:ins w:id="212" w:author="Bucy, Anna M Ctr USAF AETC AFIT/ENP" w:date="2019-01-07T14:41:00Z">
        <w:r w:rsidR="000B5B70">
          <w:t>-</w:t>
        </w:r>
      </w:ins>
      <w:del w:id="213" w:author="Bucy, Anna M Ctr USAF AETC AFIT/ENP" w:date="2019-01-07T14:41:00Z">
        <w:r w:rsidR="00DB52C2" w:rsidDel="000B5B70">
          <w:delText xml:space="preserve"> </w:delText>
        </w:r>
      </w:del>
      <w:r>
        <w:t>based</w:t>
      </w:r>
      <w:r w:rsidR="00DB52C2">
        <w:t xml:space="preserve"> </w:t>
      </w:r>
      <w:r>
        <w:t>phenomenological</w:t>
      </w:r>
      <w:r w:rsidR="00DB52C2">
        <w:t xml:space="preserve"> </w:t>
      </w:r>
      <w:r>
        <w:t>models</w:t>
      </w:r>
      <w:r w:rsidR="00DB52C2">
        <w:t xml:space="preserve"> </w:t>
      </w:r>
      <w:r>
        <w:t>are</w:t>
      </w:r>
      <w:r w:rsidR="00DB52C2">
        <w:t xml:space="preserve"> </w:t>
      </w:r>
      <w:r>
        <w:t>not</w:t>
      </w:r>
      <w:r w:rsidR="00DB52C2">
        <w:t xml:space="preserve"> </w:t>
      </w:r>
      <w:r>
        <w:t>per-</w:t>
      </w:r>
      <w:r w:rsidR="00DB52C2">
        <w:t xml:space="preserve"> </w:t>
      </w:r>
      <w:proofErr w:type="spellStart"/>
      <w:r>
        <w:t>fect</w:t>
      </w:r>
      <w:proofErr w:type="spellEnd"/>
      <w:r>
        <w:t xml:space="preserve"> predictors of determining fission products </w:t>
      </w:r>
      <w:r>
        <w:rPr>
          <w:rFonts w:ascii="Bookman Old Style"/>
          <w:i/>
        </w:rPr>
        <w:t>a priori</w:t>
      </w:r>
      <w:r>
        <w:t>. In particular, recent</w:t>
      </w:r>
      <w:r w:rsidR="00DB52C2">
        <w:t xml:space="preserve"> </w:t>
      </w:r>
      <w:r>
        <w:t xml:space="preserve">pub- </w:t>
      </w:r>
      <w:proofErr w:type="spellStart"/>
      <w:r>
        <w:t>lications</w:t>
      </w:r>
      <w:proofErr w:type="spellEnd"/>
      <w:r>
        <w:t xml:space="preserve"> </w:t>
      </w:r>
      <w:r>
        <w:rPr>
          <w:spacing w:val="-4"/>
        </w:rPr>
        <w:t>have</w:t>
      </w:r>
      <w:r>
        <w:rPr>
          <w:spacing w:val="52"/>
        </w:rPr>
        <w:t xml:space="preserve"> </w:t>
      </w:r>
      <w:r>
        <w:t xml:space="preserve">findings that cannot </w:t>
      </w:r>
      <w:r>
        <w:rPr>
          <w:spacing w:val="3"/>
        </w:rPr>
        <w:t xml:space="preserve">be </w:t>
      </w:r>
      <w:r>
        <w:t>accurately modeled with current theoretical approaches [</w:t>
      </w:r>
      <w:hyperlink w:anchor="_bookmark174" w:history="1">
        <w:r>
          <w:t>41</w:t>
        </w:r>
      </w:hyperlink>
      <w:r>
        <w:t>]. In general, there are large uncertainties in the predictive power of calculating energy</w:t>
      </w:r>
      <w:ins w:id="214" w:author="Bucy, Anna M Ctr USAF AETC AFIT/ENP" w:date="2019-01-07T14:42:00Z">
        <w:r w:rsidR="000B5B70">
          <w:t>-</w:t>
        </w:r>
      </w:ins>
      <w:del w:id="215" w:author="Bucy, Anna M Ctr USAF AETC AFIT/ENP" w:date="2019-01-07T14:42:00Z">
        <w:r w:rsidDel="000B5B70">
          <w:delText xml:space="preserve"> </w:delText>
        </w:r>
      </w:del>
      <w:r>
        <w:t>dependent fission product yields. Still, this type of empirical fit is</w:t>
      </w:r>
      <w:r w:rsidR="00DB52C2">
        <w:t xml:space="preserve"> </w:t>
      </w:r>
      <w:r>
        <w:t>more predictive than GEF for individual isotopes where sufficient energy</w:t>
      </w:r>
      <w:r w:rsidR="000B5B70">
        <w:t>-</w:t>
      </w:r>
      <w:r>
        <w:t>dependent measurements</w:t>
      </w:r>
      <w:r w:rsidR="00DB52C2">
        <w:t xml:space="preserve"> </w:t>
      </w:r>
      <w:r>
        <w:t>exist.</w:t>
      </w:r>
    </w:p>
    <w:p w14:paraId="47D88B55" w14:textId="77777777" w:rsidR="00430DE3" w:rsidRDefault="00430DE3">
      <w:pPr>
        <w:pStyle w:val="BodyText"/>
        <w:rPr>
          <w:sz w:val="32"/>
        </w:rPr>
      </w:pPr>
    </w:p>
    <w:p w14:paraId="596629DF" w14:textId="77777777" w:rsidR="00430DE3" w:rsidRDefault="008F0850">
      <w:pPr>
        <w:pStyle w:val="Heading2"/>
        <w:numPr>
          <w:ilvl w:val="1"/>
          <w:numId w:val="15"/>
        </w:numPr>
        <w:tabs>
          <w:tab w:val="left" w:pos="712"/>
          <w:tab w:val="left" w:pos="713"/>
        </w:tabs>
        <w:ind w:left="712" w:hanging="612"/>
      </w:pPr>
      <w:bookmarkStart w:id="216" w:name="Nuclear_Data"/>
      <w:bookmarkStart w:id="217" w:name="_bookmark40"/>
      <w:bookmarkEnd w:id="216"/>
      <w:bookmarkEnd w:id="217"/>
      <w:r>
        <w:rPr>
          <w:w w:val="115"/>
        </w:rPr>
        <w:t>Nuclear</w:t>
      </w:r>
      <w:r>
        <w:rPr>
          <w:spacing w:val="6"/>
          <w:w w:val="115"/>
        </w:rPr>
        <w:t xml:space="preserve"> </w:t>
      </w:r>
      <w:r>
        <w:rPr>
          <w:w w:val="115"/>
        </w:rPr>
        <w:t>Data</w:t>
      </w:r>
    </w:p>
    <w:p w14:paraId="3F6142BA" w14:textId="77777777" w:rsidR="00430DE3" w:rsidRDefault="00430DE3">
      <w:pPr>
        <w:pStyle w:val="BodyText"/>
        <w:rPr>
          <w:b/>
        </w:rPr>
      </w:pPr>
    </w:p>
    <w:p w14:paraId="1149B6EF" w14:textId="77777777" w:rsidR="00430DE3" w:rsidRDefault="008F0850">
      <w:pPr>
        <w:pStyle w:val="ListParagraph"/>
        <w:numPr>
          <w:ilvl w:val="2"/>
          <w:numId w:val="15"/>
        </w:numPr>
        <w:tabs>
          <w:tab w:val="left" w:pos="1273"/>
          <w:tab w:val="left" w:pos="1274"/>
        </w:tabs>
        <w:spacing w:before="163"/>
        <w:rPr>
          <w:b/>
          <w:sz w:val="24"/>
        </w:rPr>
      </w:pPr>
      <w:bookmarkStart w:id="218" w:name="_bookmark41"/>
      <w:bookmarkEnd w:id="218"/>
      <w:r>
        <w:rPr>
          <w:b/>
          <w:w w:val="110"/>
          <w:sz w:val="24"/>
        </w:rPr>
        <w:t>Nuclear</w:t>
      </w:r>
      <w:r w:rsidR="00DB52C2">
        <w:rPr>
          <w:b/>
          <w:w w:val="110"/>
          <w:sz w:val="24"/>
        </w:rPr>
        <w:t xml:space="preserve"> </w:t>
      </w:r>
      <w:r>
        <w:rPr>
          <w:b/>
          <w:w w:val="110"/>
          <w:sz w:val="24"/>
        </w:rPr>
        <w:t>Data</w:t>
      </w:r>
      <w:r>
        <w:rPr>
          <w:b/>
          <w:spacing w:val="15"/>
          <w:w w:val="110"/>
          <w:sz w:val="24"/>
        </w:rPr>
        <w:t xml:space="preserve"> </w:t>
      </w:r>
      <w:r>
        <w:rPr>
          <w:b/>
          <w:w w:val="110"/>
          <w:sz w:val="24"/>
        </w:rPr>
        <w:t>Libraries</w:t>
      </w:r>
    </w:p>
    <w:p w14:paraId="53FBAEBD" w14:textId="77777777" w:rsidR="00430DE3" w:rsidRDefault="00430DE3">
      <w:pPr>
        <w:pStyle w:val="BodyText"/>
        <w:rPr>
          <w:b/>
          <w:sz w:val="31"/>
        </w:rPr>
      </w:pPr>
    </w:p>
    <w:p w14:paraId="796B602C" w14:textId="6A41A7C2" w:rsidR="00430DE3" w:rsidRDefault="008F0850">
      <w:pPr>
        <w:pStyle w:val="BodyText"/>
        <w:spacing w:line="415" w:lineRule="auto"/>
        <w:ind w:left="100" w:right="117" w:firstLine="442"/>
        <w:jc w:val="both"/>
      </w:pPr>
      <w:r>
        <w:rPr>
          <w:w w:val="105"/>
        </w:rPr>
        <w:t xml:space="preserve">Nuclear data </w:t>
      </w:r>
      <w:r>
        <w:rPr>
          <w:spacing w:val="-3"/>
          <w:w w:val="105"/>
        </w:rPr>
        <w:t xml:space="preserve">relevant </w:t>
      </w:r>
      <w:r>
        <w:rPr>
          <w:w w:val="105"/>
        </w:rPr>
        <w:t>to neutrons has been collected for the better</w:t>
      </w:r>
      <w:r w:rsidR="00DB52C2">
        <w:rPr>
          <w:w w:val="105"/>
        </w:rPr>
        <w:t xml:space="preserve"> </w:t>
      </w:r>
      <w:r>
        <w:rPr>
          <w:w w:val="105"/>
        </w:rPr>
        <w:t>part of the</w:t>
      </w:r>
      <w:r w:rsidR="00DB52C2">
        <w:rPr>
          <w:w w:val="105"/>
        </w:rPr>
        <w:t xml:space="preserve"> </w:t>
      </w:r>
      <w:r>
        <w:rPr>
          <w:w w:val="105"/>
        </w:rPr>
        <w:t xml:space="preserve">last </w:t>
      </w:r>
      <w:r>
        <w:rPr>
          <w:spacing w:val="-4"/>
          <w:w w:val="105"/>
        </w:rPr>
        <w:t xml:space="preserve">century. </w:t>
      </w:r>
      <w:r>
        <w:rPr>
          <w:w w:val="105"/>
        </w:rPr>
        <w:t xml:space="preserve">Nuclear data </w:t>
      </w:r>
      <w:r>
        <w:rPr>
          <w:spacing w:val="-3"/>
          <w:w w:val="105"/>
        </w:rPr>
        <w:t xml:space="preserve">available </w:t>
      </w:r>
      <w:r>
        <w:rPr>
          <w:w w:val="105"/>
        </w:rPr>
        <w:t xml:space="preserve">for modeling and simulations is collected and published in evaluated data files. There are many versions of evaluated nuclear data, which all aim to characterize the </w:t>
      </w:r>
      <w:r>
        <w:rPr>
          <w:spacing w:val="-3"/>
          <w:w w:val="105"/>
        </w:rPr>
        <w:t xml:space="preserve">relevant </w:t>
      </w:r>
      <w:r>
        <w:rPr>
          <w:w w:val="105"/>
        </w:rPr>
        <w:t xml:space="preserve">physics </w:t>
      </w:r>
      <w:r>
        <w:rPr>
          <w:spacing w:val="-3"/>
          <w:w w:val="105"/>
        </w:rPr>
        <w:t>backed</w:t>
      </w:r>
      <w:r w:rsidR="00DB52C2">
        <w:rPr>
          <w:spacing w:val="-3"/>
          <w:w w:val="105"/>
        </w:rPr>
        <w:t xml:space="preserve"> </w:t>
      </w:r>
      <w:r>
        <w:rPr>
          <w:spacing w:val="-4"/>
          <w:w w:val="105"/>
        </w:rPr>
        <w:t>by</w:t>
      </w:r>
      <w:r w:rsidR="00DB52C2">
        <w:rPr>
          <w:spacing w:val="-4"/>
          <w:w w:val="105"/>
        </w:rPr>
        <w:t xml:space="preserve"> </w:t>
      </w:r>
      <w:r>
        <w:rPr>
          <w:w w:val="105"/>
        </w:rPr>
        <w:t>experimental results.</w:t>
      </w:r>
      <w:r w:rsidR="00DB52C2">
        <w:rPr>
          <w:w w:val="105"/>
        </w:rPr>
        <w:t xml:space="preserve"> </w:t>
      </w:r>
      <w:r>
        <w:rPr>
          <w:spacing w:val="-7"/>
          <w:w w:val="105"/>
        </w:rPr>
        <w:t xml:space="preserve">For </w:t>
      </w:r>
      <w:r>
        <w:rPr>
          <w:w w:val="105"/>
        </w:rPr>
        <w:t>example, the primary U.S.</w:t>
      </w:r>
      <w:del w:id="219" w:author="Bucy, Anna M Ctr USAF AETC AFIT/ENP" w:date="2019-01-07T14:43:00Z">
        <w:r w:rsidDel="000B5B70">
          <w:rPr>
            <w:w w:val="105"/>
          </w:rPr>
          <w:delText xml:space="preserve"> </w:delText>
        </w:r>
      </w:del>
      <w:ins w:id="220" w:author="Bucy, Anna M Ctr USAF AETC AFIT/ENP" w:date="2019-01-07T14:43:00Z">
        <w:r w:rsidR="000B5B70">
          <w:rPr>
            <w:w w:val="105"/>
          </w:rPr>
          <w:t>-</w:t>
        </w:r>
      </w:ins>
      <w:r>
        <w:rPr>
          <w:w w:val="105"/>
        </w:rPr>
        <w:t xml:space="preserve">based nuclear data file is the Evaluated Nuclear Data File (ENDF). Other nations or organizations also </w:t>
      </w:r>
      <w:r>
        <w:rPr>
          <w:spacing w:val="-4"/>
          <w:w w:val="105"/>
        </w:rPr>
        <w:t>have</w:t>
      </w:r>
      <w:r w:rsidR="00DB52C2">
        <w:rPr>
          <w:spacing w:val="-4"/>
          <w:w w:val="105"/>
        </w:rPr>
        <w:t xml:space="preserve"> </w:t>
      </w:r>
      <w:r>
        <w:rPr>
          <w:w w:val="105"/>
        </w:rPr>
        <w:t>independent evaluations of</w:t>
      </w:r>
      <w:r w:rsidR="00DB52C2">
        <w:rPr>
          <w:w w:val="105"/>
        </w:rPr>
        <w:t xml:space="preserve"> </w:t>
      </w:r>
      <w:r>
        <w:rPr>
          <w:w w:val="105"/>
        </w:rPr>
        <w:t xml:space="preserve">the </w:t>
      </w:r>
      <w:r>
        <w:rPr>
          <w:spacing w:val="-3"/>
          <w:w w:val="105"/>
        </w:rPr>
        <w:t xml:space="preserve">available </w:t>
      </w:r>
      <w:r>
        <w:rPr>
          <w:w w:val="105"/>
        </w:rPr>
        <w:t>nuclear data. Examples of other nuclear data libraries are the Russian National Library of Nuclear Data (ROSFOND), the European Joint Evaluated</w:t>
      </w:r>
      <w:r>
        <w:rPr>
          <w:spacing w:val="-20"/>
          <w:w w:val="105"/>
        </w:rPr>
        <w:t xml:space="preserve"> </w:t>
      </w:r>
      <w:r>
        <w:rPr>
          <w:w w:val="105"/>
        </w:rPr>
        <w:t xml:space="preserve">Fission and </w:t>
      </w:r>
      <w:r>
        <w:rPr>
          <w:spacing w:val="-4"/>
          <w:w w:val="105"/>
        </w:rPr>
        <w:t xml:space="preserve">Fusion </w:t>
      </w:r>
      <w:r>
        <w:rPr>
          <w:w w:val="105"/>
        </w:rPr>
        <w:t xml:space="preserve">(JEFF) Nuclear Data </w:t>
      </w:r>
      <w:r>
        <w:rPr>
          <w:spacing w:val="-3"/>
          <w:w w:val="105"/>
        </w:rPr>
        <w:t xml:space="preserve">Library, </w:t>
      </w:r>
      <w:r>
        <w:rPr>
          <w:w w:val="105"/>
        </w:rPr>
        <w:t>and the International Reactor Dosimetry</w:t>
      </w:r>
      <w:r w:rsidR="00DB52C2">
        <w:rPr>
          <w:w w:val="105"/>
        </w:rPr>
        <w:t xml:space="preserve"> </w:t>
      </w:r>
      <w:r>
        <w:rPr>
          <w:w w:val="105"/>
        </w:rPr>
        <w:t>and</w:t>
      </w:r>
      <w:r w:rsidR="00DB52C2">
        <w:rPr>
          <w:w w:val="105"/>
        </w:rPr>
        <w:t xml:space="preserve"> </w:t>
      </w:r>
      <w:r>
        <w:rPr>
          <w:spacing w:val="-4"/>
          <w:w w:val="105"/>
        </w:rPr>
        <w:t>Fusion</w:t>
      </w:r>
      <w:r w:rsidR="00DB52C2">
        <w:rPr>
          <w:spacing w:val="-4"/>
          <w:w w:val="105"/>
        </w:rPr>
        <w:t xml:space="preserve"> </w:t>
      </w:r>
      <w:r>
        <w:rPr>
          <w:w w:val="105"/>
        </w:rPr>
        <w:t>File</w:t>
      </w:r>
      <w:r>
        <w:rPr>
          <w:spacing w:val="-21"/>
          <w:w w:val="105"/>
        </w:rPr>
        <w:t xml:space="preserve"> </w:t>
      </w:r>
      <w:r>
        <w:rPr>
          <w:w w:val="105"/>
        </w:rPr>
        <w:t>(IRDFF).</w:t>
      </w:r>
    </w:p>
    <w:p w14:paraId="27557E2F" w14:textId="77777777" w:rsidR="00430DE3" w:rsidRDefault="008F0850">
      <w:pPr>
        <w:pStyle w:val="BodyText"/>
        <w:spacing w:line="415" w:lineRule="auto"/>
        <w:ind w:left="100" w:right="117" w:firstLine="351"/>
        <w:jc w:val="both"/>
      </w:pPr>
      <w:r>
        <w:rPr>
          <w:w w:val="105"/>
        </w:rPr>
        <w:t xml:space="preserve">Figure </w:t>
      </w:r>
      <w:hyperlink w:anchor="_bookmark42" w:history="1">
        <w:r>
          <w:rPr>
            <w:w w:val="105"/>
          </w:rPr>
          <w:t>14</w:t>
        </w:r>
      </w:hyperlink>
      <w:r>
        <w:rPr>
          <w:w w:val="105"/>
        </w:rPr>
        <w:t xml:space="preserve"> shows the evaluation of </w:t>
      </w:r>
      <w:r>
        <w:rPr>
          <w:w w:val="105"/>
          <w:position w:val="9"/>
          <w:sz w:val="16"/>
        </w:rPr>
        <w:t>197</w:t>
      </w:r>
      <w:r>
        <w:rPr>
          <w:w w:val="105"/>
        </w:rPr>
        <w:t>Au (n,2n) reaction for various libraries. In some cases, the library evaluation can be drastically different. However, sometimes the libraries are drawing from the same data and models, which can be noted by the overlapping evaluations.</w:t>
      </w:r>
    </w:p>
    <w:p w14:paraId="15D690D7" w14:textId="77777777" w:rsidR="00430DE3" w:rsidRDefault="008F0850">
      <w:pPr>
        <w:pStyle w:val="BodyText"/>
        <w:spacing w:before="15"/>
        <w:ind w:left="521"/>
      </w:pPr>
      <w:r>
        <w:rPr>
          <w:w w:val="105"/>
        </w:rPr>
        <w:t xml:space="preserve">The experimental data that feeds into ENDF is contained in </w:t>
      </w:r>
      <w:proofErr w:type="spellStart"/>
      <w:proofErr w:type="gramStart"/>
      <w:r>
        <w:rPr>
          <w:w w:val="105"/>
        </w:rPr>
        <w:t>EXchange</w:t>
      </w:r>
      <w:proofErr w:type="spellEnd"/>
      <w:r w:rsidR="00DB52C2">
        <w:rPr>
          <w:w w:val="105"/>
        </w:rPr>
        <w:t xml:space="preserve"> </w:t>
      </w:r>
      <w:r>
        <w:rPr>
          <w:w w:val="105"/>
        </w:rPr>
        <w:t xml:space="preserve"> </w:t>
      </w:r>
      <w:proofErr w:type="spellStart"/>
      <w:r>
        <w:rPr>
          <w:w w:val="105"/>
        </w:rPr>
        <w:t>FORmat</w:t>
      </w:r>
      <w:proofErr w:type="spellEnd"/>
      <w:proofErr w:type="gramEnd"/>
    </w:p>
    <w:p w14:paraId="637F51AF" w14:textId="77777777" w:rsidR="00430DE3" w:rsidRDefault="00430DE3">
      <w:pPr>
        <w:sectPr w:rsidR="00430DE3">
          <w:pgSz w:w="12240" w:h="15840"/>
          <w:pgMar w:top="1420" w:right="1680" w:bottom="1380" w:left="1700" w:header="0" w:footer="1182" w:gutter="0"/>
          <w:cols w:space="720"/>
        </w:sectPr>
      </w:pPr>
    </w:p>
    <w:p w14:paraId="266D8EA7" w14:textId="77777777" w:rsidR="00430DE3" w:rsidRDefault="008F0850">
      <w:pPr>
        <w:pStyle w:val="BodyText"/>
        <w:ind w:left="100"/>
        <w:rPr>
          <w:sz w:val="20"/>
        </w:rPr>
      </w:pPr>
      <w:r>
        <w:rPr>
          <w:noProof/>
          <w:sz w:val="20"/>
        </w:rPr>
        <w:lastRenderedPageBreak/>
        <w:drawing>
          <wp:inline distT="0" distB="0" distL="0" distR="0" wp14:anchorId="5F9AE960" wp14:editId="54F7F964">
            <wp:extent cx="5451348" cy="3705796"/>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7" cstate="print"/>
                    <a:stretch>
                      <a:fillRect/>
                    </a:stretch>
                  </pic:blipFill>
                  <pic:spPr>
                    <a:xfrm>
                      <a:off x="0" y="0"/>
                      <a:ext cx="5451348" cy="3705796"/>
                    </a:xfrm>
                    <a:prstGeom prst="rect">
                      <a:avLst/>
                    </a:prstGeom>
                  </pic:spPr>
                </pic:pic>
              </a:graphicData>
            </a:graphic>
          </wp:inline>
        </w:drawing>
      </w:r>
    </w:p>
    <w:p w14:paraId="54065B9B" w14:textId="77777777" w:rsidR="00430DE3" w:rsidRDefault="00430DE3">
      <w:pPr>
        <w:pStyle w:val="BodyText"/>
        <w:rPr>
          <w:sz w:val="11"/>
        </w:rPr>
      </w:pPr>
    </w:p>
    <w:p w14:paraId="12F53954" w14:textId="3AF2E834" w:rsidR="00430DE3" w:rsidRDefault="008F0850">
      <w:pPr>
        <w:spacing w:before="75" w:line="249" w:lineRule="auto"/>
        <w:ind w:left="100" w:right="118"/>
        <w:jc w:val="both"/>
        <w:rPr>
          <w:b/>
          <w:sz w:val="20"/>
        </w:rPr>
      </w:pPr>
      <w:bookmarkStart w:id="221" w:name="_bookmark42"/>
      <w:bookmarkEnd w:id="221"/>
      <w:r>
        <w:rPr>
          <w:b/>
          <w:w w:val="115"/>
          <w:sz w:val="20"/>
        </w:rPr>
        <w:t xml:space="preserve">Figure 14. Comparison of various library evaluations of the </w:t>
      </w:r>
      <w:r>
        <w:rPr>
          <w:rFonts w:ascii="Bookman Old Style"/>
          <w:b/>
          <w:w w:val="115"/>
          <w:position w:val="7"/>
          <w:sz w:val="14"/>
        </w:rPr>
        <w:t>197</w:t>
      </w:r>
      <w:r>
        <w:rPr>
          <w:b/>
          <w:w w:val="115"/>
          <w:sz w:val="20"/>
        </w:rPr>
        <w:t>Au (n,2n) cross</w:t>
      </w:r>
      <w:ins w:id="222" w:author="Bucy, Anna M Ctr USAF AETC AFIT/ENP" w:date="2019-01-08T16:39:00Z">
        <w:r w:rsidR="005C0CA8">
          <w:rPr>
            <w:b/>
            <w:w w:val="115"/>
            <w:sz w:val="20"/>
          </w:rPr>
          <w:t xml:space="preserve"> </w:t>
        </w:r>
      </w:ins>
      <w:del w:id="223" w:author="Bucy, Anna M Ctr USAF AETC AFIT/ENP" w:date="2019-01-08T16:39:00Z">
        <w:r w:rsidDel="005C0CA8">
          <w:rPr>
            <w:b/>
            <w:w w:val="115"/>
            <w:sz w:val="20"/>
          </w:rPr>
          <w:delText>-</w:delText>
        </w:r>
      </w:del>
      <w:r>
        <w:rPr>
          <w:b/>
          <w:w w:val="115"/>
          <w:sz w:val="20"/>
        </w:rPr>
        <w:t>section [</w:t>
      </w:r>
      <w:hyperlink w:anchor="_bookmark134" w:history="1">
        <w:r>
          <w:rPr>
            <w:b/>
            <w:w w:val="115"/>
            <w:sz w:val="20"/>
          </w:rPr>
          <w:t>1</w:t>
        </w:r>
      </w:hyperlink>
      <w:r>
        <w:rPr>
          <w:b/>
          <w:w w:val="115"/>
          <w:sz w:val="20"/>
        </w:rPr>
        <w:t>].</w:t>
      </w:r>
    </w:p>
    <w:p w14:paraId="64A51432" w14:textId="77777777" w:rsidR="00430DE3" w:rsidRDefault="00430DE3">
      <w:pPr>
        <w:pStyle w:val="BodyText"/>
        <w:rPr>
          <w:b/>
          <w:sz w:val="20"/>
        </w:rPr>
      </w:pPr>
    </w:p>
    <w:p w14:paraId="2C04A359" w14:textId="77777777" w:rsidR="00430DE3" w:rsidRDefault="00430DE3">
      <w:pPr>
        <w:pStyle w:val="BodyText"/>
        <w:spacing w:before="7"/>
        <w:rPr>
          <w:b/>
          <w:sz w:val="17"/>
        </w:rPr>
      </w:pPr>
    </w:p>
    <w:p w14:paraId="48FB575C" w14:textId="373FFC45" w:rsidR="00430DE3" w:rsidRDefault="008F0850">
      <w:pPr>
        <w:pStyle w:val="BodyText"/>
        <w:spacing w:line="415" w:lineRule="auto"/>
        <w:ind w:left="100" w:right="117"/>
        <w:jc w:val="both"/>
      </w:pPr>
      <w:r>
        <w:rPr>
          <w:w w:val="105"/>
        </w:rPr>
        <w:t xml:space="preserve">(EXFOR), where the experiment </w:t>
      </w:r>
      <w:r>
        <w:rPr>
          <w:spacing w:val="-3"/>
          <w:w w:val="105"/>
        </w:rPr>
        <w:t xml:space="preserve">uncertainty, </w:t>
      </w:r>
      <w:r>
        <w:rPr>
          <w:w w:val="105"/>
        </w:rPr>
        <w:t>if available, is tracked. Experiments with sub-electron-volt neutron energy resolution are not feasible at the present time, so the nuclear data evaluators need reaction models to fill in the gaps. ENDF relies</w:t>
      </w:r>
      <w:r>
        <w:rPr>
          <w:spacing w:val="-43"/>
          <w:w w:val="105"/>
        </w:rPr>
        <w:t xml:space="preserve"> </w:t>
      </w:r>
      <w:r>
        <w:rPr>
          <w:w w:val="105"/>
        </w:rPr>
        <w:t xml:space="preserve">on evaluations of EXFOR data based on experimental </w:t>
      </w:r>
      <w:r>
        <w:rPr>
          <w:spacing w:val="-4"/>
          <w:w w:val="105"/>
        </w:rPr>
        <w:t xml:space="preserve">quality, </w:t>
      </w:r>
      <w:r>
        <w:rPr>
          <w:w w:val="105"/>
        </w:rPr>
        <w:t>statistics, and theoretical basis to fill in areas lacking experimental data [</w:t>
      </w:r>
      <w:hyperlink w:anchor="_bookmark181" w:history="1">
        <w:r>
          <w:rPr>
            <w:w w:val="105"/>
          </w:rPr>
          <w:t>48</w:t>
        </w:r>
      </w:hyperlink>
      <w:r>
        <w:rPr>
          <w:w w:val="105"/>
        </w:rPr>
        <w:t>]. ENDF then stores the underlying nuclear data (cross</w:t>
      </w:r>
      <w:del w:id="224" w:author="Bucy, Anna M Ctr USAF AETC AFIT/ENP" w:date="2019-01-08T16:39:00Z">
        <w:r w:rsidDel="005C0CA8">
          <w:rPr>
            <w:w w:val="105"/>
          </w:rPr>
          <w:delText>-</w:delText>
        </w:r>
      </w:del>
      <w:ins w:id="225" w:author="Bucy, Anna M Ctr USAF AETC AFIT/ENP" w:date="2019-01-08T16:39:00Z">
        <w:r w:rsidR="005C0CA8">
          <w:rPr>
            <w:w w:val="105"/>
          </w:rPr>
          <w:t xml:space="preserve"> </w:t>
        </w:r>
      </w:ins>
      <w:r>
        <w:rPr>
          <w:w w:val="105"/>
        </w:rPr>
        <w:t xml:space="preserve">sections, angular distributions, half-lives, </w:t>
      </w:r>
      <w:proofErr w:type="spellStart"/>
      <w:r>
        <w:rPr>
          <w:w w:val="105"/>
        </w:rPr>
        <w:t>ect</w:t>
      </w:r>
      <w:proofErr w:type="spellEnd"/>
      <w:r>
        <w:rPr>
          <w:w w:val="105"/>
        </w:rPr>
        <w:t>.)</w:t>
      </w:r>
      <w:r w:rsidR="00DB52C2">
        <w:rPr>
          <w:w w:val="105"/>
        </w:rPr>
        <w:t xml:space="preserve"> </w:t>
      </w:r>
      <w:r>
        <w:rPr>
          <w:w w:val="105"/>
        </w:rPr>
        <w:t xml:space="preserve">that can </w:t>
      </w:r>
      <w:r>
        <w:rPr>
          <w:spacing w:val="3"/>
          <w:w w:val="105"/>
        </w:rPr>
        <w:t xml:space="preserve">be </w:t>
      </w:r>
      <w:r>
        <w:rPr>
          <w:w w:val="105"/>
        </w:rPr>
        <w:t>used</w:t>
      </w:r>
      <w:r w:rsidR="00DB52C2">
        <w:rPr>
          <w:w w:val="105"/>
        </w:rPr>
        <w:t xml:space="preserve"> </w:t>
      </w:r>
      <w:r>
        <w:rPr>
          <w:w w:val="105"/>
        </w:rPr>
        <w:t>in</w:t>
      </w:r>
      <w:r>
        <w:rPr>
          <w:spacing w:val="4"/>
          <w:w w:val="105"/>
        </w:rPr>
        <w:t xml:space="preserve"> </w:t>
      </w:r>
      <w:r>
        <w:rPr>
          <w:w w:val="105"/>
        </w:rPr>
        <w:t>simulations.</w:t>
      </w:r>
    </w:p>
    <w:p w14:paraId="6D534FF1" w14:textId="2CBDC406" w:rsidR="00430DE3" w:rsidRDefault="008F0850">
      <w:pPr>
        <w:pStyle w:val="BodyText"/>
        <w:spacing w:before="8" w:line="410" w:lineRule="auto"/>
        <w:ind w:left="100" w:right="117" w:firstLine="448"/>
        <w:jc w:val="both"/>
      </w:pPr>
      <w:r>
        <w:rPr>
          <w:w w:val="105"/>
        </w:rPr>
        <w:t xml:space="preserve">Benchmarking the evaluated nuclear data is done primarily through testing of </w:t>
      </w:r>
      <w:r>
        <w:rPr>
          <w:w w:val="104"/>
        </w:rPr>
        <w:t>i</w:t>
      </w:r>
      <w:r>
        <w:rPr>
          <w:spacing w:val="-7"/>
          <w:w w:val="104"/>
        </w:rPr>
        <w:t>n</w:t>
      </w:r>
      <w:r>
        <w:rPr>
          <w:w w:val="106"/>
        </w:rPr>
        <w:t>tegral</w:t>
      </w:r>
      <w:r w:rsidR="00DB52C2">
        <w:t xml:space="preserve"> </w:t>
      </w:r>
      <w:r>
        <w:rPr>
          <w:w w:val="106"/>
        </w:rPr>
        <w:t>results,</w:t>
      </w:r>
      <w:r w:rsidR="00DB52C2">
        <w:t xml:space="preserve"> </w:t>
      </w:r>
      <w:r>
        <w:rPr>
          <w:w w:val="101"/>
        </w:rPr>
        <w:t>su</w:t>
      </w:r>
      <w:r>
        <w:rPr>
          <w:spacing w:val="-7"/>
          <w:w w:val="101"/>
        </w:rPr>
        <w:t>c</w:t>
      </w:r>
      <w:r>
        <w:rPr>
          <w:w w:val="108"/>
        </w:rPr>
        <w:t>h</w:t>
      </w:r>
      <w:r w:rsidR="00DB52C2">
        <w:t xml:space="preserve"> </w:t>
      </w:r>
      <w:r>
        <w:rPr>
          <w:w w:val="104"/>
        </w:rPr>
        <w:t>as</w:t>
      </w:r>
      <w:r w:rsidR="00DB52C2">
        <w:t xml:space="preserve"> </w:t>
      </w:r>
      <w:r>
        <w:rPr>
          <w:w w:val="110"/>
        </w:rPr>
        <w:t>the</w:t>
      </w:r>
      <w:r w:rsidR="00DB52C2">
        <w:t xml:space="preserve"> </w:t>
      </w:r>
      <w:r>
        <w:rPr>
          <w:w w:val="99"/>
        </w:rPr>
        <w:t>effecti</w:t>
      </w:r>
      <w:r>
        <w:rPr>
          <w:spacing w:val="-6"/>
          <w:w w:val="99"/>
        </w:rPr>
        <w:t>v</w:t>
      </w:r>
      <w:r>
        <w:rPr>
          <w:w w:val="97"/>
        </w:rPr>
        <w:t>e</w:t>
      </w:r>
      <w:r w:rsidR="00DB52C2">
        <w:t xml:space="preserve"> </w:t>
      </w:r>
      <w:r>
        <w:rPr>
          <w:w w:val="108"/>
        </w:rPr>
        <w:t>neutron</w:t>
      </w:r>
      <w:r w:rsidR="00DB52C2">
        <w:t xml:space="preserve"> </w:t>
      </w:r>
      <w:r>
        <w:rPr>
          <w:w w:val="103"/>
        </w:rPr>
        <w:t>gain</w:t>
      </w:r>
      <w:ins w:id="226" w:author="Bucy, Anna M Ctr USAF AETC AFIT/ENP" w:date="2019-01-07T14:44:00Z">
        <w:r w:rsidR="000B5B70">
          <w:t>-</w:t>
        </w:r>
      </w:ins>
      <w:del w:id="227" w:author="Bucy, Anna M Ctr USAF AETC AFIT/ENP" w:date="2019-01-07T14:44:00Z">
        <w:r w:rsidR="00DB52C2" w:rsidDel="000B5B70">
          <w:delText xml:space="preserve"> </w:delText>
        </w:r>
      </w:del>
      <w:r>
        <w:rPr>
          <w:w w:val="111"/>
        </w:rPr>
        <w:t>to</w:t>
      </w:r>
      <w:ins w:id="228" w:author="Bucy, Anna M Ctr USAF AETC AFIT/ENP" w:date="2019-01-07T14:44:00Z">
        <w:r w:rsidR="000B5B70">
          <w:t>-</w:t>
        </w:r>
      </w:ins>
      <w:del w:id="229" w:author="Bucy, Anna M Ctr USAF AETC AFIT/ENP" w:date="2019-01-07T14:44:00Z">
        <w:r w:rsidR="00DB52C2" w:rsidDel="000B5B70">
          <w:delText xml:space="preserve"> </w:delText>
        </w:r>
      </w:del>
      <w:r>
        <w:rPr>
          <w:w w:val="98"/>
        </w:rPr>
        <w:t>loss</w:t>
      </w:r>
      <w:r w:rsidR="00DB52C2">
        <w:t xml:space="preserve"> </w:t>
      </w:r>
      <w:r>
        <w:rPr>
          <w:w w:val="109"/>
        </w:rPr>
        <w:t>ratio</w:t>
      </w:r>
      <w:r w:rsidR="00DB52C2">
        <w:t xml:space="preserve"> </w:t>
      </w:r>
      <w:r>
        <w:rPr>
          <w:w w:val="113"/>
        </w:rPr>
        <w:t>(</w:t>
      </w:r>
      <w:proofErr w:type="gramStart"/>
      <w:r>
        <w:rPr>
          <w:rFonts w:ascii="Bookman Old Style"/>
          <w:i/>
          <w:w w:val="84"/>
        </w:rPr>
        <w:t>k</w:t>
      </w:r>
      <w:r>
        <w:rPr>
          <w:rFonts w:ascii="Arial"/>
          <w:i/>
          <w:w w:val="119"/>
          <w:position w:val="-3"/>
          <w:sz w:val="16"/>
        </w:rPr>
        <w:t>e</w:t>
      </w:r>
      <w:r>
        <w:rPr>
          <w:rFonts w:ascii="Arial"/>
          <w:i/>
          <w:spacing w:val="17"/>
          <w:w w:val="119"/>
          <w:position w:val="-3"/>
          <w:sz w:val="16"/>
        </w:rPr>
        <w:t>f</w:t>
      </w:r>
      <w:r>
        <w:rPr>
          <w:rFonts w:ascii="Arial"/>
          <w:i/>
          <w:w w:val="182"/>
          <w:position w:val="-3"/>
          <w:sz w:val="16"/>
        </w:rPr>
        <w:t>f</w:t>
      </w:r>
      <w:r>
        <w:rPr>
          <w:rFonts w:ascii="Arial"/>
          <w:i/>
          <w:spacing w:val="-17"/>
          <w:position w:val="-3"/>
          <w:sz w:val="16"/>
        </w:rPr>
        <w:t xml:space="preserve"> </w:t>
      </w:r>
      <w:r>
        <w:rPr>
          <w:w w:val="113"/>
        </w:rPr>
        <w:t>)</w:t>
      </w:r>
      <w:proofErr w:type="gramEnd"/>
      <w:r w:rsidR="00DB52C2">
        <w:t xml:space="preserve"> </w:t>
      </w:r>
      <w:r>
        <w:rPr>
          <w:w w:val="94"/>
        </w:rPr>
        <w:t>of</w:t>
      </w:r>
      <w:r w:rsidR="00DB52C2">
        <w:t xml:space="preserve"> </w:t>
      </w:r>
      <w:r>
        <w:rPr>
          <w:w w:val="109"/>
        </w:rPr>
        <w:t>a</w:t>
      </w:r>
      <w:r w:rsidR="00DB52C2">
        <w:t xml:space="preserve"> </w:t>
      </w:r>
      <w:r>
        <w:rPr>
          <w:w w:val="105"/>
        </w:rPr>
        <w:t>critical assembly [</w:t>
      </w:r>
      <w:hyperlink w:anchor="_bookmark181" w:history="1">
        <w:r>
          <w:rPr>
            <w:w w:val="105"/>
          </w:rPr>
          <w:t>48</w:t>
        </w:r>
      </w:hyperlink>
      <w:r>
        <w:rPr>
          <w:w w:val="105"/>
        </w:rPr>
        <w:t xml:space="preserve">]. These integral measurements provide a more accessible measurement that can </w:t>
      </w:r>
      <w:r>
        <w:rPr>
          <w:spacing w:val="3"/>
          <w:w w:val="105"/>
        </w:rPr>
        <w:t xml:space="preserve">be </w:t>
      </w:r>
      <w:r>
        <w:rPr>
          <w:w w:val="105"/>
        </w:rPr>
        <w:t xml:space="preserve">done with high precision and </w:t>
      </w:r>
      <w:r>
        <w:rPr>
          <w:spacing w:val="-3"/>
          <w:w w:val="105"/>
        </w:rPr>
        <w:t xml:space="preserve">accuracy, </w:t>
      </w:r>
      <w:r>
        <w:rPr>
          <w:w w:val="105"/>
        </w:rPr>
        <w:t>as precise as a relative error of 0.01%, to validate microscopic cross</w:t>
      </w:r>
      <w:ins w:id="230" w:author="Bucy, Anna M Ctr USAF AETC AFIT/ENP" w:date="2019-01-08T16:39:00Z">
        <w:r w:rsidR="005C0CA8">
          <w:rPr>
            <w:w w:val="105"/>
          </w:rPr>
          <w:t xml:space="preserve"> </w:t>
        </w:r>
      </w:ins>
      <w:del w:id="231" w:author="Bucy, Anna M Ctr USAF AETC AFIT/ENP" w:date="2019-01-08T16:39:00Z">
        <w:r w:rsidDel="005C0CA8">
          <w:rPr>
            <w:w w:val="105"/>
          </w:rPr>
          <w:delText>-</w:delText>
        </w:r>
      </w:del>
      <w:r>
        <w:rPr>
          <w:w w:val="105"/>
        </w:rPr>
        <w:t>sections. The use of integral benchmark</w:t>
      </w:r>
      <w:r>
        <w:rPr>
          <w:spacing w:val="36"/>
          <w:w w:val="105"/>
        </w:rPr>
        <w:t xml:space="preserve"> </w:t>
      </w:r>
      <w:proofErr w:type="spellStart"/>
      <w:r>
        <w:rPr>
          <w:w w:val="105"/>
        </w:rPr>
        <w:t>experi</w:t>
      </w:r>
      <w:proofErr w:type="spellEnd"/>
      <w:r>
        <w:rPr>
          <w:w w:val="105"/>
        </w:rPr>
        <w:t>-</w:t>
      </w:r>
    </w:p>
    <w:p w14:paraId="302EC37E" w14:textId="77777777" w:rsidR="00430DE3" w:rsidRDefault="00430DE3">
      <w:pPr>
        <w:spacing w:line="410" w:lineRule="auto"/>
        <w:jc w:val="both"/>
        <w:sectPr w:rsidR="00430DE3">
          <w:pgSz w:w="12240" w:h="15840"/>
          <w:pgMar w:top="1440" w:right="1680" w:bottom="1380" w:left="1700" w:header="0" w:footer="1182" w:gutter="0"/>
          <w:cols w:space="720"/>
        </w:sectPr>
      </w:pPr>
    </w:p>
    <w:p w14:paraId="0D0E84D4" w14:textId="77777777" w:rsidR="00430DE3" w:rsidRDefault="008F0850">
      <w:pPr>
        <w:pStyle w:val="BodyText"/>
        <w:spacing w:before="35" w:line="415" w:lineRule="auto"/>
        <w:ind w:left="100" w:right="117"/>
        <w:jc w:val="both"/>
      </w:pPr>
      <w:proofErr w:type="spellStart"/>
      <w:r>
        <w:rPr>
          <w:w w:val="105"/>
        </w:rPr>
        <w:lastRenderedPageBreak/>
        <w:t>ments</w:t>
      </w:r>
      <w:proofErr w:type="spellEnd"/>
      <w:r>
        <w:rPr>
          <w:w w:val="105"/>
        </w:rPr>
        <w:t xml:space="preserve"> is important for comparing the net result of the nuclear data; </w:t>
      </w:r>
      <w:r>
        <w:rPr>
          <w:spacing w:val="-3"/>
          <w:w w:val="105"/>
        </w:rPr>
        <w:t xml:space="preserve">however, </w:t>
      </w:r>
      <w:r>
        <w:rPr>
          <w:w w:val="105"/>
        </w:rPr>
        <w:t>there</w:t>
      </w:r>
      <w:r w:rsidR="00DB52C2">
        <w:rPr>
          <w:w w:val="105"/>
        </w:rPr>
        <w:t xml:space="preserve"> </w:t>
      </w:r>
      <w:r>
        <w:rPr>
          <w:w w:val="105"/>
        </w:rPr>
        <w:t>are uncertainties and correlations in the independent reactions that combine to create the integral</w:t>
      </w:r>
      <w:r>
        <w:rPr>
          <w:spacing w:val="56"/>
          <w:w w:val="105"/>
        </w:rPr>
        <w:t xml:space="preserve"> </w:t>
      </w:r>
      <w:r>
        <w:rPr>
          <w:w w:val="105"/>
        </w:rPr>
        <w:t>results.</w:t>
      </w:r>
    </w:p>
    <w:p w14:paraId="010A7A82" w14:textId="77777777" w:rsidR="00430DE3" w:rsidRDefault="008F0850">
      <w:pPr>
        <w:pStyle w:val="BodyText"/>
        <w:spacing w:before="8" w:line="412" w:lineRule="auto"/>
        <w:ind w:left="100" w:right="117" w:firstLine="408"/>
        <w:jc w:val="both"/>
      </w:pPr>
      <w:r>
        <w:rPr>
          <w:w w:val="105"/>
        </w:rPr>
        <w:t>Validation experiments, applications, studies, and integral benchmarks</w:t>
      </w:r>
      <w:r>
        <w:rPr>
          <w:spacing w:val="-29"/>
          <w:w w:val="105"/>
        </w:rPr>
        <w:t xml:space="preserve"> </w:t>
      </w:r>
      <w:r>
        <w:rPr>
          <w:w w:val="105"/>
        </w:rPr>
        <w:t>performed increase the base and accuracy of the nuclear data [</w:t>
      </w:r>
      <w:hyperlink w:anchor="_bookmark181" w:history="1">
        <w:r>
          <w:rPr>
            <w:w w:val="105"/>
          </w:rPr>
          <w:t>48</w:t>
        </w:r>
      </w:hyperlink>
      <w:r>
        <w:rPr>
          <w:w w:val="105"/>
        </w:rPr>
        <w:t xml:space="preserve">]. </w:t>
      </w:r>
      <w:r>
        <w:rPr>
          <w:spacing w:val="-3"/>
          <w:w w:val="105"/>
        </w:rPr>
        <w:t xml:space="preserve">However, </w:t>
      </w:r>
      <w:r>
        <w:rPr>
          <w:w w:val="105"/>
        </w:rPr>
        <w:t xml:space="preserve">it is important to note that the experiments used to measure nuclear data </w:t>
      </w:r>
      <w:r>
        <w:rPr>
          <w:spacing w:val="-3"/>
          <w:w w:val="105"/>
        </w:rPr>
        <w:t xml:space="preserve">may </w:t>
      </w:r>
      <w:r>
        <w:rPr>
          <w:spacing w:val="-4"/>
          <w:w w:val="105"/>
        </w:rPr>
        <w:t xml:space="preserve">have </w:t>
      </w:r>
      <w:r>
        <w:rPr>
          <w:w w:val="105"/>
        </w:rPr>
        <w:t xml:space="preserve">uncertainties that </w:t>
      </w:r>
      <w:r>
        <w:rPr>
          <w:spacing w:val="-4"/>
          <w:w w:val="105"/>
        </w:rPr>
        <w:t xml:space="preserve">vary by </w:t>
      </w:r>
      <w:r>
        <w:rPr>
          <w:w w:val="105"/>
        </w:rPr>
        <w:t xml:space="preserve">orders of magnitude. An interesting feature of this fact is that the relative nuclear data uncertainty does not </w:t>
      </w:r>
      <w:r>
        <w:rPr>
          <w:spacing w:val="-3"/>
          <w:w w:val="105"/>
        </w:rPr>
        <w:t xml:space="preserve">always </w:t>
      </w:r>
      <w:r>
        <w:rPr>
          <w:w w:val="105"/>
        </w:rPr>
        <w:t xml:space="preserve">decrease </w:t>
      </w:r>
      <w:r>
        <w:rPr>
          <w:spacing w:val="-4"/>
          <w:w w:val="105"/>
        </w:rPr>
        <w:t xml:space="preserve">over </w:t>
      </w:r>
      <w:r>
        <w:rPr>
          <w:w w:val="105"/>
        </w:rPr>
        <w:t xml:space="preserve">time that the reaction is studied. One example is the increase in uncertainty in the neutrons released per thermal fission of </w:t>
      </w:r>
      <w:r>
        <w:rPr>
          <w:w w:val="105"/>
          <w:position w:val="9"/>
          <w:sz w:val="16"/>
        </w:rPr>
        <w:t>235</w:t>
      </w:r>
      <w:r>
        <w:rPr>
          <w:w w:val="105"/>
        </w:rPr>
        <w:t xml:space="preserve">U, which increased from 0.311% to 0.385% </w:t>
      </w:r>
      <w:proofErr w:type="gramStart"/>
      <w:r>
        <w:rPr>
          <w:w w:val="105"/>
        </w:rPr>
        <w:t>between</w:t>
      </w:r>
      <w:r w:rsidR="00DB52C2">
        <w:rPr>
          <w:w w:val="105"/>
        </w:rPr>
        <w:t xml:space="preserve"> </w:t>
      </w:r>
      <w:r>
        <w:rPr>
          <w:spacing w:val="29"/>
          <w:w w:val="105"/>
        </w:rPr>
        <w:t xml:space="preserve"> </w:t>
      </w:r>
      <w:r>
        <w:rPr>
          <w:w w:val="105"/>
        </w:rPr>
        <w:t>ENDF</w:t>
      </w:r>
      <w:proofErr w:type="gramEnd"/>
      <w:r>
        <w:rPr>
          <w:w w:val="105"/>
        </w:rPr>
        <w:t>/B-</w:t>
      </w:r>
    </w:p>
    <w:p w14:paraId="0A0A7744" w14:textId="77777777" w:rsidR="00430DE3" w:rsidRDefault="008F0850">
      <w:pPr>
        <w:pStyle w:val="BodyText"/>
        <w:spacing w:line="408" w:lineRule="auto"/>
        <w:ind w:left="100" w:right="117"/>
        <w:jc w:val="both"/>
      </w:pPr>
      <w:r>
        <w:rPr>
          <w:w w:val="105"/>
        </w:rPr>
        <w:t>VII.0 to VII.1 [</w:t>
      </w:r>
      <w:hyperlink w:anchor="_bookmark182" w:history="1">
        <w:r>
          <w:rPr>
            <w:w w:val="105"/>
          </w:rPr>
          <w:t>49</w:t>
        </w:r>
      </w:hyperlink>
      <w:r>
        <w:rPr>
          <w:w w:val="105"/>
        </w:rPr>
        <w:t xml:space="preserve">]. Another example demonstrating the nuclear data problem is that </w:t>
      </w:r>
      <w:r>
        <w:rPr>
          <w:w w:val="105"/>
          <w:position w:val="9"/>
          <w:sz w:val="16"/>
        </w:rPr>
        <w:t>6</w:t>
      </w:r>
      <w:r>
        <w:rPr>
          <w:w w:val="105"/>
        </w:rPr>
        <w:t>He half-life has changed by approximately 5% with large increases in the relative error over the last 50 years [</w:t>
      </w:r>
      <w:hyperlink w:anchor="_bookmark183" w:history="1">
        <w:r>
          <w:rPr>
            <w:w w:val="105"/>
          </w:rPr>
          <w:t>50</w:t>
        </w:r>
      </w:hyperlink>
      <w:r>
        <w:rPr>
          <w:w w:val="105"/>
        </w:rPr>
        <w:t>].</w:t>
      </w:r>
    </w:p>
    <w:p w14:paraId="4E8E1B5C" w14:textId="55DF2CA9" w:rsidR="00430DE3" w:rsidRDefault="008F0850">
      <w:pPr>
        <w:pStyle w:val="BodyText"/>
        <w:spacing w:before="19" w:line="415" w:lineRule="auto"/>
        <w:ind w:left="100" w:right="117" w:firstLine="424"/>
        <w:jc w:val="both"/>
      </w:pPr>
      <w:r>
        <w:rPr>
          <w:w w:val="105"/>
        </w:rPr>
        <w:t xml:space="preserve">Another </w:t>
      </w:r>
      <w:r>
        <w:rPr>
          <w:spacing w:val="-3"/>
          <w:w w:val="105"/>
        </w:rPr>
        <w:t xml:space="preserve">prevalent </w:t>
      </w:r>
      <w:r>
        <w:rPr>
          <w:w w:val="105"/>
        </w:rPr>
        <w:t xml:space="preserve">issue is that the majority of accurate measurements were per- formed for nuclear reactor studies, which limits accessibility to reliable data for </w:t>
      </w:r>
      <w:proofErr w:type="spellStart"/>
      <w:r>
        <w:rPr>
          <w:w w:val="105"/>
        </w:rPr>
        <w:t>dif</w:t>
      </w:r>
      <w:proofErr w:type="spellEnd"/>
      <w:r>
        <w:rPr>
          <w:w w:val="105"/>
        </w:rPr>
        <w:t xml:space="preserve">- </w:t>
      </w:r>
      <w:proofErr w:type="spellStart"/>
      <w:r>
        <w:rPr>
          <w:w w:val="105"/>
        </w:rPr>
        <w:t>ferent</w:t>
      </w:r>
      <w:proofErr w:type="spellEnd"/>
      <w:r>
        <w:rPr>
          <w:w w:val="105"/>
        </w:rPr>
        <w:t xml:space="preserve"> applications. As a consequence of this, ENDF only contains fission production data at thermal, fast (0.5 MeV), and high energy (14 MeV). </w:t>
      </w:r>
      <w:r>
        <w:rPr>
          <w:spacing w:val="-10"/>
          <w:w w:val="105"/>
        </w:rPr>
        <w:t xml:space="preserve">To </w:t>
      </w:r>
      <w:r>
        <w:rPr>
          <w:w w:val="105"/>
        </w:rPr>
        <w:t>combat this challenge, smaller, more application</w:t>
      </w:r>
      <w:r w:rsidR="000B5B70">
        <w:rPr>
          <w:w w:val="105"/>
        </w:rPr>
        <w:t>-</w:t>
      </w:r>
      <w:r>
        <w:rPr>
          <w:w w:val="105"/>
        </w:rPr>
        <w:t xml:space="preserve">specific libraries </w:t>
      </w:r>
      <w:r>
        <w:rPr>
          <w:spacing w:val="-4"/>
          <w:w w:val="105"/>
        </w:rPr>
        <w:t xml:space="preserve">have </w:t>
      </w:r>
      <w:r>
        <w:rPr>
          <w:w w:val="105"/>
        </w:rPr>
        <w:t>been developed.</w:t>
      </w:r>
    </w:p>
    <w:p w14:paraId="3CBC6B7B" w14:textId="77777777" w:rsidR="00430DE3" w:rsidRDefault="008F0850">
      <w:pPr>
        <w:pStyle w:val="BodyText"/>
        <w:spacing w:before="8" w:line="415" w:lineRule="auto"/>
        <w:ind w:left="100" w:right="117" w:firstLine="440"/>
        <w:jc w:val="both"/>
      </w:pPr>
      <w:r>
        <w:rPr>
          <w:w w:val="110"/>
        </w:rPr>
        <w:t>The</w:t>
      </w:r>
      <w:r>
        <w:rPr>
          <w:spacing w:val="-11"/>
          <w:w w:val="110"/>
        </w:rPr>
        <w:t xml:space="preserve"> </w:t>
      </w:r>
      <w:r>
        <w:rPr>
          <w:w w:val="110"/>
        </w:rPr>
        <w:t>International</w:t>
      </w:r>
      <w:r>
        <w:rPr>
          <w:spacing w:val="-12"/>
          <w:w w:val="110"/>
        </w:rPr>
        <w:t xml:space="preserve"> </w:t>
      </w:r>
      <w:r>
        <w:rPr>
          <w:w w:val="110"/>
        </w:rPr>
        <w:t>Atomic</w:t>
      </w:r>
      <w:r>
        <w:rPr>
          <w:spacing w:val="-11"/>
          <w:w w:val="110"/>
        </w:rPr>
        <w:t xml:space="preserve"> </w:t>
      </w:r>
      <w:r>
        <w:rPr>
          <w:w w:val="110"/>
        </w:rPr>
        <w:t>Energy</w:t>
      </w:r>
      <w:r>
        <w:rPr>
          <w:spacing w:val="-11"/>
          <w:w w:val="110"/>
        </w:rPr>
        <w:t xml:space="preserve"> </w:t>
      </w:r>
      <w:r>
        <w:rPr>
          <w:w w:val="110"/>
        </w:rPr>
        <w:t>Agency</w:t>
      </w:r>
      <w:r>
        <w:rPr>
          <w:spacing w:val="-11"/>
          <w:w w:val="110"/>
        </w:rPr>
        <w:t xml:space="preserve"> </w:t>
      </w:r>
      <w:r>
        <w:rPr>
          <w:w w:val="110"/>
        </w:rPr>
        <w:t>(IAEA)</w:t>
      </w:r>
      <w:r>
        <w:rPr>
          <w:spacing w:val="-12"/>
          <w:w w:val="110"/>
        </w:rPr>
        <w:t xml:space="preserve"> </w:t>
      </w:r>
      <w:r>
        <w:rPr>
          <w:w w:val="110"/>
        </w:rPr>
        <w:t>provides</w:t>
      </w:r>
      <w:r>
        <w:rPr>
          <w:spacing w:val="-12"/>
          <w:w w:val="110"/>
        </w:rPr>
        <w:t xml:space="preserve"> </w:t>
      </w:r>
      <w:r>
        <w:rPr>
          <w:w w:val="110"/>
        </w:rPr>
        <w:t>data</w:t>
      </w:r>
      <w:r>
        <w:rPr>
          <w:spacing w:val="-12"/>
          <w:w w:val="110"/>
        </w:rPr>
        <w:t xml:space="preserve"> </w:t>
      </w:r>
      <w:r>
        <w:rPr>
          <w:w w:val="110"/>
        </w:rPr>
        <w:t>for</w:t>
      </w:r>
      <w:r>
        <w:rPr>
          <w:spacing w:val="-11"/>
          <w:w w:val="110"/>
        </w:rPr>
        <w:t xml:space="preserve"> </w:t>
      </w:r>
      <w:r>
        <w:rPr>
          <w:w w:val="110"/>
        </w:rPr>
        <w:t>the</w:t>
      </w:r>
      <w:r>
        <w:rPr>
          <w:spacing w:val="-11"/>
          <w:w w:val="110"/>
        </w:rPr>
        <w:t xml:space="preserve"> </w:t>
      </w:r>
      <w:r>
        <w:rPr>
          <w:w w:val="110"/>
        </w:rPr>
        <w:t>bench- marked</w:t>
      </w:r>
      <w:r>
        <w:rPr>
          <w:spacing w:val="-32"/>
          <w:w w:val="110"/>
        </w:rPr>
        <w:t xml:space="preserve"> </w:t>
      </w:r>
      <w:r>
        <w:rPr>
          <w:w w:val="110"/>
        </w:rPr>
        <w:t>neutron</w:t>
      </w:r>
      <w:r>
        <w:rPr>
          <w:spacing w:val="-32"/>
          <w:w w:val="110"/>
        </w:rPr>
        <w:t xml:space="preserve"> </w:t>
      </w:r>
      <w:r>
        <w:rPr>
          <w:w w:val="110"/>
        </w:rPr>
        <w:t>dosimetry</w:t>
      </w:r>
      <w:r>
        <w:rPr>
          <w:spacing w:val="-32"/>
          <w:w w:val="110"/>
        </w:rPr>
        <w:t xml:space="preserve"> </w:t>
      </w:r>
      <w:r>
        <w:rPr>
          <w:w w:val="110"/>
        </w:rPr>
        <w:t>reaction</w:t>
      </w:r>
      <w:r>
        <w:rPr>
          <w:spacing w:val="-32"/>
          <w:w w:val="110"/>
        </w:rPr>
        <w:t xml:space="preserve"> </w:t>
      </w:r>
      <w:r>
        <w:rPr>
          <w:w w:val="110"/>
        </w:rPr>
        <w:t>IRDFF</w:t>
      </w:r>
      <w:r>
        <w:rPr>
          <w:spacing w:val="-32"/>
          <w:w w:val="110"/>
        </w:rPr>
        <w:t xml:space="preserve"> </w:t>
      </w:r>
      <w:r>
        <w:rPr>
          <w:w w:val="110"/>
        </w:rPr>
        <w:t>library</w:t>
      </w:r>
      <w:r>
        <w:rPr>
          <w:spacing w:val="-32"/>
          <w:w w:val="110"/>
        </w:rPr>
        <w:t xml:space="preserve"> </w:t>
      </w:r>
      <w:r>
        <w:rPr>
          <w:w w:val="110"/>
        </w:rPr>
        <w:t>[</w:t>
      </w:r>
      <w:hyperlink w:anchor="_bookmark184" w:history="1">
        <w:r>
          <w:rPr>
            <w:w w:val="110"/>
          </w:rPr>
          <w:t>51</w:t>
        </w:r>
      </w:hyperlink>
      <w:r>
        <w:rPr>
          <w:w w:val="110"/>
        </w:rPr>
        <w:t>].</w:t>
      </w:r>
      <w:r>
        <w:rPr>
          <w:spacing w:val="-13"/>
          <w:w w:val="110"/>
        </w:rPr>
        <w:t xml:space="preserve"> </w:t>
      </w:r>
      <w:r>
        <w:rPr>
          <w:w w:val="110"/>
        </w:rPr>
        <w:t>This</w:t>
      </w:r>
      <w:r>
        <w:rPr>
          <w:spacing w:val="-32"/>
          <w:w w:val="110"/>
        </w:rPr>
        <w:t xml:space="preserve"> </w:t>
      </w:r>
      <w:r>
        <w:rPr>
          <w:w w:val="110"/>
        </w:rPr>
        <w:t>library</w:t>
      </w:r>
      <w:r>
        <w:rPr>
          <w:spacing w:val="-32"/>
          <w:w w:val="110"/>
        </w:rPr>
        <w:t xml:space="preserve"> </w:t>
      </w:r>
      <w:r>
        <w:rPr>
          <w:w w:val="110"/>
        </w:rPr>
        <w:t>is</w:t>
      </w:r>
      <w:r>
        <w:rPr>
          <w:spacing w:val="-32"/>
          <w:w w:val="110"/>
        </w:rPr>
        <w:t xml:space="preserve"> </w:t>
      </w:r>
      <w:r>
        <w:rPr>
          <w:w w:val="110"/>
        </w:rPr>
        <w:t>noted</w:t>
      </w:r>
      <w:r>
        <w:rPr>
          <w:spacing w:val="-32"/>
          <w:w w:val="110"/>
        </w:rPr>
        <w:t xml:space="preserve"> </w:t>
      </w:r>
      <w:r>
        <w:rPr>
          <w:w w:val="110"/>
        </w:rPr>
        <w:t>because it</w:t>
      </w:r>
      <w:r>
        <w:rPr>
          <w:spacing w:val="-26"/>
          <w:w w:val="110"/>
        </w:rPr>
        <w:t xml:space="preserve"> </w:t>
      </w:r>
      <w:r>
        <w:rPr>
          <w:w w:val="110"/>
        </w:rPr>
        <w:t>is</w:t>
      </w:r>
      <w:r>
        <w:rPr>
          <w:spacing w:val="-26"/>
          <w:w w:val="110"/>
        </w:rPr>
        <w:t xml:space="preserve"> </w:t>
      </w:r>
      <w:r>
        <w:rPr>
          <w:w w:val="110"/>
        </w:rPr>
        <w:t>used</w:t>
      </w:r>
      <w:r>
        <w:rPr>
          <w:spacing w:val="-26"/>
          <w:w w:val="110"/>
        </w:rPr>
        <w:t xml:space="preserve"> </w:t>
      </w:r>
      <w:r>
        <w:rPr>
          <w:w w:val="110"/>
        </w:rPr>
        <w:t>in</w:t>
      </w:r>
      <w:r>
        <w:rPr>
          <w:spacing w:val="-26"/>
          <w:w w:val="110"/>
        </w:rPr>
        <w:t xml:space="preserve"> </w:t>
      </w:r>
      <w:r>
        <w:rPr>
          <w:w w:val="110"/>
        </w:rPr>
        <w:t>the</w:t>
      </w:r>
      <w:r>
        <w:rPr>
          <w:spacing w:val="-26"/>
          <w:w w:val="110"/>
        </w:rPr>
        <w:t xml:space="preserve"> </w:t>
      </w:r>
      <w:r>
        <w:rPr>
          <w:w w:val="110"/>
        </w:rPr>
        <w:t>PNNL</w:t>
      </w:r>
      <w:r>
        <w:rPr>
          <w:spacing w:val="-26"/>
          <w:w w:val="110"/>
        </w:rPr>
        <w:t xml:space="preserve"> </w:t>
      </w:r>
      <w:r>
        <w:rPr>
          <w:spacing w:val="-7"/>
          <w:w w:val="110"/>
        </w:rPr>
        <w:t>STAYSL</w:t>
      </w:r>
      <w:r>
        <w:rPr>
          <w:spacing w:val="-26"/>
          <w:w w:val="110"/>
        </w:rPr>
        <w:t xml:space="preserve"> </w:t>
      </w:r>
      <w:r>
        <w:rPr>
          <w:w w:val="110"/>
        </w:rPr>
        <w:t>code</w:t>
      </w:r>
      <w:r>
        <w:rPr>
          <w:spacing w:val="-26"/>
          <w:w w:val="110"/>
        </w:rPr>
        <w:t xml:space="preserve"> </w:t>
      </w:r>
      <w:r>
        <w:rPr>
          <w:w w:val="110"/>
        </w:rPr>
        <w:t>system,</w:t>
      </w:r>
      <w:r>
        <w:rPr>
          <w:spacing w:val="-25"/>
          <w:w w:val="110"/>
        </w:rPr>
        <w:t xml:space="preserve"> </w:t>
      </w:r>
      <w:r>
        <w:rPr>
          <w:w w:val="110"/>
        </w:rPr>
        <w:t>discussed</w:t>
      </w:r>
      <w:r>
        <w:rPr>
          <w:spacing w:val="-26"/>
          <w:w w:val="110"/>
        </w:rPr>
        <w:t xml:space="preserve"> </w:t>
      </w:r>
      <w:r>
        <w:rPr>
          <w:w w:val="110"/>
        </w:rPr>
        <w:t>in</w:t>
      </w:r>
      <w:r>
        <w:rPr>
          <w:spacing w:val="-26"/>
          <w:w w:val="110"/>
        </w:rPr>
        <w:t xml:space="preserve"> </w:t>
      </w:r>
      <w:r>
        <w:rPr>
          <w:w w:val="110"/>
        </w:rPr>
        <w:t>Section</w:t>
      </w:r>
      <w:r>
        <w:rPr>
          <w:spacing w:val="-26"/>
          <w:w w:val="110"/>
        </w:rPr>
        <w:t xml:space="preserve"> </w:t>
      </w:r>
      <w:hyperlink w:anchor="_bookmark91" w:history="1">
        <w:r>
          <w:rPr>
            <w:w w:val="110"/>
          </w:rPr>
          <w:t>3.4.2</w:t>
        </w:r>
      </w:hyperlink>
      <w:r>
        <w:rPr>
          <w:w w:val="110"/>
        </w:rPr>
        <w:t>.</w:t>
      </w:r>
      <w:r>
        <w:rPr>
          <w:spacing w:val="-8"/>
          <w:w w:val="110"/>
        </w:rPr>
        <w:t xml:space="preserve"> </w:t>
      </w:r>
      <w:r>
        <w:rPr>
          <w:w w:val="110"/>
        </w:rPr>
        <w:t>The</w:t>
      </w:r>
      <w:r>
        <w:rPr>
          <w:spacing w:val="-26"/>
          <w:w w:val="110"/>
        </w:rPr>
        <w:t xml:space="preserve"> </w:t>
      </w:r>
      <w:r>
        <w:rPr>
          <w:w w:val="110"/>
        </w:rPr>
        <w:t>IRDFF</w:t>
      </w:r>
    </w:p>
    <w:p w14:paraId="237421C1" w14:textId="77777777" w:rsidR="00430DE3" w:rsidRDefault="008F0850">
      <w:pPr>
        <w:pStyle w:val="BodyText"/>
        <w:spacing w:before="8" w:line="415" w:lineRule="auto"/>
        <w:ind w:left="100" w:right="118"/>
        <w:jc w:val="both"/>
      </w:pPr>
      <w:r>
        <w:rPr>
          <w:w w:val="105"/>
        </w:rPr>
        <w:t>v.1.05 library contains “state-of-the-art” covariance information and has continuous improvement through testing and integral experiments</w:t>
      </w:r>
      <w:r>
        <w:rPr>
          <w:spacing w:val="62"/>
          <w:w w:val="105"/>
        </w:rPr>
        <w:t xml:space="preserve"> </w:t>
      </w:r>
      <w:r>
        <w:rPr>
          <w:w w:val="105"/>
        </w:rPr>
        <w:t>[</w:t>
      </w:r>
      <w:hyperlink w:anchor="_bookmark185" w:history="1">
        <w:r>
          <w:rPr>
            <w:w w:val="105"/>
          </w:rPr>
          <w:t>52</w:t>
        </w:r>
      </w:hyperlink>
      <w:r>
        <w:rPr>
          <w:w w:val="105"/>
        </w:rPr>
        <w:t>].</w:t>
      </w:r>
    </w:p>
    <w:p w14:paraId="393FBB4F" w14:textId="77777777" w:rsidR="00430DE3" w:rsidRDefault="008F0850">
      <w:pPr>
        <w:pStyle w:val="BodyText"/>
        <w:spacing w:before="8" w:line="403" w:lineRule="auto"/>
        <w:ind w:left="100" w:right="117" w:firstLine="433"/>
        <w:jc w:val="both"/>
      </w:pPr>
      <w:r>
        <w:rPr>
          <w:w w:val="105"/>
        </w:rPr>
        <w:t>The IRDFF library also includes feed through from fast decaying excited states</w:t>
      </w:r>
      <w:r w:rsidR="00DB52C2">
        <w:rPr>
          <w:w w:val="105"/>
        </w:rPr>
        <w:t xml:space="preserve"> </w:t>
      </w:r>
      <w:r>
        <w:rPr>
          <w:w w:val="105"/>
        </w:rPr>
        <w:t>to metastable states for important dosimetry reactions. An</w:t>
      </w:r>
      <w:r w:rsidR="00DB52C2">
        <w:rPr>
          <w:w w:val="105"/>
        </w:rPr>
        <w:t xml:space="preserve"> </w:t>
      </w:r>
      <w:r>
        <w:rPr>
          <w:w w:val="105"/>
        </w:rPr>
        <w:t>example</w:t>
      </w:r>
      <w:r w:rsidR="00DB52C2">
        <w:rPr>
          <w:w w:val="105"/>
        </w:rPr>
        <w:t xml:space="preserve"> </w:t>
      </w:r>
      <w:r>
        <w:rPr>
          <w:w w:val="105"/>
        </w:rPr>
        <w:t>is</w:t>
      </w:r>
      <w:r w:rsidR="00DB52C2">
        <w:rPr>
          <w:w w:val="105"/>
        </w:rPr>
        <w:t xml:space="preserve"> </w:t>
      </w:r>
      <w:r>
        <w:rPr>
          <w:w w:val="105"/>
        </w:rPr>
        <w:t>the</w:t>
      </w:r>
      <w:r w:rsidR="00DB52C2">
        <w:rPr>
          <w:w w:val="105"/>
        </w:rPr>
        <w:t xml:space="preserve"> </w:t>
      </w:r>
      <w:r>
        <w:rPr>
          <w:w w:val="105"/>
          <w:position w:val="9"/>
          <w:sz w:val="16"/>
        </w:rPr>
        <w:t>115</w:t>
      </w:r>
      <w:r>
        <w:rPr>
          <w:w w:val="105"/>
        </w:rPr>
        <w:t>In (</w:t>
      </w:r>
      <w:proofErr w:type="spellStart"/>
      <w:proofErr w:type="gramStart"/>
      <w:r>
        <w:rPr>
          <w:w w:val="105"/>
        </w:rPr>
        <w:t>n,n</w:t>
      </w:r>
      <w:proofErr w:type="spellEnd"/>
      <w:proofErr w:type="gramEnd"/>
      <w:r>
        <w:rPr>
          <w:w w:val="105"/>
        </w:rPr>
        <w:t>’)</w:t>
      </w:r>
      <w:r>
        <w:rPr>
          <w:spacing w:val="41"/>
          <w:w w:val="105"/>
        </w:rPr>
        <w:t xml:space="preserve"> </w:t>
      </w:r>
      <w:r>
        <w:rPr>
          <w:w w:val="105"/>
          <w:position w:val="9"/>
          <w:sz w:val="16"/>
        </w:rPr>
        <w:t>115m1</w:t>
      </w:r>
      <w:r>
        <w:rPr>
          <w:w w:val="105"/>
        </w:rPr>
        <w:t>In</w:t>
      </w:r>
      <w:r>
        <w:rPr>
          <w:spacing w:val="41"/>
          <w:w w:val="105"/>
        </w:rPr>
        <w:t xml:space="preserve"> </w:t>
      </w:r>
      <w:r>
        <w:rPr>
          <w:w w:val="105"/>
        </w:rPr>
        <w:t>reaction;</w:t>
      </w:r>
      <w:r>
        <w:rPr>
          <w:spacing w:val="53"/>
          <w:w w:val="105"/>
        </w:rPr>
        <w:t xml:space="preserve"> </w:t>
      </w:r>
      <w:r>
        <w:rPr>
          <w:w w:val="105"/>
        </w:rPr>
        <w:t>the</w:t>
      </w:r>
      <w:r>
        <w:rPr>
          <w:spacing w:val="41"/>
          <w:w w:val="105"/>
        </w:rPr>
        <w:t xml:space="preserve"> </w:t>
      </w:r>
      <w:r>
        <w:rPr>
          <w:w w:val="105"/>
          <w:position w:val="9"/>
          <w:sz w:val="16"/>
        </w:rPr>
        <w:t>115m1</w:t>
      </w:r>
      <w:r>
        <w:rPr>
          <w:w w:val="105"/>
        </w:rPr>
        <w:t>In</w:t>
      </w:r>
      <w:r>
        <w:rPr>
          <w:spacing w:val="41"/>
          <w:w w:val="105"/>
        </w:rPr>
        <w:t xml:space="preserve"> </w:t>
      </w:r>
      <w:r>
        <w:rPr>
          <w:w w:val="105"/>
        </w:rPr>
        <w:t>reaction</w:t>
      </w:r>
      <w:r>
        <w:rPr>
          <w:spacing w:val="41"/>
          <w:w w:val="105"/>
        </w:rPr>
        <w:t xml:space="preserve"> </w:t>
      </w:r>
      <w:r>
        <w:rPr>
          <w:w w:val="105"/>
        </w:rPr>
        <w:t>product</w:t>
      </w:r>
      <w:r>
        <w:rPr>
          <w:spacing w:val="40"/>
          <w:w w:val="105"/>
        </w:rPr>
        <w:t xml:space="preserve"> </w:t>
      </w:r>
      <w:r>
        <w:rPr>
          <w:w w:val="105"/>
        </w:rPr>
        <w:t>decay</w:t>
      </w:r>
      <w:r>
        <w:rPr>
          <w:spacing w:val="41"/>
          <w:w w:val="105"/>
        </w:rPr>
        <w:t xml:space="preserve"> </w:t>
      </w:r>
      <w:r>
        <w:rPr>
          <w:w w:val="105"/>
        </w:rPr>
        <w:t>scheme</w:t>
      </w:r>
      <w:r>
        <w:rPr>
          <w:spacing w:val="40"/>
          <w:w w:val="105"/>
        </w:rPr>
        <w:t xml:space="preserve"> </w:t>
      </w:r>
      <w:r>
        <w:rPr>
          <w:spacing w:val="-3"/>
          <w:w w:val="105"/>
        </w:rPr>
        <w:t>was</w:t>
      </w:r>
      <w:r>
        <w:rPr>
          <w:spacing w:val="40"/>
          <w:w w:val="105"/>
        </w:rPr>
        <w:t xml:space="preserve"> </w:t>
      </w:r>
      <w:r>
        <w:rPr>
          <w:w w:val="105"/>
        </w:rPr>
        <w:t>depicted</w:t>
      </w:r>
      <w:r>
        <w:rPr>
          <w:spacing w:val="40"/>
          <w:w w:val="105"/>
        </w:rPr>
        <w:t xml:space="preserve"> </w:t>
      </w:r>
      <w:r>
        <w:rPr>
          <w:w w:val="105"/>
        </w:rPr>
        <w:t>in</w:t>
      </w:r>
    </w:p>
    <w:p w14:paraId="5D01A981" w14:textId="77777777" w:rsidR="00430DE3" w:rsidRDefault="00430DE3">
      <w:pPr>
        <w:spacing w:line="403" w:lineRule="auto"/>
        <w:jc w:val="both"/>
        <w:sectPr w:rsidR="00430DE3">
          <w:pgSz w:w="12240" w:h="15840"/>
          <w:pgMar w:top="1420" w:right="1680" w:bottom="1380" w:left="1700" w:header="0" w:footer="1182" w:gutter="0"/>
          <w:cols w:space="720"/>
        </w:sectPr>
      </w:pPr>
    </w:p>
    <w:p w14:paraId="23D0919B" w14:textId="77777777" w:rsidR="00430DE3" w:rsidRDefault="008F0850">
      <w:pPr>
        <w:pStyle w:val="BodyText"/>
        <w:spacing w:before="59" w:line="410" w:lineRule="auto"/>
        <w:ind w:left="100" w:right="117"/>
        <w:jc w:val="both"/>
      </w:pPr>
      <w:r>
        <w:rPr>
          <w:w w:val="105"/>
        </w:rPr>
        <w:lastRenderedPageBreak/>
        <w:t xml:space="preserve">Figure </w:t>
      </w:r>
      <w:hyperlink w:anchor="_bookmark24" w:history="1">
        <w:r>
          <w:rPr>
            <w:w w:val="105"/>
          </w:rPr>
          <w:t>5</w:t>
        </w:r>
      </w:hyperlink>
      <w:r>
        <w:rPr>
          <w:w w:val="105"/>
        </w:rPr>
        <w:t xml:space="preserve">. The first metastable state at 336 </w:t>
      </w:r>
      <w:r>
        <w:rPr>
          <w:spacing w:val="-3"/>
          <w:w w:val="105"/>
        </w:rPr>
        <w:t xml:space="preserve">keV </w:t>
      </w:r>
      <w:r>
        <w:rPr>
          <w:w w:val="105"/>
        </w:rPr>
        <w:t xml:space="preserve">(spin parity </w:t>
      </w:r>
      <w:r>
        <w:rPr>
          <w:rFonts w:ascii="Bookman Old Style" w:hAnsi="Bookman Old Style"/>
          <w:i/>
          <w:w w:val="105"/>
        </w:rPr>
        <w:t xml:space="preserve">J </w:t>
      </w:r>
      <w:r>
        <w:rPr>
          <w:rFonts w:ascii="Arial" w:hAnsi="Arial"/>
          <w:i/>
          <w:w w:val="105"/>
          <w:position w:val="9"/>
          <w:sz w:val="16"/>
        </w:rPr>
        <w:t>π</w:t>
      </w:r>
      <w:r w:rsidR="00DB52C2">
        <w:rPr>
          <w:rFonts w:ascii="Arial" w:hAnsi="Arial"/>
          <w:i/>
          <w:w w:val="105"/>
          <w:position w:val="9"/>
          <w:sz w:val="16"/>
        </w:rPr>
        <w:t xml:space="preserve"> </w:t>
      </w:r>
      <w:r>
        <w:rPr>
          <w:w w:val="105"/>
        </w:rPr>
        <w:t>=</w:t>
      </w:r>
      <w:r w:rsidR="00DB52C2">
        <w:rPr>
          <w:w w:val="105"/>
        </w:rPr>
        <w:t xml:space="preserve"> </w:t>
      </w:r>
      <w:r>
        <w:rPr>
          <w:w w:val="105"/>
        </w:rPr>
        <w:t>1</w:t>
      </w:r>
      <w:r>
        <w:rPr>
          <w:rFonts w:ascii="Bookman Old Style" w:hAnsi="Bookman Old Style"/>
          <w:i/>
          <w:w w:val="105"/>
        </w:rPr>
        <w:t>/</w:t>
      </w:r>
      <w:r>
        <w:rPr>
          <w:w w:val="105"/>
        </w:rPr>
        <w:t>2</w:t>
      </w:r>
      <w:r>
        <w:rPr>
          <w:rFonts w:ascii="Arial" w:hAnsi="Arial"/>
          <w:i/>
          <w:w w:val="105"/>
          <w:position w:val="9"/>
          <w:sz w:val="16"/>
        </w:rPr>
        <w:t>−</w:t>
      </w:r>
      <w:r>
        <w:rPr>
          <w:w w:val="105"/>
        </w:rPr>
        <w:t>)</w:t>
      </w:r>
      <w:r w:rsidR="00DB52C2">
        <w:rPr>
          <w:w w:val="105"/>
        </w:rPr>
        <w:t xml:space="preserve"> </w:t>
      </w:r>
      <w:r>
        <w:rPr>
          <w:w w:val="105"/>
        </w:rPr>
        <w:t xml:space="preserve">has a half-life of 4.5 hours, which makes it a </w:t>
      </w:r>
      <w:r>
        <w:rPr>
          <w:spacing w:val="3"/>
          <w:w w:val="105"/>
        </w:rPr>
        <w:t xml:space="preserve">good </w:t>
      </w:r>
      <w:r>
        <w:rPr>
          <w:w w:val="105"/>
        </w:rPr>
        <w:t>candidate reaction for foil activation experiments [</w:t>
      </w:r>
      <w:hyperlink w:anchor="_bookmark186" w:history="1">
        <w:r>
          <w:rPr>
            <w:w w:val="105"/>
          </w:rPr>
          <w:t>53</w:t>
        </w:r>
      </w:hyperlink>
      <w:r>
        <w:rPr>
          <w:w w:val="105"/>
        </w:rPr>
        <w:t xml:space="preserve">]. The IRDFF v.1.05 library contains reaction data that includes the decay of additional metastable states and higher excites states into </w:t>
      </w:r>
      <w:r>
        <w:rPr>
          <w:w w:val="105"/>
          <w:position w:val="9"/>
          <w:sz w:val="16"/>
        </w:rPr>
        <w:t>115m1</w:t>
      </w:r>
      <w:r>
        <w:rPr>
          <w:w w:val="105"/>
        </w:rPr>
        <w:t xml:space="preserve">In. Under standard measurement timing conditions, all of the higher energy </w:t>
      </w:r>
      <w:r>
        <w:rPr>
          <w:w w:val="105"/>
          <w:position w:val="9"/>
          <w:sz w:val="16"/>
        </w:rPr>
        <w:t>115</w:t>
      </w:r>
      <w:r>
        <w:rPr>
          <w:w w:val="105"/>
        </w:rPr>
        <w:t>In states will</w:t>
      </w:r>
      <w:r w:rsidR="00DB52C2">
        <w:rPr>
          <w:w w:val="105"/>
        </w:rPr>
        <w:t xml:space="preserve"> </w:t>
      </w:r>
      <w:r>
        <w:rPr>
          <w:spacing w:val="-4"/>
          <w:w w:val="105"/>
        </w:rPr>
        <w:t xml:space="preserve">have </w:t>
      </w:r>
      <w:r>
        <w:rPr>
          <w:w w:val="105"/>
        </w:rPr>
        <w:t>decayed, thus contributing to the activity measured for the first metastable</w:t>
      </w:r>
      <w:r w:rsidR="00DB52C2">
        <w:rPr>
          <w:w w:val="105"/>
        </w:rPr>
        <w:t xml:space="preserve"> </w:t>
      </w:r>
      <w:r>
        <w:rPr>
          <w:w w:val="105"/>
        </w:rPr>
        <w:t>state.</w:t>
      </w:r>
    </w:p>
    <w:p w14:paraId="136EB5B0" w14:textId="77777777" w:rsidR="00430DE3" w:rsidRDefault="00430DE3">
      <w:pPr>
        <w:pStyle w:val="BodyText"/>
        <w:spacing w:before="3"/>
        <w:rPr>
          <w:sz w:val="30"/>
        </w:rPr>
      </w:pPr>
    </w:p>
    <w:p w14:paraId="193CD444" w14:textId="77777777" w:rsidR="00430DE3" w:rsidRDefault="008F0850">
      <w:pPr>
        <w:pStyle w:val="Heading2"/>
        <w:numPr>
          <w:ilvl w:val="2"/>
          <w:numId w:val="14"/>
        </w:numPr>
        <w:tabs>
          <w:tab w:val="left" w:pos="1273"/>
          <w:tab w:val="left" w:pos="1274"/>
        </w:tabs>
      </w:pPr>
      <w:bookmarkStart w:id="232" w:name="_bookmark43"/>
      <w:bookmarkEnd w:id="232"/>
      <w:r>
        <w:rPr>
          <w:w w:val="115"/>
        </w:rPr>
        <w:t>Nuclear Data</w:t>
      </w:r>
      <w:r>
        <w:rPr>
          <w:spacing w:val="-8"/>
          <w:w w:val="115"/>
        </w:rPr>
        <w:t xml:space="preserve"> </w:t>
      </w:r>
      <w:r>
        <w:rPr>
          <w:spacing w:val="-3"/>
          <w:w w:val="115"/>
        </w:rPr>
        <w:t>Covariance</w:t>
      </w:r>
    </w:p>
    <w:p w14:paraId="4DA7F870" w14:textId="52397A63" w:rsidR="00430DE3" w:rsidRDefault="008F0850">
      <w:pPr>
        <w:pStyle w:val="BodyText"/>
        <w:spacing w:before="198" w:line="478" w:lineRule="exact"/>
        <w:ind w:left="100" w:right="117" w:firstLine="442"/>
        <w:jc w:val="both"/>
      </w:pPr>
      <w:r>
        <w:rPr>
          <w:w w:val="105"/>
        </w:rPr>
        <w:t xml:space="preserve">Covariance arises in nuclear related experiments when one process </w:t>
      </w:r>
      <w:del w:id="233" w:author="Bucy, Anna M Ctr USAF AETC AFIT/ENP" w:date="2019-01-07T14:47:00Z">
        <w:r w:rsidDel="00A465BA">
          <w:rPr>
            <w:w w:val="105"/>
          </w:rPr>
          <w:delText xml:space="preserve">impacts </w:delText>
        </w:r>
      </w:del>
      <w:ins w:id="234" w:author="Bucy, Anna M Ctr USAF AETC AFIT/ENP" w:date="2019-01-07T14:47:00Z">
        <w:r w:rsidR="00A465BA">
          <w:rPr>
            <w:w w:val="105"/>
          </w:rPr>
          <w:t xml:space="preserve">affects </w:t>
        </w:r>
      </w:ins>
      <w:r w:rsidR="00A465BA">
        <w:rPr>
          <w:w w:val="105"/>
        </w:rPr>
        <w:t>an</w:t>
      </w:r>
      <w:r>
        <w:rPr>
          <w:w w:val="105"/>
        </w:rPr>
        <w:t xml:space="preserve">other or the nuclear data measurement energy ranges are correlated. Unfortunately, nuclear data covariance analysis is not standard to experimental analysis. Often </w:t>
      </w:r>
      <w:proofErr w:type="spellStart"/>
      <w:r>
        <w:rPr>
          <w:w w:val="105"/>
        </w:rPr>
        <w:t>er</w:t>
      </w:r>
      <w:proofErr w:type="spellEnd"/>
      <w:r>
        <w:rPr>
          <w:w w:val="105"/>
        </w:rPr>
        <w:t xml:space="preserve">- </w:t>
      </w:r>
      <w:proofErr w:type="spellStart"/>
      <w:r>
        <w:rPr>
          <w:w w:val="105"/>
        </w:rPr>
        <w:t>rors</w:t>
      </w:r>
      <w:proofErr w:type="spellEnd"/>
      <w:r>
        <w:rPr>
          <w:w w:val="105"/>
        </w:rPr>
        <w:t xml:space="preserve"> are attributed to model fidelity, measurement, or setup problems when nuclear data covariance may have been the root cause [</w:t>
      </w:r>
      <w:hyperlink w:anchor="_bookmark187" w:history="1">
        <w:r>
          <w:rPr>
            <w:w w:val="105"/>
          </w:rPr>
          <w:t>54</w:t>
        </w:r>
      </w:hyperlink>
      <w:r>
        <w:rPr>
          <w:w w:val="105"/>
        </w:rPr>
        <w:t xml:space="preserve">]. In many nuclear decay processes, the correlation between decays is unity because the decays happen in a series. How- ever, covariance can occur if there is branching from a radioactive state. Covariance is defined with the expectation values, </w:t>
      </w:r>
      <w:r>
        <w:rPr>
          <w:rFonts w:ascii="Lucida Sans Unicode" w:hAnsi="Lucida Sans Unicode"/>
          <w:w w:val="105"/>
        </w:rPr>
        <w:t>(</w:t>
      </w:r>
      <w:r>
        <w:rPr>
          <w:rFonts w:ascii="Bookman Old Style" w:hAnsi="Bookman Old Style"/>
          <w:i/>
          <w:w w:val="105"/>
        </w:rPr>
        <w:t>X</w:t>
      </w:r>
      <w:r>
        <w:rPr>
          <w:rFonts w:ascii="Lucida Sans Unicode" w:hAnsi="Lucida Sans Unicode"/>
          <w:w w:val="105"/>
        </w:rPr>
        <w:t>)</w:t>
      </w:r>
      <w:r>
        <w:rPr>
          <w:w w:val="105"/>
        </w:rPr>
        <w:t>, and mean value (</w:t>
      </w:r>
      <w:r>
        <w:rPr>
          <w:rFonts w:ascii="Bookman Old Style" w:hAnsi="Bookman Old Style"/>
          <w:i/>
          <w:w w:val="105"/>
        </w:rPr>
        <w:t>µ</w:t>
      </w:r>
      <w:r>
        <w:rPr>
          <w:w w:val="105"/>
        </w:rPr>
        <w:t>) providing for the covariance between variables X and Y as</w:t>
      </w:r>
    </w:p>
    <w:p w14:paraId="3FF2C252" w14:textId="77777777" w:rsidR="00430DE3" w:rsidRDefault="00430DE3">
      <w:pPr>
        <w:pStyle w:val="BodyText"/>
      </w:pPr>
    </w:p>
    <w:p w14:paraId="5F159143" w14:textId="77777777" w:rsidR="00430DE3" w:rsidRDefault="00430DE3">
      <w:pPr>
        <w:pStyle w:val="BodyText"/>
        <w:spacing w:before="10"/>
        <w:rPr>
          <w:sz w:val="27"/>
        </w:rPr>
      </w:pPr>
    </w:p>
    <w:p w14:paraId="5972B07F" w14:textId="77777777" w:rsidR="00430DE3" w:rsidRDefault="008F0850">
      <w:pPr>
        <w:tabs>
          <w:tab w:val="left" w:pos="8440"/>
        </w:tabs>
        <w:spacing w:before="1"/>
        <w:ind w:left="2990"/>
        <w:rPr>
          <w:sz w:val="24"/>
        </w:rPr>
      </w:pPr>
      <w:proofErr w:type="spellStart"/>
      <w:proofErr w:type="gramStart"/>
      <w:r>
        <w:rPr>
          <w:rFonts w:ascii="Bookman Old Style" w:hAnsi="Bookman Old Style"/>
          <w:i/>
          <w:spacing w:val="2"/>
          <w:w w:val="105"/>
          <w:sz w:val="24"/>
        </w:rPr>
        <w:t>cov</w:t>
      </w:r>
      <w:proofErr w:type="spellEnd"/>
      <w:r>
        <w:rPr>
          <w:spacing w:val="2"/>
          <w:w w:val="105"/>
          <w:sz w:val="24"/>
        </w:rPr>
        <w:t>(</w:t>
      </w:r>
      <w:proofErr w:type="gramEnd"/>
      <w:r>
        <w:rPr>
          <w:rFonts w:ascii="Bookman Old Style" w:hAnsi="Bookman Old Style"/>
          <w:i/>
          <w:spacing w:val="2"/>
          <w:w w:val="105"/>
          <w:sz w:val="24"/>
        </w:rPr>
        <w:t>X,</w:t>
      </w:r>
      <w:r>
        <w:rPr>
          <w:rFonts w:ascii="Bookman Old Style" w:hAnsi="Bookman Old Style"/>
          <w:i/>
          <w:spacing w:val="-39"/>
          <w:w w:val="105"/>
          <w:sz w:val="24"/>
        </w:rPr>
        <w:t xml:space="preserve"> </w:t>
      </w:r>
      <w:r>
        <w:rPr>
          <w:rFonts w:ascii="Bookman Old Style" w:hAnsi="Bookman Old Style"/>
          <w:i/>
          <w:w w:val="105"/>
          <w:sz w:val="24"/>
        </w:rPr>
        <w:t>Y</w:t>
      </w:r>
      <w:r>
        <w:rPr>
          <w:rFonts w:ascii="Bookman Old Style" w:hAnsi="Bookman Old Style"/>
          <w:i/>
          <w:spacing w:val="-28"/>
          <w:w w:val="105"/>
          <w:sz w:val="24"/>
        </w:rPr>
        <w:t xml:space="preserve"> </w:t>
      </w:r>
      <w:r>
        <w:rPr>
          <w:w w:val="105"/>
          <w:sz w:val="24"/>
        </w:rPr>
        <w:t>)</w:t>
      </w:r>
      <w:r>
        <w:rPr>
          <w:spacing w:val="-2"/>
          <w:w w:val="105"/>
          <w:sz w:val="24"/>
        </w:rPr>
        <w:t xml:space="preserve"> </w:t>
      </w:r>
      <w:r>
        <w:rPr>
          <w:w w:val="105"/>
          <w:sz w:val="24"/>
        </w:rPr>
        <w:t>=</w:t>
      </w:r>
      <w:r>
        <w:rPr>
          <w:spacing w:val="-2"/>
          <w:w w:val="105"/>
          <w:sz w:val="24"/>
        </w:rPr>
        <w:t xml:space="preserve"> </w:t>
      </w:r>
      <w:r>
        <w:rPr>
          <w:rFonts w:ascii="Lucida Sans Unicode" w:hAnsi="Lucida Sans Unicode"/>
          <w:spacing w:val="6"/>
          <w:w w:val="105"/>
          <w:sz w:val="24"/>
        </w:rPr>
        <w:t>(</w:t>
      </w:r>
      <w:r>
        <w:rPr>
          <w:rFonts w:ascii="Bookman Old Style" w:hAnsi="Bookman Old Style"/>
          <w:i/>
          <w:spacing w:val="6"/>
          <w:w w:val="105"/>
          <w:sz w:val="24"/>
        </w:rPr>
        <w:t>XY</w:t>
      </w:r>
      <w:r>
        <w:rPr>
          <w:rFonts w:ascii="Bookman Old Style" w:hAnsi="Bookman Old Style"/>
          <w:i/>
          <w:spacing w:val="-28"/>
          <w:w w:val="105"/>
          <w:sz w:val="24"/>
        </w:rPr>
        <w:t xml:space="preserve"> </w:t>
      </w:r>
      <w:r>
        <w:rPr>
          <w:rFonts w:ascii="Lucida Sans Unicode" w:hAnsi="Lucida Sans Unicode"/>
          <w:w w:val="105"/>
          <w:sz w:val="24"/>
        </w:rPr>
        <w:t>)</w:t>
      </w:r>
      <w:r>
        <w:rPr>
          <w:rFonts w:ascii="Lucida Sans Unicode" w:hAnsi="Lucida Sans Unicode"/>
          <w:spacing w:val="-31"/>
          <w:w w:val="105"/>
          <w:sz w:val="24"/>
        </w:rPr>
        <w:t xml:space="preserve"> </w:t>
      </w:r>
      <w:r>
        <w:rPr>
          <w:rFonts w:ascii="Lucida Sans Unicode" w:hAnsi="Lucida Sans Unicode"/>
          <w:w w:val="105"/>
          <w:sz w:val="24"/>
        </w:rPr>
        <w:t>−</w:t>
      </w:r>
      <w:r>
        <w:rPr>
          <w:rFonts w:ascii="Lucida Sans Unicode" w:hAnsi="Lucida Sans Unicode"/>
          <w:spacing w:val="-31"/>
          <w:w w:val="105"/>
          <w:sz w:val="24"/>
        </w:rPr>
        <w:t xml:space="preserve"> </w:t>
      </w:r>
      <w:r>
        <w:rPr>
          <w:rFonts w:ascii="Bookman Old Style" w:hAnsi="Bookman Old Style"/>
          <w:i/>
          <w:w w:val="105"/>
          <w:sz w:val="24"/>
        </w:rPr>
        <w:t>µ</w:t>
      </w:r>
      <w:r>
        <w:rPr>
          <w:rFonts w:ascii="Arial" w:hAnsi="Arial"/>
          <w:i/>
          <w:w w:val="105"/>
          <w:position w:val="-3"/>
          <w:sz w:val="16"/>
        </w:rPr>
        <w:t>X</w:t>
      </w:r>
      <w:r>
        <w:rPr>
          <w:rFonts w:ascii="Arial" w:hAnsi="Arial"/>
          <w:i/>
          <w:spacing w:val="-26"/>
          <w:w w:val="105"/>
          <w:position w:val="-3"/>
          <w:sz w:val="16"/>
        </w:rPr>
        <w:t xml:space="preserve"> </w:t>
      </w:r>
      <w:r>
        <w:rPr>
          <w:rFonts w:ascii="Bookman Old Style" w:hAnsi="Bookman Old Style"/>
          <w:i/>
          <w:w w:val="105"/>
          <w:sz w:val="24"/>
        </w:rPr>
        <w:t>µ</w:t>
      </w:r>
      <w:r>
        <w:rPr>
          <w:rFonts w:ascii="Arial" w:hAnsi="Arial"/>
          <w:i/>
          <w:w w:val="105"/>
          <w:position w:val="-3"/>
          <w:sz w:val="16"/>
        </w:rPr>
        <w:t>Y</w:t>
      </w:r>
      <w:r>
        <w:rPr>
          <w:rFonts w:ascii="Arial" w:hAnsi="Arial"/>
          <w:i/>
          <w:spacing w:val="-3"/>
          <w:w w:val="105"/>
          <w:position w:val="-3"/>
          <w:sz w:val="16"/>
        </w:rPr>
        <w:t xml:space="preserve"> </w:t>
      </w:r>
      <w:r>
        <w:rPr>
          <w:rFonts w:ascii="Bookman Old Style" w:hAnsi="Bookman Old Style"/>
          <w:i/>
          <w:w w:val="105"/>
          <w:sz w:val="24"/>
        </w:rPr>
        <w:t>,</w:t>
      </w:r>
      <w:r>
        <w:rPr>
          <w:rFonts w:ascii="Bookman Old Style" w:hAnsi="Bookman Old Style"/>
          <w:i/>
          <w:w w:val="105"/>
          <w:sz w:val="24"/>
        </w:rPr>
        <w:tab/>
      </w:r>
      <w:r>
        <w:rPr>
          <w:w w:val="105"/>
          <w:sz w:val="24"/>
        </w:rPr>
        <w:t>(5)</w:t>
      </w:r>
    </w:p>
    <w:p w14:paraId="1FE9ED54" w14:textId="77777777" w:rsidR="00430DE3" w:rsidRDefault="00430DE3">
      <w:pPr>
        <w:pStyle w:val="BodyText"/>
        <w:spacing w:before="6"/>
        <w:rPr>
          <w:sz w:val="31"/>
        </w:rPr>
      </w:pPr>
    </w:p>
    <w:p w14:paraId="6C426649" w14:textId="77777777" w:rsidR="00430DE3" w:rsidRDefault="008F0850">
      <w:pPr>
        <w:pStyle w:val="BodyText"/>
        <w:spacing w:line="415" w:lineRule="auto"/>
        <w:ind w:left="100" w:right="117" w:firstLine="437"/>
        <w:jc w:val="both"/>
      </w:pPr>
      <w:r>
        <w:rPr>
          <w:w w:val="105"/>
        </w:rPr>
        <w:t xml:space="preserve">A correlation matrix combined with the uncertainty in the nuclear data can </w:t>
      </w:r>
      <w:r>
        <w:rPr>
          <w:spacing w:val="3"/>
          <w:w w:val="105"/>
        </w:rPr>
        <w:t xml:space="preserve">be </w:t>
      </w:r>
      <w:r>
        <w:rPr>
          <w:w w:val="105"/>
        </w:rPr>
        <w:t>used to form the covariance matrix.</w:t>
      </w:r>
      <w:r w:rsidR="00DB52C2">
        <w:rPr>
          <w:w w:val="105"/>
        </w:rPr>
        <w:t xml:space="preserve"> </w:t>
      </w:r>
      <w:r>
        <w:rPr>
          <w:w w:val="105"/>
        </w:rPr>
        <w:t xml:space="preserve">The diagonal of the correlation matrix is </w:t>
      </w:r>
      <w:commentRangeStart w:id="235"/>
      <w:proofErr w:type="gramStart"/>
      <w:r w:rsidRPr="00A465BA">
        <w:rPr>
          <w:w w:val="105"/>
          <w:highlight w:val="yellow"/>
        </w:rPr>
        <w:t>one,</w:t>
      </w:r>
      <w:r w:rsidR="00DB52C2" w:rsidRPr="00A465BA">
        <w:rPr>
          <w:w w:val="105"/>
          <w:highlight w:val="yellow"/>
        </w:rPr>
        <w:t xml:space="preserve"> </w:t>
      </w:r>
      <w:r w:rsidRPr="00A465BA">
        <w:rPr>
          <w:w w:val="105"/>
          <w:highlight w:val="yellow"/>
        </w:rPr>
        <w:t xml:space="preserve"> so</w:t>
      </w:r>
      <w:proofErr w:type="gramEnd"/>
      <w:r w:rsidRPr="00A465BA">
        <w:rPr>
          <w:w w:val="105"/>
          <w:highlight w:val="yellow"/>
        </w:rPr>
        <w:t xml:space="preserve"> th</w:t>
      </w:r>
      <w:commentRangeEnd w:id="235"/>
      <w:r w:rsidR="00A465BA">
        <w:rPr>
          <w:rStyle w:val="CommentReference"/>
        </w:rPr>
        <w:commentReference w:id="235"/>
      </w:r>
      <w:r>
        <w:rPr>
          <w:w w:val="105"/>
        </w:rPr>
        <w:t>e diagonal of the covariance matrix is the variance for the group. As such, the covariance of an observable compared to itself reduces to the</w:t>
      </w:r>
      <w:r>
        <w:rPr>
          <w:spacing w:val="52"/>
          <w:w w:val="105"/>
        </w:rPr>
        <w:t xml:space="preserve"> </w:t>
      </w:r>
      <w:r>
        <w:rPr>
          <w:w w:val="105"/>
        </w:rPr>
        <w:t>variance</w:t>
      </w:r>
    </w:p>
    <w:p w14:paraId="4A5AF641" w14:textId="77777777" w:rsidR="00430DE3" w:rsidRDefault="00430DE3">
      <w:pPr>
        <w:pStyle w:val="BodyText"/>
        <w:spacing w:before="7"/>
        <w:rPr>
          <w:sz w:val="25"/>
        </w:rPr>
      </w:pPr>
    </w:p>
    <w:p w14:paraId="1EA5FFA5" w14:textId="77777777" w:rsidR="00430DE3" w:rsidRDefault="00DD3DCA">
      <w:pPr>
        <w:tabs>
          <w:tab w:val="left" w:pos="8440"/>
        </w:tabs>
        <w:ind w:left="2747"/>
        <w:rPr>
          <w:sz w:val="24"/>
        </w:rPr>
      </w:pPr>
      <w:r>
        <w:rPr>
          <w:noProof/>
        </w:rPr>
        <mc:AlternateContent>
          <mc:Choice Requires="wps">
            <w:drawing>
              <wp:anchor distT="0" distB="0" distL="114300" distR="114300" simplePos="0" relativeHeight="251652608" behindDoc="1" locked="0" layoutInCell="1" allowOverlap="1" wp14:anchorId="48275249" wp14:editId="278C9602">
                <wp:simplePos x="0" y="0"/>
                <wp:positionH relativeFrom="page">
                  <wp:posOffset>4803775</wp:posOffset>
                </wp:positionH>
                <wp:positionV relativeFrom="paragraph">
                  <wp:posOffset>225425</wp:posOffset>
                </wp:positionV>
                <wp:extent cx="88900" cy="101600"/>
                <wp:effectExtent l="3175" t="3175" r="3175" b="0"/>
                <wp:wrapNone/>
                <wp:docPr id="141"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90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C4D00" w14:textId="77777777" w:rsidR="002363D0" w:rsidRDefault="002363D0">
                            <w:pPr>
                              <w:spacing w:line="153" w:lineRule="exact"/>
                              <w:rPr>
                                <w:rFonts w:ascii="Arial"/>
                                <w:i/>
                                <w:sz w:val="16"/>
                              </w:rPr>
                            </w:pPr>
                            <w:r>
                              <w:rPr>
                                <w:rFonts w:ascii="Arial"/>
                                <w:i/>
                                <w:w w:val="130"/>
                                <w:sz w:val="16"/>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275249" id="Text Box 80" o:spid="_x0000_s1027" type="#_x0000_t202" style="position:absolute;left:0;text-align:left;margin-left:378.25pt;margin-top:17.75pt;width:7pt;height:8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" filled="f" stroked="f">
                <v:textbox inset="0,0,0,0">
                  <w:txbxContent>
                    <w:p w14:paraId="1B5C4D00" w14:textId="77777777" w:rsidR="002363D0" w:rsidRDefault="002363D0">
                      <w:pPr>
                        <w:spacing w:line="153" w:lineRule="exact"/>
                        <w:rPr>
                          <w:rFonts w:ascii="Arial"/>
                          <w:i/>
                          <w:sz w:val="16"/>
                        </w:rPr>
                      </w:pPr>
                      <w:r>
                        <w:rPr>
                          <w:rFonts w:ascii="Arial"/>
                          <w:i/>
                          <w:w w:val="130"/>
                          <w:sz w:val="16"/>
                        </w:rPr>
                        <w:t>X</w:t>
                      </w:r>
                    </w:p>
                  </w:txbxContent>
                </v:textbox>
                <w10:wrap anchorx="page"/>
              </v:shape>
            </w:pict>
          </mc:Fallback>
        </mc:AlternateContent>
      </w:r>
      <w:proofErr w:type="spellStart"/>
      <w:proofErr w:type="gramStart"/>
      <w:r w:rsidR="008F0850">
        <w:rPr>
          <w:rFonts w:ascii="Bookman Old Style" w:hAnsi="Bookman Old Style"/>
          <w:i/>
          <w:spacing w:val="2"/>
          <w:w w:val="110"/>
          <w:sz w:val="24"/>
        </w:rPr>
        <w:t>cov</w:t>
      </w:r>
      <w:proofErr w:type="spellEnd"/>
      <w:r w:rsidR="008F0850">
        <w:rPr>
          <w:spacing w:val="2"/>
          <w:w w:val="110"/>
          <w:sz w:val="24"/>
        </w:rPr>
        <w:t>(</w:t>
      </w:r>
      <w:proofErr w:type="gramEnd"/>
      <w:r w:rsidR="008F0850">
        <w:rPr>
          <w:rFonts w:ascii="Bookman Old Style" w:hAnsi="Bookman Old Style"/>
          <w:i/>
          <w:spacing w:val="2"/>
          <w:w w:val="110"/>
          <w:sz w:val="24"/>
        </w:rPr>
        <w:t>X,</w:t>
      </w:r>
      <w:r w:rsidR="008F0850">
        <w:rPr>
          <w:rFonts w:ascii="Bookman Old Style" w:hAnsi="Bookman Old Style"/>
          <w:i/>
          <w:spacing w:val="-39"/>
          <w:w w:val="110"/>
          <w:sz w:val="24"/>
        </w:rPr>
        <w:t xml:space="preserve"> </w:t>
      </w:r>
      <w:r w:rsidR="008F0850">
        <w:rPr>
          <w:rFonts w:ascii="Bookman Old Style" w:hAnsi="Bookman Old Style"/>
          <w:i/>
          <w:spacing w:val="9"/>
          <w:w w:val="110"/>
          <w:sz w:val="24"/>
        </w:rPr>
        <w:t>X</w:t>
      </w:r>
      <w:r w:rsidR="008F0850">
        <w:rPr>
          <w:spacing w:val="9"/>
          <w:w w:val="110"/>
          <w:sz w:val="24"/>
        </w:rPr>
        <w:t>)</w:t>
      </w:r>
      <w:r w:rsidR="008F0850">
        <w:rPr>
          <w:spacing w:val="1"/>
          <w:w w:val="110"/>
          <w:sz w:val="24"/>
        </w:rPr>
        <w:t xml:space="preserve"> </w:t>
      </w:r>
      <w:r w:rsidR="008F0850">
        <w:rPr>
          <w:w w:val="110"/>
          <w:sz w:val="24"/>
        </w:rPr>
        <w:t>=</w:t>
      </w:r>
      <w:r w:rsidR="008F0850">
        <w:rPr>
          <w:spacing w:val="1"/>
          <w:w w:val="110"/>
          <w:sz w:val="24"/>
        </w:rPr>
        <w:t xml:space="preserve"> </w:t>
      </w:r>
      <w:r w:rsidR="008F0850">
        <w:rPr>
          <w:rFonts w:ascii="Arial" w:hAnsi="Arial"/>
          <w:spacing w:val="7"/>
          <w:w w:val="110"/>
          <w:position w:val="19"/>
          <w:sz w:val="24"/>
        </w:rPr>
        <w:t>(</w:t>
      </w:r>
      <w:r w:rsidR="008F0850">
        <w:rPr>
          <w:rFonts w:ascii="Bookman Old Style" w:hAnsi="Bookman Old Style"/>
          <w:i/>
          <w:spacing w:val="7"/>
          <w:w w:val="110"/>
          <w:sz w:val="24"/>
        </w:rPr>
        <w:t>X</w:t>
      </w:r>
      <w:r w:rsidR="008F0850">
        <w:rPr>
          <w:spacing w:val="7"/>
          <w:w w:val="110"/>
          <w:position w:val="10"/>
          <w:sz w:val="16"/>
        </w:rPr>
        <w:t>2</w:t>
      </w:r>
      <w:r w:rsidR="008F0850">
        <w:rPr>
          <w:rFonts w:ascii="Arial" w:hAnsi="Arial"/>
          <w:spacing w:val="7"/>
          <w:w w:val="110"/>
          <w:position w:val="19"/>
          <w:sz w:val="24"/>
        </w:rPr>
        <w:t>)</w:t>
      </w:r>
      <w:r w:rsidR="008F0850">
        <w:rPr>
          <w:rFonts w:ascii="Arial" w:hAnsi="Arial"/>
          <w:spacing w:val="-20"/>
          <w:w w:val="110"/>
          <w:position w:val="19"/>
          <w:sz w:val="24"/>
        </w:rPr>
        <w:t xml:space="preserve"> </w:t>
      </w:r>
      <w:r w:rsidR="008F0850">
        <w:rPr>
          <w:rFonts w:ascii="Lucida Sans Unicode" w:hAnsi="Lucida Sans Unicode"/>
          <w:w w:val="110"/>
          <w:sz w:val="24"/>
        </w:rPr>
        <w:t>−</w:t>
      </w:r>
      <w:r w:rsidR="008F0850">
        <w:rPr>
          <w:rFonts w:ascii="Lucida Sans Unicode" w:hAnsi="Lucida Sans Unicode"/>
          <w:spacing w:val="-30"/>
          <w:w w:val="110"/>
          <w:sz w:val="24"/>
        </w:rPr>
        <w:t xml:space="preserve"> </w:t>
      </w:r>
      <w:r w:rsidR="008F0850">
        <w:rPr>
          <w:rFonts w:ascii="Lucida Sans Unicode" w:hAnsi="Lucida Sans Unicode"/>
          <w:spacing w:val="4"/>
          <w:w w:val="110"/>
          <w:sz w:val="24"/>
        </w:rPr>
        <w:t>(</w:t>
      </w:r>
      <w:r w:rsidR="008F0850">
        <w:rPr>
          <w:rFonts w:ascii="Bookman Old Style" w:hAnsi="Bookman Old Style"/>
          <w:i/>
          <w:spacing w:val="4"/>
          <w:w w:val="110"/>
          <w:sz w:val="24"/>
        </w:rPr>
        <w:t>X</w:t>
      </w:r>
      <w:r w:rsidR="008F0850">
        <w:rPr>
          <w:rFonts w:ascii="Lucida Sans Unicode" w:hAnsi="Lucida Sans Unicode"/>
          <w:spacing w:val="4"/>
          <w:w w:val="110"/>
          <w:sz w:val="24"/>
        </w:rPr>
        <w:t>)</w:t>
      </w:r>
      <w:r w:rsidR="008F0850">
        <w:rPr>
          <w:spacing w:val="4"/>
          <w:w w:val="110"/>
          <w:position w:val="12"/>
          <w:sz w:val="16"/>
        </w:rPr>
        <w:t>2</w:t>
      </w:r>
      <w:r w:rsidR="008F0850">
        <w:rPr>
          <w:spacing w:val="33"/>
          <w:w w:val="110"/>
          <w:position w:val="12"/>
          <w:sz w:val="16"/>
        </w:rPr>
        <w:t xml:space="preserve"> </w:t>
      </w:r>
      <w:r w:rsidR="008F0850">
        <w:rPr>
          <w:w w:val="110"/>
          <w:sz w:val="24"/>
        </w:rPr>
        <w:t>=</w:t>
      </w:r>
      <w:r w:rsidR="008F0850">
        <w:rPr>
          <w:spacing w:val="1"/>
          <w:w w:val="110"/>
          <w:sz w:val="24"/>
        </w:rPr>
        <w:t xml:space="preserve"> </w:t>
      </w:r>
      <w:r w:rsidR="008F0850">
        <w:rPr>
          <w:rFonts w:ascii="Bookman Old Style" w:hAnsi="Bookman Old Style"/>
          <w:i/>
          <w:spacing w:val="4"/>
          <w:w w:val="110"/>
          <w:sz w:val="24"/>
        </w:rPr>
        <w:t>σ</w:t>
      </w:r>
      <w:r w:rsidR="008F0850">
        <w:rPr>
          <w:spacing w:val="4"/>
          <w:w w:val="110"/>
          <w:position w:val="10"/>
          <w:sz w:val="16"/>
        </w:rPr>
        <w:t>2</w:t>
      </w:r>
      <w:r w:rsidR="008F0850">
        <w:rPr>
          <w:spacing w:val="25"/>
          <w:w w:val="110"/>
          <w:position w:val="10"/>
          <w:sz w:val="16"/>
        </w:rPr>
        <w:t xml:space="preserve"> </w:t>
      </w:r>
      <w:r w:rsidR="008F0850">
        <w:rPr>
          <w:rFonts w:ascii="Bookman Old Style" w:hAnsi="Bookman Old Style"/>
          <w:i/>
          <w:w w:val="110"/>
          <w:sz w:val="24"/>
        </w:rPr>
        <w:t>.</w:t>
      </w:r>
      <w:r w:rsidR="008F0850">
        <w:rPr>
          <w:rFonts w:ascii="Bookman Old Style" w:hAnsi="Bookman Old Style"/>
          <w:i/>
          <w:w w:val="110"/>
          <w:sz w:val="24"/>
        </w:rPr>
        <w:tab/>
      </w:r>
      <w:r w:rsidR="008F0850">
        <w:rPr>
          <w:w w:val="110"/>
          <w:sz w:val="24"/>
        </w:rPr>
        <w:t>(6)</w:t>
      </w:r>
    </w:p>
    <w:p w14:paraId="614D2339" w14:textId="77777777" w:rsidR="00430DE3" w:rsidRDefault="00430DE3">
      <w:pPr>
        <w:rPr>
          <w:sz w:val="24"/>
        </w:rPr>
        <w:sectPr w:rsidR="00430DE3">
          <w:pgSz w:w="12240" w:h="15840"/>
          <w:pgMar w:top="1380" w:right="1680" w:bottom="1380" w:left="1700" w:header="0" w:footer="1182" w:gutter="0"/>
          <w:cols w:space="720"/>
        </w:sectPr>
      </w:pPr>
    </w:p>
    <w:p w14:paraId="674D2A14" w14:textId="77777777" w:rsidR="00430DE3" w:rsidRDefault="008F0850">
      <w:pPr>
        <w:pStyle w:val="BodyText"/>
        <w:spacing w:before="35"/>
        <w:ind w:left="100"/>
      </w:pPr>
      <w:r>
        <w:rPr>
          <w:w w:val="105"/>
        </w:rPr>
        <w:lastRenderedPageBreak/>
        <w:t>The conversion from a correlation matrix to a covariance matrix is given</w:t>
      </w:r>
      <w:r w:rsidR="00DB52C2">
        <w:rPr>
          <w:w w:val="105"/>
        </w:rPr>
        <w:t xml:space="preserve"> </w:t>
      </w:r>
      <w:r>
        <w:rPr>
          <w:spacing w:val="-4"/>
          <w:w w:val="105"/>
        </w:rPr>
        <w:t>by</w:t>
      </w:r>
    </w:p>
    <w:p w14:paraId="16544272" w14:textId="77777777" w:rsidR="00430DE3" w:rsidRDefault="00430DE3">
      <w:pPr>
        <w:pStyle w:val="BodyText"/>
      </w:pPr>
    </w:p>
    <w:p w14:paraId="3985C896" w14:textId="77777777" w:rsidR="00430DE3" w:rsidRDefault="00430DE3">
      <w:pPr>
        <w:pStyle w:val="BodyText"/>
        <w:spacing w:before="11"/>
        <w:rPr>
          <w:sz w:val="34"/>
        </w:rPr>
      </w:pPr>
    </w:p>
    <w:p w14:paraId="5C6CECAB" w14:textId="77777777" w:rsidR="00430DE3" w:rsidRDefault="008F0850">
      <w:pPr>
        <w:tabs>
          <w:tab w:val="left" w:pos="8440"/>
        </w:tabs>
        <w:ind w:left="520" w:firstLine="2361"/>
        <w:rPr>
          <w:sz w:val="24"/>
        </w:rPr>
      </w:pPr>
      <w:proofErr w:type="spellStart"/>
      <w:proofErr w:type="gramStart"/>
      <w:r>
        <w:rPr>
          <w:rFonts w:ascii="Bookman Old Style" w:hAnsi="Bookman Old Style"/>
          <w:i/>
          <w:spacing w:val="2"/>
          <w:w w:val="105"/>
          <w:sz w:val="24"/>
        </w:rPr>
        <w:t>cov</w:t>
      </w:r>
      <w:proofErr w:type="spellEnd"/>
      <w:r>
        <w:rPr>
          <w:spacing w:val="2"/>
          <w:w w:val="105"/>
          <w:sz w:val="24"/>
        </w:rPr>
        <w:t>(</w:t>
      </w:r>
      <w:proofErr w:type="gramEnd"/>
      <w:r>
        <w:rPr>
          <w:rFonts w:ascii="Bookman Old Style" w:hAnsi="Bookman Old Style"/>
          <w:i/>
          <w:spacing w:val="2"/>
          <w:w w:val="105"/>
          <w:sz w:val="24"/>
        </w:rPr>
        <w:t>X,</w:t>
      </w:r>
      <w:r>
        <w:rPr>
          <w:rFonts w:ascii="Bookman Old Style" w:hAnsi="Bookman Old Style"/>
          <w:i/>
          <w:spacing w:val="-42"/>
          <w:w w:val="105"/>
          <w:sz w:val="24"/>
        </w:rPr>
        <w:t xml:space="preserve"> </w:t>
      </w:r>
      <w:r>
        <w:rPr>
          <w:rFonts w:ascii="Bookman Old Style" w:hAnsi="Bookman Old Style"/>
          <w:i/>
          <w:w w:val="105"/>
          <w:sz w:val="24"/>
        </w:rPr>
        <w:t>Y</w:t>
      </w:r>
      <w:r>
        <w:rPr>
          <w:rFonts w:ascii="Bookman Old Style" w:hAnsi="Bookman Old Style"/>
          <w:i/>
          <w:spacing w:val="-32"/>
          <w:w w:val="105"/>
          <w:sz w:val="24"/>
        </w:rPr>
        <w:t xml:space="preserve"> </w:t>
      </w:r>
      <w:r>
        <w:rPr>
          <w:w w:val="105"/>
          <w:sz w:val="24"/>
        </w:rPr>
        <w:t>)</w:t>
      </w:r>
      <w:r>
        <w:rPr>
          <w:spacing w:val="-7"/>
          <w:w w:val="105"/>
          <w:sz w:val="24"/>
        </w:rPr>
        <w:t xml:space="preserve"> </w:t>
      </w:r>
      <w:r>
        <w:rPr>
          <w:w w:val="105"/>
          <w:sz w:val="24"/>
        </w:rPr>
        <w:t>=</w:t>
      </w:r>
      <w:r>
        <w:rPr>
          <w:spacing w:val="-7"/>
          <w:w w:val="105"/>
          <w:sz w:val="24"/>
        </w:rPr>
        <w:t xml:space="preserve"> </w:t>
      </w:r>
      <w:proofErr w:type="spellStart"/>
      <w:r>
        <w:rPr>
          <w:rFonts w:ascii="Bookman Old Style" w:hAnsi="Bookman Old Style"/>
          <w:i/>
          <w:spacing w:val="2"/>
          <w:w w:val="105"/>
          <w:sz w:val="24"/>
        </w:rPr>
        <w:t>corr</w:t>
      </w:r>
      <w:proofErr w:type="spellEnd"/>
      <w:r>
        <w:rPr>
          <w:spacing w:val="2"/>
          <w:w w:val="105"/>
          <w:sz w:val="24"/>
        </w:rPr>
        <w:t>(</w:t>
      </w:r>
      <w:r>
        <w:rPr>
          <w:rFonts w:ascii="Bookman Old Style" w:hAnsi="Bookman Old Style"/>
          <w:i/>
          <w:spacing w:val="2"/>
          <w:w w:val="105"/>
          <w:sz w:val="24"/>
        </w:rPr>
        <w:t>X,</w:t>
      </w:r>
      <w:r>
        <w:rPr>
          <w:rFonts w:ascii="Bookman Old Style" w:hAnsi="Bookman Old Style"/>
          <w:i/>
          <w:spacing w:val="-42"/>
          <w:w w:val="105"/>
          <w:sz w:val="24"/>
        </w:rPr>
        <w:t xml:space="preserve"> </w:t>
      </w:r>
      <w:r>
        <w:rPr>
          <w:rFonts w:ascii="Bookman Old Style" w:hAnsi="Bookman Old Style"/>
          <w:i/>
          <w:w w:val="105"/>
          <w:sz w:val="24"/>
        </w:rPr>
        <w:t>Y</w:t>
      </w:r>
      <w:r>
        <w:rPr>
          <w:rFonts w:ascii="Bookman Old Style" w:hAnsi="Bookman Old Style"/>
          <w:i/>
          <w:spacing w:val="-32"/>
          <w:w w:val="105"/>
          <w:sz w:val="24"/>
        </w:rPr>
        <w:t xml:space="preserve"> </w:t>
      </w:r>
      <w:r>
        <w:rPr>
          <w:w w:val="105"/>
          <w:sz w:val="24"/>
        </w:rPr>
        <w:t>)</w:t>
      </w:r>
      <w:r>
        <w:rPr>
          <w:rFonts w:ascii="Bookman Old Style" w:hAnsi="Bookman Old Style"/>
          <w:i/>
          <w:w w:val="105"/>
          <w:sz w:val="24"/>
        </w:rPr>
        <w:t>σ</w:t>
      </w:r>
      <w:r>
        <w:rPr>
          <w:rFonts w:ascii="Arial" w:hAnsi="Arial"/>
          <w:i/>
          <w:w w:val="105"/>
          <w:position w:val="-3"/>
          <w:sz w:val="16"/>
        </w:rPr>
        <w:t>X</w:t>
      </w:r>
      <w:r>
        <w:rPr>
          <w:rFonts w:ascii="Arial" w:hAnsi="Arial"/>
          <w:i/>
          <w:spacing w:val="-28"/>
          <w:w w:val="105"/>
          <w:position w:val="-3"/>
          <w:sz w:val="16"/>
        </w:rPr>
        <w:t xml:space="preserve"> </w:t>
      </w:r>
      <w:r>
        <w:rPr>
          <w:rFonts w:ascii="Bookman Old Style" w:hAnsi="Bookman Old Style"/>
          <w:i/>
          <w:w w:val="105"/>
          <w:sz w:val="24"/>
        </w:rPr>
        <w:t>σ</w:t>
      </w:r>
      <w:r>
        <w:rPr>
          <w:rFonts w:ascii="Arial" w:hAnsi="Arial"/>
          <w:i/>
          <w:w w:val="105"/>
          <w:position w:val="-3"/>
          <w:sz w:val="16"/>
        </w:rPr>
        <w:t>Y</w:t>
      </w:r>
      <w:r>
        <w:rPr>
          <w:rFonts w:ascii="Arial" w:hAnsi="Arial"/>
          <w:i/>
          <w:spacing w:val="-7"/>
          <w:w w:val="105"/>
          <w:position w:val="-3"/>
          <w:sz w:val="16"/>
        </w:rPr>
        <w:t xml:space="preserve"> </w:t>
      </w:r>
      <w:r>
        <w:rPr>
          <w:rFonts w:ascii="Bookman Old Style" w:hAnsi="Bookman Old Style"/>
          <w:i/>
          <w:w w:val="105"/>
          <w:sz w:val="24"/>
        </w:rPr>
        <w:t>.</w:t>
      </w:r>
      <w:r>
        <w:rPr>
          <w:rFonts w:ascii="Bookman Old Style" w:hAnsi="Bookman Old Style"/>
          <w:i/>
          <w:w w:val="105"/>
          <w:sz w:val="24"/>
        </w:rPr>
        <w:tab/>
      </w:r>
      <w:r>
        <w:rPr>
          <w:w w:val="105"/>
          <w:sz w:val="24"/>
        </w:rPr>
        <w:t>(7)</w:t>
      </w:r>
    </w:p>
    <w:p w14:paraId="59C05594" w14:textId="77777777" w:rsidR="00430DE3" w:rsidRDefault="00430DE3">
      <w:pPr>
        <w:pStyle w:val="BodyText"/>
        <w:spacing w:before="3"/>
        <w:rPr>
          <w:sz w:val="34"/>
        </w:rPr>
      </w:pPr>
    </w:p>
    <w:p w14:paraId="429FF977" w14:textId="15A262BD" w:rsidR="00430DE3" w:rsidRDefault="008F0850">
      <w:pPr>
        <w:pStyle w:val="BodyText"/>
        <w:spacing w:line="410" w:lineRule="auto"/>
        <w:ind w:left="100" w:right="117" w:firstLine="420"/>
        <w:jc w:val="both"/>
      </w:pPr>
      <w:r>
        <w:rPr>
          <w:noProof/>
        </w:rPr>
        <w:drawing>
          <wp:anchor distT="0" distB="0" distL="0" distR="0" simplePos="0" relativeHeight="251607552" behindDoc="0" locked="0" layoutInCell="1" allowOverlap="1" wp14:anchorId="57639C3F" wp14:editId="236E0EB4">
            <wp:simplePos x="0" y="0"/>
            <wp:positionH relativeFrom="page">
              <wp:posOffset>1143000</wp:posOffset>
            </wp:positionH>
            <wp:positionV relativeFrom="paragraph">
              <wp:posOffset>1563447</wp:posOffset>
            </wp:positionV>
            <wp:extent cx="5428678" cy="3347466"/>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8" cstate="print"/>
                    <a:stretch>
                      <a:fillRect/>
                    </a:stretch>
                  </pic:blipFill>
                  <pic:spPr>
                    <a:xfrm>
                      <a:off x="0" y="0"/>
                      <a:ext cx="5428678" cy="3347466"/>
                    </a:xfrm>
                    <a:prstGeom prst="rect">
                      <a:avLst/>
                    </a:prstGeom>
                  </pic:spPr>
                </pic:pic>
              </a:graphicData>
            </a:graphic>
          </wp:anchor>
        </w:drawing>
      </w:r>
      <w:r>
        <w:rPr>
          <w:w w:val="105"/>
        </w:rPr>
        <w:t xml:space="preserve">Instead of the covariance matrix, nuclear data often stores the correlation matrix in a group structure format, as shown in Figure </w:t>
      </w:r>
      <w:hyperlink w:anchor="_bookmark44" w:history="1">
        <w:r>
          <w:rPr>
            <w:w w:val="105"/>
          </w:rPr>
          <w:t>15</w:t>
        </w:r>
      </w:hyperlink>
      <w:r>
        <w:rPr>
          <w:w w:val="105"/>
        </w:rPr>
        <w:t xml:space="preserve">. In general the largest correlations occur in nearby energy groups, where the experimental uncertainty in the </w:t>
      </w:r>
      <w:proofErr w:type="gramStart"/>
      <w:r>
        <w:rPr>
          <w:w w:val="105"/>
        </w:rPr>
        <w:t>incident</w:t>
      </w:r>
      <w:r w:rsidR="00DB52C2">
        <w:rPr>
          <w:w w:val="105"/>
        </w:rPr>
        <w:t xml:space="preserve"> </w:t>
      </w:r>
      <w:r>
        <w:rPr>
          <w:w w:val="105"/>
        </w:rPr>
        <w:t xml:space="preserve"> </w:t>
      </w:r>
      <w:r>
        <w:rPr>
          <w:rFonts w:ascii="Bookman Old Style"/>
          <w:i/>
          <w:w w:val="105"/>
        </w:rPr>
        <w:t>E</w:t>
      </w:r>
      <w:r>
        <w:rPr>
          <w:rFonts w:ascii="Arial"/>
          <w:i/>
          <w:w w:val="105"/>
          <w:position w:val="-3"/>
          <w:sz w:val="16"/>
        </w:rPr>
        <w:t>n</w:t>
      </w:r>
      <w:proofErr w:type="gramEnd"/>
      <w:r>
        <w:rPr>
          <w:rFonts w:ascii="Arial"/>
          <w:i/>
          <w:w w:val="105"/>
          <w:position w:val="-3"/>
          <w:sz w:val="16"/>
        </w:rPr>
        <w:t xml:space="preserve"> </w:t>
      </w:r>
      <w:r>
        <w:rPr>
          <w:w w:val="105"/>
        </w:rPr>
        <w:t>is largest.</w:t>
      </w:r>
      <w:r w:rsidR="00DB52C2">
        <w:rPr>
          <w:w w:val="105"/>
        </w:rPr>
        <w:t xml:space="preserve"> </w:t>
      </w:r>
      <w:r>
        <w:rPr>
          <w:w w:val="105"/>
        </w:rPr>
        <w:t>Correlations also exist between reactions, in addition to correlations in</w:t>
      </w:r>
      <w:r w:rsidR="00DB52C2">
        <w:rPr>
          <w:w w:val="105"/>
        </w:rPr>
        <w:t xml:space="preserve"> </w:t>
      </w:r>
      <w:r>
        <w:rPr>
          <w:w w:val="105"/>
        </w:rPr>
        <w:t>a single energy</w:t>
      </w:r>
      <w:ins w:id="236" w:author="Bucy, Anna M Ctr USAF AETC AFIT/ENP" w:date="2019-01-07T14:51:00Z">
        <w:r w:rsidR="00A465BA">
          <w:rPr>
            <w:w w:val="105"/>
          </w:rPr>
          <w:t>-</w:t>
        </w:r>
      </w:ins>
      <w:del w:id="237" w:author="Bucy, Anna M Ctr USAF AETC AFIT/ENP" w:date="2019-01-07T14:51:00Z">
        <w:r w:rsidDel="00A465BA">
          <w:rPr>
            <w:w w:val="105"/>
          </w:rPr>
          <w:delText xml:space="preserve"> </w:delText>
        </w:r>
      </w:del>
      <w:r>
        <w:rPr>
          <w:w w:val="105"/>
        </w:rPr>
        <w:t xml:space="preserve">dependent reaction channel, but this data is </w:t>
      </w:r>
      <w:proofErr w:type="gramStart"/>
      <w:r>
        <w:rPr>
          <w:w w:val="105"/>
        </w:rPr>
        <w:t>rarely</w:t>
      </w:r>
      <w:r w:rsidR="00DB52C2">
        <w:rPr>
          <w:w w:val="105"/>
        </w:rPr>
        <w:t xml:space="preserve">  </w:t>
      </w:r>
      <w:r>
        <w:rPr>
          <w:w w:val="105"/>
        </w:rPr>
        <w:t>quantified</w:t>
      </w:r>
      <w:proofErr w:type="gramEnd"/>
      <w:r>
        <w:rPr>
          <w:w w:val="105"/>
        </w:rPr>
        <w:t>.</w:t>
      </w:r>
    </w:p>
    <w:p w14:paraId="0E3216E3" w14:textId="77777777" w:rsidR="00430DE3" w:rsidRDefault="008F0850">
      <w:pPr>
        <w:spacing w:before="152"/>
        <w:ind w:left="2236"/>
        <w:rPr>
          <w:b/>
          <w:sz w:val="20"/>
        </w:rPr>
      </w:pPr>
      <w:bookmarkStart w:id="238" w:name="_bookmark44"/>
      <w:bookmarkEnd w:id="238"/>
      <w:r>
        <w:rPr>
          <w:b/>
          <w:w w:val="115"/>
          <w:sz w:val="20"/>
        </w:rPr>
        <w:t>Figure 15.</w:t>
      </w:r>
      <w:r w:rsidR="00DB52C2">
        <w:rPr>
          <w:b/>
          <w:w w:val="115"/>
          <w:sz w:val="20"/>
        </w:rPr>
        <w:t xml:space="preserve"> </w:t>
      </w:r>
      <w:r>
        <w:rPr>
          <w:rFonts w:ascii="Bauhaus 93"/>
          <w:spacing w:val="2"/>
          <w:w w:val="115"/>
          <w:position w:val="7"/>
          <w:sz w:val="14"/>
        </w:rPr>
        <w:t>235</w:t>
      </w:r>
      <w:r>
        <w:rPr>
          <w:b/>
          <w:spacing w:val="2"/>
          <w:w w:val="115"/>
          <w:sz w:val="20"/>
        </w:rPr>
        <w:t xml:space="preserve">U </w:t>
      </w:r>
      <w:r>
        <w:rPr>
          <w:b/>
          <w:spacing w:val="4"/>
          <w:w w:val="115"/>
          <w:sz w:val="20"/>
        </w:rPr>
        <w:t>(</w:t>
      </w:r>
      <w:proofErr w:type="spellStart"/>
      <w:proofErr w:type="gramStart"/>
      <w:r>
        <w:rPr>
          <w:b/>
          <w:spacing w:val="4"/>
          <w:w w:val="115"/>
          <w:sz w:val="20"/>
        </w:rPr>
        <w:t>n,f</w:t>
      </w:r>
      <w:proofErr w:type="spellEnd"/>
      <w:proofErr w:type="gramEnd"/>
      <w:r>
        <w:rPr>
          <w:b/>
          <w:spacing w:val="4"/>
          <w:w w:val="115"/>
          <w:sz w:val="20"/>
        </w:rPr>
        <w:t xml:space="preserve">) </w:t>
      </w:r>
      <w:r>
        <w:rPr>
          <w:b/>
          <w:w w:val="115"/>
          <w:sz w:val="20"/>
        </w:rPr>
        <w:t>correlation matrix</w:t>
      </w:r>
      <w:r>
        <w:rPr>
          <w:b/>
          <w:spacing w:val="54"/>
          <w:w w:val="115"/>
          <w:sz w:val="20"/>
        </w:rPr>
        <w:t xml:space="preserve"> </w:t>
      </w:r>
      <w:r>
        <w:rPr>
          <w:b/>
          <w:w w:val="115"/>
          <w:sz w:val="20"/>
        </w:rPr>
        <w:t>[</w:t>
      </w:r>
      <w:hyperlink w:anchor="_bookmark134" w:history="1">
        <w:r>
          <w:rPr>
            <w:b/>
            <w:w w:val="115"/>
            <w:sz w:val="20"/>
          </w:rPr>
          <w:t>1</w:t>
        </w:r>
      </w:hyperlink>
      <w:r>
        <w:rPr>
          <w:b/>
          <w:w w:val="115"/>
          <w:sz w:val="20"/>
        </w:rPr>
        <w:t>].</w:t>
      </w:r>
    </w:p>
    <w:p w14:paraId="32A4AEF9" w14:textId="77777777" w:rsidR="00430DE3" w:rsidRDefault="00430DE3">
      <w:pPr>
        <w:pStyle w:val="BodyText"/>
        <w:rPr>
          <w:b/>
          <w:sz w:val="22"/>
        </w:rPr>
      </w:pPr>
    </w:p>
    <w:p w14:paraId="72D95C3F" w14:textId="77777777" w:rsidR="00430DE3" w:rsidRDefault="00430DE3">
      <w:pPr>
        <w:pStyle w:val="BodyText"/>
        <w:spacing w:before="9"/>
        <w:rPr>
          <w:b/>
          <w:sz w:val="22"/>
        </w:rPr>
      </w:pPr>
    </w:p>
    <w:p w14:paraId="17B4DC45" w14:textId="3E00EF65" w:rsidR="00430DE3" w:rsidRDefault="008F0850">
      <w:pPr>
        <w:pStyle w:val="BodyText"/>
        <w:spacing w:line="408" w:lineRule="auto"/>
        <w:ind w:left="100" w:right="117" w:firstLine="441"/>
        <w:jc w:val="both"/>
      </w:pPr>
      <w:r>
        <w:rPr>
          <w:w w:val="105"/>
        </w:rPr>
        <w:t xml:space="preserve">Integral experiments are extremely dependent on the underlying reactions that make up the net result. Therefore, there are generally larger variances in the </w:t>
      </w:r>
      <w:del w:id="239" w:author="Bucy, Anna M Ctr USAF AETC AFIT/ENP" w:date="2019-01-07T14:51:00Z">
        <w:r w:rsidDel="00A465BA">
          <w:rPr>
            <w:w w:val="105"/>
          </w:rPr>
          <w:delText xml:space="preserve">the </w:delText>
        </w:r>
      </w:del>
      <w:r>
        <w:rPr>
          <w:w w:val="105"/>
        </w:rPr>
        <w:t>reactions that are part of the total cross</w:t>
      </w:r>
      <w:ins w:id="240" w:author="Bucy, Anna M Ctr USAF AETC AFIT/ENP" w:date="2019-01-08T16:40:00Z">
        <w:r w:rsidR="005C0CA8">
          <w:rPr>
            <w:w w:val="105"/>
          </w:rPr>
          <w:t xml:space="preserve"> </w:t>
        </w:r>
      </w:ins>
      <w:del w:id="241" w:author="Bucy, Anna M Ctr USAF AETC AFIT/ENP" w:date="2019-01-08T16:40:00Z">
        <w:r w:rsidDel="005C0CA8">
          <w:rPr>
            <w:w w:val="105"/>
          </w:rPr>
          <w:delText>-</w:delText>
        </w:r>
      </w:del>
      <w:r>
        <w:rPr>
          <w:w w:val="105"/>
        </w:rPr>
        <w:t xml:space="preserve">section. Figure </w:t>
      </w:r>
      <w:hyperlink w:anchor="_bookmark45" w:history="1">
        <w:r>
          <w:rPr>
            <w:w w:val="105"/>
          </w:rPr>
          <w:t>16</w:t>
        </w:r>
      </w:hyperlink>
      <w:r>
        <w:rPr>
          <w:w w:val="105"/>
        </w:rPr>
        <w:t xml:space="preserve"> displays the relative uncertainty of the </w:t>
      </w:r>
      <w:r>
        <w:rPr>
          <w:w w:val="105"/>
          <w:position w:val="9"/>
          <w:sz w:val="16"/>
        </w:rPr>
        <w:t>235</w:t>
      </w:r>
      <w:r>
        <w:rPr>
          <w:w w:val="105"/>
        </w:rPr>
        <w:t>U (</w:t>
      </w:r>
      <w:proofErr w:type="spellStart"/>
      <w:proofErr w:type="gramStart"/>
      <w:r>
        <w:rPr>
          <w:w w:val="105"/>
        </w:rPr>
        <w:t>n,f</w:t>
      </w:r>
      <w:proofErr w:type="spellEnd"/>
      <w:proofErr w:type="gramEnd"/>
      <w:r>
        <w:rPr>
          <w:w w:val="105"/>
        </w:rPr>
        <w:t>) cross</w:t>
      </w:r>
      <w:ins w:id="242" w:author="Bucy, Anna M Ctr USAF AETC AFIT/ENP" w:date="2019-01-08T16:40:00Z">
        <w:r w:rsidR="005C0CA8">
          <w:rPr>
            <w:w w:val="105"/>
          </w:rPr>
          <w:t xml:space="preserve"> </w:t>
        </w:r>
      </w:ins>
      <w:del w:id="243" w:author="Bucy, Anna M Ctr USAF AETC AFIT/ENP" w:date="2019-01-08T16:40:00Z">
        <w:r w:rsidDel="005C0CA8">
          <w:rPr>
            <w:w w:val="105"/>
          </w:rPr>
          <w:delText>-</w:delText>
        </w:r>
      </w:del>
      <w:r>
        <w:rPr>
          <w:w w:val="105"/>
        </w:rPr>
        <w:t xml:space="preserve">section compared to the total. Figure </w:t>
      </w:r>
      <w:hyperlink w:anchor="_bookmark46" w:history="1">
        <w:r>
          <w:rPr>
            <w:w w:val="105"/>
          </w:rPr>
          <w:t>17</w:t>
        </w:r>
      </w:hyperlink>
      <w:r>
        <w:rPr>
          <w:w w:val="105"/>
        </w:rPr>
        <w:t xml:space="preserve"> displays the total cross</w:t>
      </w:r>
      <w:ins w:id="244" w:author="Bucy, Anna M Ctr USAF AETC AFIT/ENP" w:date="2019-01-08T16:40:00Z">
        <w:r w:rsidR="005C0CA8">
          <w:rPr>
            <w:w w:val="105"/>
          </w:rPr>
          <w:t xml:space="preserve"> </w:t>
        </w:r>
      </w:ins>
      <w:del w:id="245" w:author="Bucy, Anna M Ctr USAF AETC AFIT/ENP" w:date="2019-01-08T16:40:00Z">
        <w:r w:rsidDel="005C0CA8">
          <w:rPr>
            <w:w w:val="105"/>
          </w:rPr>
          <w:delText>-</w:delText>
        </w:r>
      </w:del>
      <w:r>
        <w:rPr>
          <w:w w:val="105"/>
        </w:rPr>
        <w:t xml:space="preserve">section of </w:t>
      </w:r>
      <w:r>
        <w:rPr>
          <w:w w:val="105"/>
          <w:position w:val="9"/>
          <w:sz w:val="16"/>
        </w:rPr>
        <w:t>209</w:t>
      </w:r>
      <w:r>
        <w:rPr>
          <w:w w:val="105"/>
        </w:rPr>
        <w:t>Bi compared to the (n,2</w:t>
      </w:r>
      <w:proofErr w:type="gramStart"/>
      <w:r>
        <w:rPr>
          <w:w w:val="105"/>
        </w:rPr>
        <w:t>n)</w:t>
      </w:r>
      <w:r w:rsidR="00DB52C2">
        <w:rPr>
          <w:w w:val="105"/>
        </w:rPr>
        <w:t xml:space="preserve"> </w:t>
      </w:r>
      <w:r>
        <w:rPr>
          <w:w w:val="105"/>
        </w:rPr>
        <w:t xml:space="preserve"> reaction</w:t>
      </w:r>
      <w:proofErr w:type="gramEnd"/>
      <w:r>
        <w:rPr>
          <w:w w:val="105"/>
        </w:rPr>
        <w:t>.</w:t>
      </w:r>
    </w:p>
    <w:p w14:paraId="1072EE74" w14:textId="77777777" w:rsidR="00430DE3" w:rsidRDefault="00430DE3">
      <w:pPr>
        <w:spacing w:line="408" w:lineRule="auto"/>
        <w:jc w:val="both"/>
        <w:sectPr w:rsidR="00430DE3">
          <w:pgSz w:w="12240" w:h="15840"/>
          <w:pgMar w:top="1420" w:right="1680" w:bottom="1380" w:left="1700" w:header="0" w:footer="1182" w:gutter="0"/>
          <w:cols w:space="720"/>
        </w:sectPr>
      </w:pPr>
    </w:p>
    <w:p w14:paraId="24329223" w14:textId="77777777" w:rsidR="00430DE3" w:rsidRDefault="008F0850">
      <w:pPr>
        <w:pStyle w:val="BodyText"/>
        <w:ind w:left="120"/>
        <w:rPr>
          <w:sz w:val="20"/>
        </w:rPr>
      </w:pPr>
      <w:r>
        <w:rPr>
          <w:noProof/>
          <w:sz w:val="20"/>
        </w:rPr>
        <w:lastRenderedPageBreak/>
        <w:drawing>
          <wp:inline distT="0" distB="0" distL="0" distR="0" wp14:anchorId="5036E5DB" wp14:editId="651CF3EC">
            <wp:extent cx="4804600" cy="3442716"/>
            <wp:effectExtent l="0" t="0" r="0" b="0"/>
            <wp:docPr id="33"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29" cstate="print"/>
                    <a:stretch>
                      <a:fillRect/>
                    </a:stretch>
                  </pic:blipFill>
                  <pic:spPr>
                    <a:xfrm>
                      <a:off x="0" y="0"/>
                      <a:ext cx="4804600" cy="3442716"/>
                    </a:xfrm>
                    <a:prstGeom prst="rect">
                      <a:avLst/>
                    </a:prstGeom>
                  </pic:spPr>
                </pic:pic>
              </a:graphicData>
            </a:graphic>
          </wp:inline>
        </w:drawing>
      </w:r>
    </w:p>
    <w:p w14:paraId="431D12D2" w14:textId="77777777" w:rsidR="00430DE3" w:rsidRDefault="00430DE3">
      <w:pPr>
        <w:pStyle w:val="BodyText"/>
        <w:spacing w:before="9"/>
        <w:rPr>
          <w:sz w:val="20"/>
        </w:rPr>
      </w:pPr>
    </w:p>
    <w:p w14:paraId="4D67CE6A" w14:textId="44ECCC3C" w:rsidR="00430DE3" w:rsidRDefault="008F0850">
      <w:pPr>
        <w:spacing w:before="75"/>
        <w:ind w:left="549"/>
        <w:rPr>
          <w:b/>
          <w:sz w:val="20"/>
        </w:rPr>
      </w:pPr>
      <w:bookmarkStart w:id="246" w:name="_bookmark45"/>
      <w:bookmarkEnd w:id="246"/>
      <w:r>
        <w:rPr>
          <w:b/>
          <w:w w:val="115"/>
          <w:sz w:val="20"/>
        </w:rPr>
        <w:t>Figure 16.</w:t>
      </w:r>
      <w:r w:rsidR="00DB52C2">
        <w:rPr>
          <w:b/>
          <w:w w:val="115"/>
          <w:sz w:val="20"/>
        </w:rPr>
        <w:t xml:space="preserve"> </w:t>
      </w:r>
      <w:r>
        <w:rPr>
          <w:rFonts w:ascii="Bookman Old Style"/>
          <w:b/>
          <w:w w:val="115"/>
          <w:position w:val="7"/>
          <w:sz w:val="14"/>
        </w:rPr>
        <w:t>235</w:t>
      </w:r>
      <w:r>
        <w:rPr>
          <w:b/>
          <w:w w:val="115"/>
          <w:sz w:val="20"/>
        </w:rPr>
        <w:t>U (</w:t>
      </w:r>
      <w:proofErr w:type="spellStart"/>
      <w:proofErr w:type="gramStart"/>
      <w:r>
        <w:rPr>
          <w:b/>
          <w:w w:val="115"/>
          <w:sz w:val="20"/>
        </w:rPr>
        <w:t>n,f</w:t>
      </w:r>
      <w:proofErr w:type="spellEnd"/>
      <w:proofErr w:type="gramEnd"/>
      <w:r>
        <w:rPr>
          <w:b/>
          <w:w w:val="115"/>
          <w:sz w:val="20"/>
        </w:rPr>
        <w:t xml:space="preserve">) compared to </w:t>
      </w:r>
      <w:r>
        <w:rPr>
          <w:rFonts w:ascii="Bookman Old Style"/>
          <w:b/>
          <w:w w:val="115"/>
          <w:position w:val="7"/>
          <w:sz w:val="14"/>
        </w:rPr>
        <w:t>235</w:t>
      </w:r>
      <w:r>
        <w:rPr>
          <w:rFonts w:ascii="Georgia"/>
          <w:i/>
          <w:w w:val="115"/>
          <w:sz w:val="20"/>
        </w:rPr>
        <w:t>U</w:t>
      </w:r>
      <w:r w:rsidR="00DB52C2">
        <w:rPr>
          <w:rFonts w:ascii="Georgia"/>
          <w:i/>
          <w:w w:val="115"/>
          <w:sz w:val="20"/>
        </w:rPr>
        <w:t xml:space="preserve"> </w:t>
      </w:r>
      <w:r>
        <w:rPr>
          <w:b/>
          <w:w w:val="115"/>
          <w:sz w:val="20"/>
        </w:rPr>
        <w:t>(</w:t>
      </w:r>
      <w:proofErr w:type="spellStart"/>
      <w:r>
        <w:rPr>
          <w:b/>
          <w:w w:val="115"/>
          <w:sz w:val="20"/>
        </w:rPr>
        <w:t>n,tot</w:t>
      </w:r>
      <w:proofErr w:type="spellEnd"/>
      <w:r>
        <w:rPr>
          <w:b/>
          <w:w w:val="115"/>
          <w:sz w:val="20"/>
        </w:rPr>
        <w:t>) cross</w:t>
      </w:r>
      <w:ins w:id="247" w:author="Bucy, Anna M Ctr USAF AETC AFIT/ENP" w:date="2019-01-08T16:40:00Z">
        <w:r w:rsidR="005C0CA8">
          <w:rPr>
            <w:b/>
            <w:w w:val="115"/>
            <w:sz w:val="20"/>
          </w:rPr>
          <w:t xml:space="preserve"> </w:t>
        </w:r>
      </w:ins>
      <w:del w:id="248" w:author="Bucy, Anna M Ctr USAF AETC AFIT/ENP" w:date="2019-01-08T16:40:00Z">
        <w:r w:rsidDel="005C0CA8">
          <w:rPr>
            <w:b/>
            <w:w w:val="115"/>
            <w:sz w:val="20"/>
          </w:rPr>
          <w:delText>-</w:delText>
        </w:r>
      </w:del>
      <w:r>
        <w:rPr>
          <w:b/>
          <w:w w:val="115"/>
          <w:sz w:val="20"/>
        </w:rPr>
        <w:t>section uncertainties</w:t>
      </w:r>
      <w:r w:rsidR="00DB52C2">
        <w:rPr>
          <w:b/>
          <w:w w:val="115"/>
          <w:sz w:val="20"/>
        </w:rPr>
        <w:t xml:space="preserve"> </w:t>
      </w:r>
      <w:r>
        <w:rPr>
          <w:b/>
          <w:w w:val="115"/>
          <w:sz w:val="20"/>
        </w:rPr>
        <w:t>[</w:t>
      </w:r>
      <w:hyperlink w:anchor="_bookmark134" w:history="1">
        <w:r>
          <w:rPr>
            <w:b/>
            <w:w w:val="115"/>
            <w:sz w:val="20"/>
          </w:rPr>
          <w:t>1</w:t>
        </w:r>
      </w:hyperlink>
      <w:r>
        <w:rPr>
          <w:b/>
          <w:w w:val="115"/>
          <w:sz w:val="20"/>
        </w:rPr>
        <w:t>].</w:t>
      </w:r>
    </w:p>
    <w:p w14:paraId="2266A754" w14:textId="77777777" w:rsidR="00430DE3" w:rsidRDefault="00430DE3">
      <w:pPr>
        <w:pStyle w:val="BodyText"/>
        <w:rPr>
          <w:b/>
          <w:sz w:val="22"/>
        </w:rPr>
      </w:pPr>
    </w:p>
    <w:p w14:paraId="572E0DCB" w14:textId="7E84707D" w:rsidR="00430DE3" w:rsidRDefault="008F0850">
      <w:pPr>
        <w:pStyle w:val="BodyText"/>
        <w:spacing w:before="172" w:line="410" w:lineRule="auto"/>
        <w:ind w:left="119" w:right="117" w:firstLine="422"/>
        <w:jc w:val="both"/>
      </w:pPr>
      <w:r>
        <w:rPr>
          <w:w w:val="105"/>
        </w:rPr>
        <w:t xml:space="preserve">The uncertainty in </w:t>
      </w:r>
      <w:r>
        <w:rPr>
          <w:spacing w:val="2"/>
          <w:w w:val="105"/>
          <w:position w:val="9"/>
          <w:sz w:val="16"/>
        </w:rPr>
        <w:t>235</w:t>
      </w:r>
      <w:r>
        <w:rPr>
          <w:spacing w:val="2"/>
          <w:w w:val="105"/>
        </w:rPr>
        <w:t xml:space="preserve">U </w:t>
      </w:r>
      <w:r>
        <w:rPr>
          <w:spacing w:val="3"/>
          <w:w w:val="105"/>
        </w:rPr>
        <w:t>(</w:t>
      </w:r>
      <w:proofErr w:type="spellStart"/>
      <w:proofErr w:type="gramStart"/>
      <w:r>
        <w:rPr>
          <w:spacing w:val="3"/>
          <w:w w:val="105"/>
        </w:rPr>
        <w:t>n,f</w:t>
      </w:r>
      <w:proofErr w:type="spellEnd"/>
      <w:proofErr w:type="gramEnd"/>
      <w:r>
        <w:rPr>
          <w:spacing w:val="3"/>
          <w:w w:val="105"/>
        </w:rPr>
        <w:t xml:space="preserve">) </w:t>
      </w:r>
      <w:r>
        <w:rPr>
          <w:w w:val="105"/>
        </w:rPr>
        <w:t xml:space="preserve">and </w:t>
      </w:r>
      <w:r>
        <w:rPr>
          <w:w w:val="105"/>
          <w:position w:val="9"/>
          <w:sz w:val="16"/>
        </w:rPr>
        <w:t>209</w:t>
      </w:r>
      <w:r>
        <w:rPr>
          <w:w w:val="105"/>
        </w:rPr>
        <w:t xml:space="preserve">Bi highlight a couple </w:t>
      </w:r>
      <w:r>
        <w:rPr>
          <w:spacing w:val="-3"/>
          <w:w w:val="105"/>
        </w:rPr>
        <w:t xml:space="preserve">key </w:t>
      </w:r>
      <w:r>
        <w:rPr>
          <w:w w:val="105"/>
        </w:rPr>
        <w:t xml:space="preserve">attributes </w:t>
      </w:r>
      <w:r>
        <w:rPr>
          <w:spacing w:val="-3"/>
          <w:w w:val="105"/>
        </w:rPr>
        <w:t>relevant</w:t>
      </w:r>
      <w:r w:rsidR="00DB52C2">
        <w:rPr>
          <w:spacing w:val="-3"/>
          <w:w w:val="105"/>
        </w:rPr>
        <w:t xml:space="preserve"> </w:t>
      </w:r>
      <w:r>
        <w:rPr>
          <w:w w:val="105"/>
        </w:rPr>
        <w:t>to nuclear data. First, the component reactions that make up the integral cross</w:t>
      </w:r>
      <w:del w:id="249" w:author="Bucy, Anna M Ctr USAF AETC AFIT/ENP" w:date="2019-01-08T16:40:00Z">
        <w:r w:rsidDel="005C0CA8">
          <w:rPr>
            <w:w w:val="105"/>
          </w:rPr>
          <w:delText>-</w:delText>
        </w:r>
      </w:del>
      <w:r w:rsidR="00DB52C2">
        <w:rPr>
          <w:w w:val="105"/>
        </w:rPr>
        <w:t xml:space="preserve"> </w:t>
      </w:r>
      <w:r>
        <w:rPr>
          <w:w w:val="105"/>
        </w:rPr>
        <w:t>section</w:t>
      </w:r>
      <w:r>
        <w:rPr>
          <w:spacing w:val="-7"/>
          <w:w w:val="105"/>
        </w:rPr>
        <w:t xml:space="preserve"> </w:t>
      </w:r>
      <w:r>
        <w:rPr>
          <w:w w:val="105"/>
        </w:rPr>
        <w:t>almost</w:t>
      </w:r>
      <w:r>
        <w:rPr>
          <w:spacing w:val="-7"/>
          <w:w w:val="105"/>
        </w:rPr>
        <w:t xml:space="preserve"> </w:t>
      </w:r>
      <w:r>
        <w:rPr>
          <w:spacing w:val="-3"/>
          <w:w w:val="105"/>
        </w:rPr>
        <w:t>always</w:t>
      </w:r>
      <w:r>
        <w:rPr>
          <w:spacing w:val="-7"/>
          <w:w w:val="105"/>
        </w:rPr>
        <w:t xml:space="preserve"> </w:t>
      </w:r>
      <w:r>
        <w:rPr>
          <w:spacing w:val="-4"/>
          <w:w w:val="105"/>
        </w:rPr>
        <w:t>have</w:t>
      </w:r>
      <w:r>
        <w:rPr>
          <w:spacing w:val="-7"/>
          <w:w w:val="105"/>
        </w:rPr>
        <w:t xml:space="preserve"> </w:t>
      </w:r>
      <w:r>
        <w:rPr>
          <w:w w:val="105"/>
        </w:rPr>
        <w:t>a</w:t>
      </w:r>
      <w:r>
        <w:rPr>
          <w:spacing w:val="-7"/>
          <w:w w:val="105"/>
        </w:rPr>
        <w:t xml:space="preserve"> </w:t>
      </w:r>
      <w:r>
        <w:rPr>
          <w:w w:val="105"/>
        </w:rPr>
        <w:t>higher</w:t>
      </w:r>
      <w:r>
        <w:rPr>
          <w:spacing w:val="-7"/>
          <w:w w:val="105"/>
        </w:rPr>
        <w:t xml:space="preserve"> </w:t>
      </w:r>
      <w:r>
        <w:rPr>
          <w:w w:val="105"/>
        </w:rPr>
        <w:t>relative</w:t>
      </w:r>
      <w:r>
        <w:rPr>
          <w:spacing w:val="-7"/>
          <w:w w:val="105"/>
        </w:rPr>
        <w:t xml:space="preserve"> </w:t>
      </w:r>
      <w:r>
        <w:rPr>
          <w:w w:val="105"/>
        </w:rPr>
        <w:t>uncertainty</w:t>
      </w:r>
      <w:r>
        <w:rPr>
          <w:spacing w:val="-7"/>
          <w:w w:val="105"/>
        </w:rPr>
        <w:t xml:space="preserve"> </w:t>
      </w:r>
      <w:r>
        <w:rPr>
          <w:w w:val="105"/>
        </w:rPr>
        <w:t>because</w:t>
      </w:r>
      <w:r>
        <w:rPr>
          <w:spacing w:val="-7"/>
          <w:w w:val="105"/>
        </w:rPr>
        <w:t xml:space="preserve"> </w:t>
      </w:r>
      <w:r>
        <w:rPr>
          <w:w w:val="105"/>
        </w:rPr>
        <w:t>integral</w:t>
      </w:r>
      <w:r>
        <w:rPr>
          <w:spacing w:val="-7"/>
          <w:w w:val="105"/>
        </w:rPr>
        <w:t xml:space="preserve"> </w:t>
      </w:r>
      <w:r>
        <w:rPr>
          <w:w w:val="105"/>
        </w:rPr>
        <w:t>cross</w:t>
      </w:r>
      <w:ins w:id="250" w:author="Bucy, Anna M Ctr USAF AETC AFIT/ENP" w:date="2019-01-08T16:40:00Z">
        <w:r w:rsidR="005C0CA8">
          <w:rPr>
            <w:w w:val="105"/>
          </w:rPr>
          <w:t xml:space="preserve"> </w:t>
        </w:r>
      </w:ins>
      <w:del w:id="251" w:author="Bucy, Anna M Ctr USAF AETC AFIT/ENP" w:date="2019-01-08T16:40:00Z">
        <w:r w:rsidDel="005C0CA8">
          <w:rPr>
            <w:w w:val="105"/>
          </w:rPr>
          <w:delText>-</w:delText>
        </w:r>
      </w:del>
      <w:r>
        <w:rPr>
          <w:w w:val="105"/>
        </w:rPr>
        <w:t xml:space="preserve">section experiments can more accurately </w:t>
      </w:r>
      <w:r>
        <w:rPr>
          <w:spacing w:val="3"/>
          <w:w w:val="105"/>
        </w:rPr>
        <w:t xml:space="preserve">be </w:t>
      </w:r>
      <w:r>
        <w:rPr>
          <w:w w:val="105"/>
        </w:rPr>
        <w:t xml:space="preserve">measured through attenuation of a “beam” of neutrons. The underlying reactions are generally more difficult to characterize. Sec- </w:t>
      </w:r>
      <w:proofErr w:type="spellStart"/>
      <w:r>
        <w:rPr>
          <w:w w:val="105"/>
        </w:rPr>
        <w:t>ond</w:t>
      </w:r>
      <w:proofErr w:type="spellEnd"/>
      <w:r>
        <w:rPr>
          <w:w w:val="105"/>
        </w:rPr>
        <w:t xml:space="preserve">, the </w:t>
      </w:r>
      <w:r>
        <w:rPr>
          <w:spacing w:val="2"/>
          <w:w w:val="105"/>
          <w:position w:val="9"/>
          <w:sz w:val="16"/>
        </w:rPr>
        <w:t>235</w:t>
      </w:r>
      <w:r>
        <w:rPr>
          <w:spacing w:val="2"/>
          <w:w w:val="105"/>
        </w:rPr>
        <w:t xml:space="preserve">U </w:t>
      </w:r>
      <w:r>
        <w:rPr>
          <w:spacing w:val="3"/>
          <w:w w:val="105"/>
        </w:rPr>
        <w:t>(</w:t>
      </w:r>
      <w:proofErr w:type="spellStart"/>
      <w:proofErr w:type="gramStart"/>
      <w:r>
        <w:rPr>
          <w:spacing w:val="3"/>
          <w:w w:val="105"/>
        </w:rPr>
        <w:t>n,f</w:t>
      </w:r>
      <w:proofErr w:type="spellEnd"/>
      <w:proofErr w:type="gramEnd"/>
      <w:r>
        <w:rPr>
          <w:spacing w:val="3"/>
          <w:w w:val="105"/>
        </w:rPr>
        <w:t xml:space="preserve">) </w:t>
      </w:r>
      <w:r>
        <w:rPr>
          <w:w w:val="105"/>
        </w:rPr>
        <w:t xml:space="preserve">relative uncertainty near 2.2 </w:t>
      </w:r>
      <w:r>
        <w:rPr>
          <w:spacing w:val="-3"/>
          <w:w w:val="105"/>
        </w:rPr>
        <w:t xml:space="preserve">keV </w:t>
      </w:r>
      <w:r>
        <w:rPr>
          <w:w w:val="105"/>
        </w:rPr>
        <w:t>is 133.6%, which implies that when utilizing a Gaussian distribution</w:t>
      </w:r>
      <w:ins w:id="252" w:author="Bucy, Anna M Ctr USAF AETC AFIT/ENP" w:date="2019-01-07T14:52:00Z">
        <w:r w:rsidR="00A465BA">
          <w:rPr>
            <w:w w:val="105"/>
          </w:rPr>
          <w:t>,</w:t>
        </w:r>
      </w:ins>
      <w:r>
        <w:rPr>
          <w:w w:val="105"/>
        </w:rPr>
        <w:t xml:space="preserve"> the cross</w:t>
      </w:r>
      <w:ins w:id="253" w:author="Bucy, Anna M Ctr USAF AETC AFIT/ENP" w:date="2019-01-08T16:40:00Z">
        <w:r w:rsidR="005C0CA8">
          <w:rPr>
            <w:w w:val="105"/>
          </w:rPr>
          <w:t xml:space="preserve"> </w:t>
        </w:r>
      </w:ins>
      <w:del w:id="254" w:author="Bucy, Anna M Ctr USAF AETC AFIT/ENP" w:date="2019-01-08T16:40:00Z">
        <w:r w:rsidDel="005C0CA8">
          <w:rPr>
            <w:w w:val="105"/>
          </w:rPr>
          <w:delText>-</w:delText>
        </w:r>
      </w:del>
      <w:r>
        <w:rPr>
          <w:w w:val="105"/>
        </w:rPr>
        <w:t>section must go negative to cap-</w:t>
      </w:r>
      <w:r w:rsidR="00DB52C2">
        <w:rPr>
          <w:w w:val="105"/>
        </w:rPr>
        <w:t xml:space="preserve"> </w:t>
      </w:r>
      <w:r>
        <w:rPr>
          <w:w w:val="105"/>
        </w:rPr>
        <w:t xml:space="preserve"> </w:t>
      </w:r>
      <w:proofErr w:type="spellStart"/>
      <w:r>
        <w:rPr>
          <w:w w:val="105"/>
        </w:rPr>
        <w:t>ture</w:t>
      </w:r>
      <w:proofErr w:type="spellEnd"/>
      <w:r>
        <w:rPr>
          <w:w w:val="105"/>
        </w:rPr>
        <w:t xml:space="preserve"> the full distribution of possible total cross</w:t>
      </w:r>
      <w:ins w:id="255" w:author="Bucy, Anna M Ctr USAF AETC AFIT/ENP" w:date="2019-01-08T16:40:00Z">
        <w:r w:rsidR="005C0CA8">
          <w:rPr>
            <w:w w:val="105"/>
          </w:rPr>
          <w:t xml:space="preserve"> </w:t>
        </w:r>
      </w:ins>
      <w:del w:id="256" w:author="Bucy, Anna M Ctr USAF AETC AFIT/ENP" w:date="2019-01-08T16:40:00Z">
        <w:r w:rsidDel="005C0CA8">
          <w:rPr>
            <w:w w:val="105"/>
          </w:rPr>
          <w:delText>-</w:delText>
        </w:r>
      </w:del>
      <w:r>
        <w:rPr>
          <w:w w:val="105"/>
        </w:rPr>
        <w:t xml:space="preserve">sections within a given confidence </w:t>
      </w:r>
      <w:r>
        <w:rPr>
          <w:spacing w:val="-3"/>
          <w:w w:val="105"/>
        </w:rPr>
        <w:t xml:space="preserve">interval. </w:t>
      </w:r>
      <w:r>
        <w:rPr>
          <w:w w:val="105"/>
        </w:rPr>
        <w:t xml:space="preserve">This is obviously non-physical; </w:t>
      </w:r>
      <w:r>
        <w:rPr>
          <w:spacing w:val="-3"/>
          <w:w w:val="105"/>
        </w:rPr>
        <w:t xml:space="preserve">however, </w:t>
      </w:r>
      <w:r>
        <w:rPr>
          <w:w w:val="105"/>
        </w:rPr>
        <w:t>it gives scope to the magnitude of uncertainty</w:t>
      </w:r>
      <w:r>
        <w:rPr>
          <w:spacing w:val="-7"/>
          <w:w w:val="105"/>
        </w:rPr>
        <w:t xml:space="preserve"> </w:t>
      </w:r>
      <w:r>
        <w:rPr>
          <w:w w:val="105"/>
        </w:rPr>
        <w:t>of</w:t>
      </w:r>
      <w:r>
        <w:rPr>
          <w:spacing w:val="-7"/>
          <w:w w:val="105"/>
        </w:rPr>
        <w:t xml:space="preserve"> </w:t>
      </w:r>
      <w:r>
        <w:rPr>
          <w:w w:val="105"/>
        </w:rPr>
        <w:t>the</w:t>
      </w:r>
      <w:r>
        <w:rPr>
          <w:spacing w:val="-7"/>
          <w:w w:val="105"/>
        </w:rPr>
        <w:t xml:space="preserve"> </w:t>
      </w:r>
      <w:r>
        <w:rPr>
          <w:w w:val="105"/>
        </w:rPr>
        <w:t>underlying</w:t>
      </w:r>
      <w:r>
        <w:rPr>
          <w:spacing w:val="-7"/>
          <w:w w:val="105"/>
        </w:rPr>
        <w:t xml:space="preserve"> </w:t>
      </w:r>
      <w:r>
        <w:rPr>
          <w:w w:val="105"/>
        </w:rPr>
        <w:t>cross</w:t>
      </w:r>
      <w:ins w:id="257" w:author="Bucy, Anna M Ctr USAF AETC AFIT/ENP" w:date="2019-01-08T16:40:00Z">
        <w:r w:rsidR="005C0CA8">
          <w:rPr>
            <w:w w:val="105"/>
          </w:rPr>
          <w:t xml:space="preserve"> </w:t>
        </w:r>
      </w:ins>
      <w:del w:id="258" w:author="Bucy, Anna M Ctr USAF AETC AFIT/ENP" w:date="2019-01-08T16:40:00Z">
        <w:r w:rsidDel="005C0CA8">
          <w:rPr>
            <w:w w:val="105"/>
          </w:rPr>
          <w:delText>-</w:delText>
        </w:r>
      </w:del>
      <w:r>
        <w:rPr>
          <w:w w:val="105"/>
        </w:rPr>
        <w:t>sections</w:t>
      </w:r>
      <w:r>
        <w:rPr>
          <w:spacing w:val="-7"/>
          <w:w w:val="105"/>
        </w:rPr>
        <w:t xml:space="preserve"> </w:t>
      </w:r>
      <w:r>
        <w:rPr>
          <w:spacing w:val="-4"/>
          <w:w w:val="105"/>
        </w:rPr>
        <w:t>over</w:t>
      </w:r>
      <w:r>
        <w:rPr>
          <w:spacing w:val="-7"/>
          <w:w w:val="105"/>
        </w:rPr>
        <w:t xml:space="preserve"> </w:t>
      </w:r>
      <w:r>
        <w:rPr>
          <w:w w:val="105"/>
        </w:rPr>
        <w:t>difficult</w:t>
      </w:r>
      <w:r>
        <w:rPr>
          <w:spacing w:val="-8"/>
          <w:w w:val="105"/>
        </w:rPr>
        <w:t xml:space="preserve"> </w:t>
      </w:r>
      <w:r>
        <w:rPr>
          <w:w w:val="105"/>
        </w:rPr>
        <w:t>experimental</w:t>
      </w:r>
      <w:r>
        <w:rPr>
          <w:spacing w:val="-7"/>
          <w:w w:val="105"/>
        </w:rPr>
        <w:t xml:space="preserve"> </w:t>
      </w:r>
      <w:r>
        <w:rPr>
          <w:w w:val="105"/>
        </w:rPr>
        <w:t>energy</w:t>
      </w:r>
      <w:r>
        <w:rPr>
          <w:spacing w:val="-7"/>
          <w:w w:val="105"/>
        </w:rPr>
        <w:t xml:space="preserve"> </w:t>
      </w:r>
      <w:r>
        <w:rPr>
          <w:w w:val="105"/>
        </w:rPr>
        <w:t>ranges. Next,</w:t>
      </w:r>
      <w:r w:rsidR="00DB52C2">
        <w:rPr>
          <w:w w:val="105"/>
        </w:rPr>
        <w:t xml:space="preserve"> </w:t>
      </w:r>
      <w:r>
        <w:rPr>
          <w:w w:val="105"/>
        </w:rPr>
        <w:t xml:space="preserve">the </w:t>
      </w:r>
      <w:r>
        <w:rPr>
          <w:spacing w:val="2"/>
          <w:w w:val="105"/>
          <w:position w:val="9"/>
          <w:sz w:val="16"/>
        </w:rPr>
        <w:t>235</w:t>
      </w:r>
      <w:r>
        <w:rPr>
          <w:spacing w:val="2"/>
          <w:w w:val="105"/>
        </w:rPr>
        <w:t xml:space="preserve">U </w:t>
      </w:r>
      <w:r>
        <w:rPr>
          <w:w w:val="105"/>
        </w:rPr>
        <w:t xml:space="preserve">reactions are more thoroughly studied as compared to </w:t>
      </w:r>
      <w:r>
        <w:rPr>
          <w:w w:val="105"/>
          <w:position w:val="9"/>
          <w:sz w:val="16"/>
        </w:rPr>
        <w:t>209</w:t>
      </w:r>
      <w:r>
        <w:rPr>
          <w:w w:val="105"/>
        </w:rPr>
        <w:t>Bi.</w:t>
      </w:r>
      <w:r w:rsidR="00DB52C2">
        <w:rPr>
          <w:w w:val="105"/>
        </w:rPr>
        <w:t xml:space="preserve"> </w:t>
      </w:r>
      <w:proofErr w:type="gramStart"/>
      <w:r>
        <w:rPr>
          <w:w w:val="105"/>
        </w:rPr>
        <w:t>Over</w:t>
      </w:r>
      <w:r w:rsidR="00DB52C2">
        <w:rPr>
          <w:w w:val="105"/>
        </w:rPr>
        <w:t xml:space="preserve"> </w:t>
      </w:r>
      <w:r>
        <w:rPr>
          <w:w w:val="105"/>
        </w:rPr>
        <w:t xml:space="preserve"> the</w:t>
      </w:r>
      <w:proofErr w:type="gramEnd"/>
      <w:r>
        <w:rPr>
          <w:w w:val="105"/>
        </w:rPr>
        <w:t xml:space="preserve"> </w:t>
      </w:r>
      <w:del w:id="259" w:author="Bucy, Anna M Ctr USAF AETC AFIT/ENP" w:date="2019-01-07T14:53:00Z">
        <w:r w:rsidDel="00A465BA">
          <w:rPr>
            <w:w w:val="105"/>
          </w:rPr>
          <w:delText xml:space="preserve">the </w:delText>
        </w:r>
      </w:del>
      <w:r>
        <w:rPr>
          <w:w w:val="105"/>
        </w:rPr>
        <w:t xml:space="preserve">majority of the energy range, </w:t>
      </w:r>
      <w:r>
        <w:rPr>
          <w:spacing w:val="2"/>
          <w:w w:val="105"/>
          <w:position w:val="9"/>
          <w:sz w:val="16"/>
        </w:rPr>
        <w:t>235</w:t>
      </w:r>
      <w:r>
        <w:rPr>
          <w:spacing w:val="2"/>
          <w:w w:val="105"/>
        </w:rPr>
        <w:t xml:space="preserve">U </w:t>
      </w:r>
      <w:r>
        <w:rPr>
          <w:w w:val="105"/>
        </w:rPr>
        <w:t xml:space="preserve">is below one percent relative error, largely driven down </w:t>
      </w:r>
      <w:r>
        <w:rPr>
          <w:spacing w:val="-4"/>
          <w:w w:val="105"/>
        </w:rPr>
        <w:t>by</w:t>
      </w:r>
      <w:r w:rsidR="00DB52C2">
        <w:rPr>
          <w:spacing w:val="-4"/>
          <w:w w:val="105"/>
        </w:rPr>
        <w:t xml:space="preserve"> </w:t>
      </w:r>
      <w:r>
        <w:rPr>
          <w:w w:val="105"/>
        </w:rPr>
        <w:t>thermal nuclear reactor experiments,</w:t>
      </w:r>
      <w:r w:rsidR="00DB52C2">
        <w:rPr>
          <w:w w:val="105"/>
        </w:rPr>
        <w:t xml:space="preserve"> </w:t>
      </w:r>
      <w:r>
        <w:rPr>
          <w:w w:val="105"/>
        </w:rPr>
        <w:t xml:space="preserve">while </w:t>
      </w:r>
      <w:r>
        <w:rPr>
          <w:w w:val="105"/>
          <w:position w:val="9"/>
          <w:sz w:val="16"/>
        </w:rPr>
        <w:t>209</w:t>
      </w:r>
      <w:r>
        <w:rPr>
          <w:w w:val="105"/>
        </w:rPr>
        <w:t>Bi has a larger</w:t>
      </w:r>
      <w:r w:rsidR="00DB52C2">
        <w:rPr>
          <w:w w:val="105"/>
        </w:rPr>
        <w:t xml:space="preserve">  </w:t>
      </w:r>
      <w:r>
        <w:rPr>
          <w:w w:val="105"/>
        </w:rPr>
        <w:t>error</w:t>
      </w:r>
    </w:p>
    <w:p w14:paraId="1CD3FB24" w14:textId="77777777" w:rsidR="00430DE3" w:rsidRDefault="00430DE3">
      <w:pPr>
        <w:spacing w:line="410" w:lineRule="auto"/>
        <w:jc w:val="both"/>
        <w:sectPr w:rsidR="00430DE3">
          <w:pgSz w:w="12240" w:h="15840"/>
          <w:pgMar w:top="1440" w:right="1680" w:bottom="1380" w:left="1680" w:header="0" w:footer="1182" w:gutter="0"/>
          <w:cols w:space="720"/>
        </w:sectPr>
      </w:pPr>
    </w:p>
    <w:p w14:paraId="0B56581E" w14:textId="77777777" w:rsidR="00430DE3" w:rsidRDefault="008F0850">
      <w:pPr>
        <w:pStyle w:val="BodyText"/>
        <w:ind w:left="120"/>
        <w:rPr>
          <w:sz w:val="20"/>
        </w:rPr>
      </w:pPr>
      <w:r>
        <w:rPr>
          <w:noProof/>
          <w:sz w:val="20"/>
        </w:rPr>
        <w:lastRenderedPageBreak/>
        <w:drawing>
          <wp:inline distT="0" distB="0" distL="0" distR="0" wp14:anchorId="22C69E1F" wp14:editId="38ACC8A1">
            <wp:extent cx="4778883" cy="3442716"/>
            <wp:effectExtent l="0" t="0" r="0" b="0"/>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png"/>
                    <pic:cNvPicPr/>
                  </pic:nvPicPr>
                  <pic:blipFill>
                    <a:blip r:embed="rId30" cstate="print"/>
                    <a:stretch>
                      <a:fillRect/>
                    </a:stretch>
                  </pic:blipFill>
                  <pic:spPr>
                    <a:xfrm>
                      <a:off x="0" y="0"/>
                      <a:ext cx="4778883" cy="3442716"/>
                    </a:xfrm>
                    <a:prstGeom prst="rect">
                      <a:avLst/>
                    </a:prstGeom>
                  </pic:spPr>
                </pic:pic>
              </a:graphicData>
            </a:graphic>
          </wp:inline>
        </w:drawing>
      </w:r>
    </w:p>
    <w:p w14:paraId="0A7F27AE" w14:textId="77777777" w:rsidR="00430DE3" w:rsidRDefault="00430DE3">
      <w:pPr>
        <w:pStyle w:val="BodyText"/>
        <w:spacing w:before="4"/>
        <w:rPr>
          <w:sz w:val="23"/>
        </w:rPr>
      </w:pPr>
    </w:p>
    <w:p w14:paraId="4B21FB34" w14:textId="77777777" w:rsidR="00430DE3" w:rsidRDefault="008F0850">
      <w:pPr>
        <w:spacing w:before="76"/>
        <w:ind w:left="119" w:firstLine="295"/>
        <w:rPr>
          <w:b/>
          <w:sz w:val="20"/>
        </w:rPr>
      </w:pPr>
      <w:bookmarkStart w:id="260" w:name="_bookmark46"/>
      <w:bookmarkEnd w:id="260"/>
      <w:r>
        <w:rPr>
          <w:b/>
          <w:w w:val="115"/>
          <w:sz w:val="20"/>
        </w:rPr>
        <w:t>Figure 17.</w:t>
      </w:r>
      <w:r w:rsidR="00DB52C2">
        <w:rPr>
          <w:b/>
          <w:w w:val="115"/>
          <w:sz w:val="20"/>
        </w:rPr>
        <w:t xml:space="preserve"> </w:t>
      </w:r>
      <w:r>
        <w:rPr>
          <w:rFonts w:ascii="Bookman Old Style"/>
          <w:b/>
          <w:w w:val="115"/>
          <w:position w:val="7"/>
          <w:sz w:val="14"/>
        </w:rPr>
        <w:t>209</w:t>
      </w:r>
      <w:r>
        <w:rPr>
          <w:b/>
          <w:w w:val="115"/>
          <w:sz w:val="20"/>
        </w:rPr>
        <w:t xml:space="preserve">Bi (n,2n) compared to </w:t>
      </w:r>
      <w:r>
        <w:rPr>
          <w:rFonts w:ascii="Bookman Old Style"/>
          <w:b/>
          <w:w w:val="115"/>
          <w:position w:val="7"/>
          <w:sz w:val="14"/>
        </w:rPr>
        <w:t>209</w:t>
      </w:r>
      <w:r>
        <w:rPr>
          <w:b/>
          <w:w w:val="115"/>
          <w:sz w:val="20"/>
        </w:rPr>
        <w:t>Bi (</w:t>
      </w:r>
      <w:proofErr w:type="spellStart"/>
      <w:proofErr w:type="gramStart"/>
      <w:r>
        <w:rPr>
          <w:b/>
          <w:w w:val="115"/>
          <w:sz w:val="20"/>
        </w:rPr>
        <w:t>n,tot</w:t>
      </w:r>
      <w:proofErr w:type="spellEnd"/>
      <w:proofErr w:type="gramEnd"/>
      <w:r>
        <w:rPr>
          <w:b/>
          <w:w w:val="115"/>
          <w:sz w:val="20"/>
        </w:rPr>
        <w:t>) cross-section uncertainties</w:t>
      </w:r>
      <w:r w:rsidR="00DB52C2">
        <w:rPr>
          <w:b/>
          <w:w w:val="115"/>
          <w:sz w:val="20"/>
        </w:rPr>
        <w:t xml:space="preserve">  </w:t>
      </w:r>
      <w:r>
        <w:rPr>
          <w:b/>
          <w:w w:val="115"/>
          <w:sz w:val="20"/>
        </w:rPr>
        <w:t>[</w:t>
      </w:r>
      <w:hyperlink w:anchor="_bookmark134" w:history="1">
        <w:r>
          <w:rPr>
            <w:b/>
            <w:w w:val="115"/>
            <w:sz w:val="20"/>
          </w:rPr>
          <w:t>1</w:t>
        </w:r>
      </w:hyperlink>
      <w:r>
        <w:rPr>
          <w:b/>
          <w:w w:val="115"/>
          <w:sz w:val="20"/>
        </w:rPr>
        <w:t>].</w:t>
      </w:r>
    </w:p>
    <w:p w14:paraId="71AECE2F" w14:textId="77777777" w:rsidR="00430DE3" w:rsidRDefault="00430DE3">
      <w:pPr>
        <w:pStyle w:val="BodyText"/>
        <w:rPr>
          <w:b/>
          <w:sz w:val="22"/>
        </w:rPr>
      </w:pPr>
    </w:p>
    <w:p w14:paraId="5A28C82D" w14:textId="39DC7607" w:rsidR="00430DE3" w:rsidRDefault="00A465BA">
      <w:pPr>
        <w:pStyle w:val="BodyText"/>
        <w:spacing w:before="189" w:line="408" w:lineRule="auto"/>
        <w:ind w:left="119" w:right="117"/>
        <w:jc w:val="both"/>
      </w:pPr>
      <w:ins w:id="261" w:author="Bucy, Anna M Ctr USAF AETC AFIT/ENP" w:date="2019-01-07T14:53:00Z">
        <w:r>
          <w:rPr>
            <w:w w:val="105"/>
          </w:rPr>
          <w:t xml:space="preserve">of </w:t>
        </w:r>
      </w:ins>
      <w:r w:rsidR="008F0850">
        <w:rPr>
          <w:w w:val="105"/>
        </w:rPr>
        <w:t xml:space="preserve">around 5%. </w:t>
      </w:r>
      <w:r w:rsidR="008F0850">
        <w:rPr>
          <w:spacing w:val="-3"/>
          <w:w w:val="105"/>
        </w:rPr>
        <w:t xml:space="preserve">Finally, </w:t>
      </w:r>
      <w:r w:rsidR="008F0850">
        <w:rPr>
          <w:w w:val="105"/>
        </w:rPr>
        <w:t>areas where the cross</w:t>
      </w:r>
      <w:ins w:id="262" w:author="Bucy, Anna M Ctr USAF AETC AFIT/ENP" w:date="2019-01-08T16:41:00Z">
        <w:r w:rsidR="005C0CA8">
          <w:rPr>
            <w:w w:val="105"/>
          </w:rPr>
          <w:t xml:space="preserve"> </w:t>
        </w:r>
      </w:ins>
      <w:del w:id="263" w:author="Bucy, Anna M Ctr USAF AETC AFIT/ENP" w:date="2019-01-08T16:41:00Z">
        <w:r w:rsidR="008F0850" w:rsidDel="005C0CA8">
          <w:rPr>
            <w:w w:val="105"/>
          </w:rPr>
          <w:delText>-</w:delText>
        </w:r>
      </w:del>
      <w:r w:rsidR="008F0850">
        <w:rPr>
          <w:w w:val="105"/>
        </w:rPr>
        <w:t xml:space="preserve">sections are </w:t>
      </w:r>
      <w:r w:rsidR="008F0850">
        <w:rPr>
          <w:spacing w:val="-3"/>
          <w:w w:val="105"/>
        </w:rPr>
        <w:t xml:space="preserve">low </w:t>
      </w:r>
      <w:r w:rsidR="008F0850">
        <w:rPr>
          <w:spacing w:val="-4"/>
          <w:w w:val="105"/>
        </w:rPr>
        <w:t xml:space="preserve">have </w:t>
      </w:r>
      <w:r w:rsidR="008F0850">
        <w:rPr>
          <w:w w:val="105"/>
        </w:rPr>
        <w:t xml:space="preserve">representative larger relative errors; this is the case near the threshold of the </w:t>
      </w:r>
      <w:r w:rsidR="008F0850">
        <w:rPr>
          <w:w w:val="105"/>
          <w:position w:val="9"/>
          <w:sz w:val="16"/>
        </w:rPr>
        <w:t>209</w:t>
      </w:r>
      <w:r w:rsidR="008F0850">
        <w:rPr>
          <w:w w:val="105"/>
        </w:rPr>
        <w:t xml:space="preserve">Bi (n,2n) reaction </w:t>
      </w:r>
      <w:proofErr w:type="gramStart"/>
      <w:r w:rsidR="008F0850">
        <w:rPr>
          <w:w w:val="105"/>
        </w:rPr>
        <w:t>shown</w:t>
      </w:r>
      <w:r w:rsidR="00DB52C2">
        <w:rPr>
          <w:w w:val="105"/>
        </w:rPr>
        <w:t xml:space="preserve"> </w:t>
      </w:r>
      <w:r w:rsidR="008F0850">
        <w:rPr>
          <w:w w:val="105"/>
        </w:rPr>
        <w:t xml:space="preserve"> in</w:t>
      </w:r>
      <w:proofErr w:type="gramEnd"/>
      <w:r w:rsidR="008F0850">
        <w:rPr>
          <w:w w:val="105"/>
        </w:rPr>
        <w:t xml:space="preserve"> Figure</w:t>
      </w:r>
      <w:r w:rsidR="008F0850">
        <w:rPr>
          <w:spacing w:val="14"/>
          <w:w w:val="105"/>
        </w:rPr>
        <w:t xml:space="preserve"> </w:t>
      </w:r>
      <w:hyperlink w:anchor="_bookmark46" w:history="1">
        <w:r w:rsidR="008F0850">
          <w:rPr>
            <w:w w:val="105"/>
          </w:rPr>
          <w:t>17</w:t>
        </w:r>
      </w:hyperlink>
      <w:r w:rsidR="008F0850">
        <w:rPr>
          <w:w w:val="105"/>
        </w:rPr>
        <w:t>.</w:t>
      </w:r>
    </w:p>
    <w:p w14:paraId="69943DC9" w14:textId="77777777" w:rsidR="00430DE3" w:rsidRDefault="00430DE3">
      <w:pPr>
        <w:pStyle w:val="BodyText"/>
        <w:spacing w:before="5"/>
        <w:rPr>
          <w:sz w:val="30"/>
        </w:rPr>
      </w:pPr>
    </w:p>
    <w:p w14:paraId="7713473F" w14:textId="77777777" w:rsidR="00430DE3" w:rsidRDefault="008F0850">
      <w:pPr>
        <w:pStyle w:val="Heading2"/>
        <w:numPr>
          <w:ilvl w:val="2"/>
          <w:numId w:val="14"/>
        </w:numPr>
        <w:tabs>
          <w:tab w:val="left" w:pos="1293"/>
          <w:tab w:val="left" w:pos="1294"/>
        </w:tabs>
        <w:ind w:left="1293"/>
      </w:pPr>
      <w:bookmarkStart w:id="264" w:name="Nuclear_Data_Stochastic_Sampling"/>
      <w:bookmarkStart w:id="265" w:name="_bookmark47"/>
      <w:bookmarkEnd w:id="264"/>
      <w:bookmarkEnd w:id="265"/>
      <w:r>
        <w:rPr>
          <w:w w:val="115"/>
        </w:rPr>
        <w:t>Nuclear Data Stochastic</w:t>
      </w:r>
      <w:r>
        <w:rPr>
          <w:spacing w:val="10"/>
          <w:w w:val="115"/>
        </w:rPr>
        <w:t xml:space="preserve"> </w:t>
      </w:r>
      <w:r>
        <w:rPr>
          <w:w w:val="115"/>
        </w:rPr>
        <w:t>Sampling</w:t>
      </w:r>
    </w:p>
    <w:p w14:paraId="39A12610" w14:textId="77777777" w:rsidR="00430DE3" w:rsidRDefault="00430DE3">
      <w:pPr>
        <w:pStyle w:val="BodyText"/>
        <w:spacing w:before="10"/>
        <w:rPr>
          <w:b/>
          <w:sz w:val="30"/>
        </w:rPr>
      </w:pPr>
    </w:p>
    <w:p w14:paraId="763DF61F" w14:textId="59A8C5E1" w:rsidR="00430DE3" w:rsidRDefault="008F0850">
      <w:pPr>
        <w:pStyle w:val="BodyText"/>
        <w:spacing w:before="1" w:line="415" w:lineRule="auto"/>
        <w:ind w:left="119" w:right="117" w:firstLine="439"/>
        <w:jc w:val="both"/>
      </w:pPr>
      <w:r>
        <w:rPr>
          <w:w w:val="105"/>
        </w:rPr>
        <w:t xml:space="preserve">The </w:t>
      </w:r>
      <w:r>
        <w:rPr>
          <w:spacing w:val="-5"/>
          <w:w w:val="105"/>
        </w:rPr>
        <w:t xml:space="preserve">two </w:t>
      </w:r>
      <w:r>
        <w:rPr>
          <w:w w:val="105"/>
        </w:rPr>
        <w:t>primary methods that exist for uncertainty quantification of radiation transport simulations are linear perturbation and stochastic sampling Monte Carlo approaches</w:t>
      </w:r>
      <w:r>
        <w:rPr>
          <w:spacing w:val="-10"/>
          <w:w w:val="105"/>
        </w:rPr>
        <w:t xml:space="preserve"> </w:t>
      </w:r>
      <w:r>
        <w:rPr>
          <w:w w:val="105"/>
        </w:rPr>
        <w:t>[</w:t>
      </w:r>
      <w:hyperlink w:anchor="_bookmark188" w:history="1">
        <w:r>
          <w:rPr>
            <w:w w:val="105"/>
          </w:rPr>
          <w:t>55</w:t>
        </w:r>
      </w:hyperlink>
      <w:r>
        <w:rPr>
          <w:w w:val="105"/>
        </w:rPr>
        <w:t>].</w:t>
      </w:r>
      <w:r>
        <w:rPr>
          <w:spacing w:val="35"/>
          <w:w w:val="105"/>
        </w:rPr>
        <w:t xml:space="preserve"> </w:t>
      </w:r>
      <w:r>
        <w:rPr>
          <w:w w:val="105"/>
        </w:rPr>
        <w:t>First</w:t>
      </w:r>
      <w:r>
        <w:rPr>
          <w:spacing w:val="-9"/>
          <w:w w:val="105"/>
        </w:rPr>
        <w:t xml:space="preserve"> </w:t>
      </w:r>
      <w:r>
        <w:rPr>
          <w:w w:val="105"/>
        </w:rPr>
        <w:t>order</w:t>
      </w:r>
      <w:r>
        <w:rPr>
          <w:spacing w:val="-9"/>
          <w:w w:val="105"/>
        </w:rPr>
        <w:t xml:space="preserve"> </w:t>
      </w:r>
      <w:r>
        <w:rPr>
          <w:w w:val="105"/>
        </w:rPr>
        <w:t>linear</w:t>
      </w:r>
      <w:r>
        <w:rPr>
          <w:spacing w:val="-10"/>
          <w:w w:val="105"/>
        </w:rPr>
        <w:t xml:space="preserve"> </w:t>
      </w:r>
      <w:r>
        <w:rPr>
          <w:w w:val="105"/>
        </w:rPr>
        <w:t>perturbation</w:t>
      </w:r>
      <w:r>
        <w:rPr>
          <w:spacing w:val="-8"/>
          <w:w w:val="105"/>
        </w:rPr>
        <w:t xml:space="preserve"> </w:t>
      </w:r>
      <w:r>
        <w:rPr>
          <w:w w:val="105"/>
        </w:rPr>
        <w:t>theory</w:t>
      </w:r>
      <w:r>
        <w:rPr>
          <w:spacing w:val="-9"/>
          <w:w w:val="105"/>
        </w:rPr>
        <w:t xml:space="preserve"> </w:t>
      </w:r>
      <w:r>
        <w:rPr>
          <w:w w:val="105"/>
        </w:rPr>
        <w:t>is</w:t>
      </w:r>
      <w:r>
        <w:rPr>
          <w:spacing w:val="-10"/>
          <w:w w:val="105"/>
        </w:rPr>
        <w:t xml:space="preserve"> </w:t>
      </w:r>
      <w:r>
        <w:rPr>
          <w:w w:val="105"/>
        </w:rPr>
        <w:t>not</w:t>
      </w:r>
      <w:r>
        <w:rPr>
          <w:spacing w:val="-9"/>
          <w:w w:val="105"/>
        </w:rPr>
        <w:t xml:space="preserve"> </w:t>
      </w:r>
      <w:r>
        <w:rPr>
          <w:spacing w:val="-3"/>
          <w:w w:val="105"/>
        </w:rPr>
        <w:t>always</w:t>
      </w:r>
      <w:r>
        <w:rPr>
          <w:spacing w:val="-10"/>
          <w:w w:val="105"/>
        </w:rPr>
        <w:t xml:space="preserve"> </w:t>
      </w:r>
      <w:r>
        <w:rPr>
          <w:w w:val="105"/>
        </w:rPr>
        <w:t>adequate</w:t>
      </w:r>
      <w:r>
        <w:rPr>
          <w:spacing w:val="-9"/>
          <w:w w:val="105"/>
        </w:rPr>
        <w:t xml:space="preserve"> </w:t>
      </w:r>
      <w:r>
        <w:rPr>
          <w:w w:val="105"/>
        </w:rPr>
        <w:t>for</w:t>
      </w:r>
      <w:r>
        <w:rPr>
          <w:spacing w:val="-9"/>
          <w:w w:val="105"/>
        </w:rPr>
        <w:t xml:space="preserve"> </w:t>
      </w:r>
      <w:r>
        <w:rPr>
          <w:w w:val="105"/>
        </w:rPr>
        <w:t>large uncertainties or incorporating second order effects from the uncertainty in the</w:t>
      </w:r>
      <w:r>
        <w:rPr>
          <w:spacing w:val="-35"/>
          <w:w w:val="105"/>
        </w:rPr>
        <w:t xml:space="preserve"> </w:t>
      </w:r>
      <w:r>
        <w:rPr>
          <w:w w:val="105"/>
        </w:rPr>
        <w:t xml:space="preserve">neutron transport; </w:t>
      </w:r>
      <w:r>
        <w:rPr>
          <w:spacing w:val="-3"/>
          <w:w w:val="105"/>
        </w:rPr>
        <w:t xml:space="preserve">however, </w:t>
      </w:r>
      <w:r>
        <w:rPr>
          <w:w w:val="105"/>
        </w:rPr>
        <w:t xml:space="preserve">it does </w:t>
      </w:r>
      <w:r>
        <w:rPr>
          <w:spacing w:val="-4"/>
          <w:w w:val="105"/>
        </w:rPr>
        <w:t xml:space="preserve">have </w:t>
      </w:r>
      <w:r>
        <w:rPr>
          <w:w w:val="105"/>
        </w:rPr>
        <w:t xml:space="preserve">broad uses in the reactor </w:t>
      </w:r>
      <w:r>
        <w:rPr>
          <w:spacing w:val="-4"/>
          <w:w w:val="105"/>
        </w:rPr>
        <w:t xml:space="preserve">community. </w:t>
      </w:r>
      <w:r>
        <w:rPr>
          <w:w w:val="105"/>
        </w:rPr>
        <w:t xml:space="preserve">Stochastic </w:t>
      </w:r>
      <w:proofErr w:type="spellStart"/>
      <w:r>
        <w:rPr>
          <w:w w:val="105"/>
        </w:rPr>
        <w:t>sam</w:t>
      </w:r>
      <w:proofErr w:type="spellEnd"/>
      <w:r>
        <w:rPr>
          <w:w w:val="105"/>
        </w:rPr>
        <w:t xml:space="preserve">- </w:t>
      </w:r>
      <w:proofErr w:type="spellStart"/>
      <w:r>
        <w:rPr>
          <w:w w:val="105"/>
        </w:rPr>
        <w:t>pling</w:t>
      </w:r>
      <w:proofErr w:type="spellEnd"/>
      <w:r>
        <w:rPr>
          <w:w w:val="105"/>
        </w:rPr>
        <w:t xml:space="preserve"> has grown in popularity as computational resources </w:t>
      </w:r>
      <w:r>
        <w:rPr>
          <w:spacing w:val="-4"/>
          <w:w w:val="105"/>
        </w:rPr>
        <w:t xml:space="preserve">have </w:t>
      </w:r>
      <w:r>
        <w:rPr>
          <w:w w:val="105"/>
        </w:rPr>
        <w:t xml:space="preserve">improved. Stochastic methods rely on performing independent neutron transport calculations with per- </w:t>
      </w:r>
      <w:proofErr w:type="spellStart"/>
      <w:r>
        <w:rPr>
          <w:w w:val="105"/>
        </w:rPr>
        <w:t>turbed</w:t>
      </w:r>
      <w:proofErr w:type="spellEnd"/>
      <w:r>
        <w:rPr>
          <w:spacing w:val="27"/>
          <w:w w:val="105"/>
        </w:rPr>
        <w:t xml:space="preserve"> </w:t>
      </w:r>
      <w:r>
        <w:rPr>
          <w:w w:val="105"/>
        </w:rPr>
        <w:t>nuclear</w:t>
      </w:r>
      <w:r>
        <w:rPr>
          <w:spacing w:val="27"/>
          <w:w w:val="105"/>
        </w:rPr>
        <w:t xml:space="preserve"> </w:t>
      </w:r>
      <w:r>
        <w:rPr>
          <w:w w:val="105"/>
        </w:rPr>
        <w:t>data</w:t>
      </w:r>
      <w:r>
        <w:rPr>
          <w:spacing w:val="27"/>
          <w:w w:val="105"/>
        </w:rPr>
        <w:t xml:space="preserve"> </w:t>
      </w:r>
      <w:r>
        <w:rPr>
          <w:w w:val="105"/>
        </w:rPr>
        <w:t>libraries</w:t>
      </w:r>
      <w:r>
        <w:rPr>
          <w:spacing w:val="27"/>
          <w:w w:val="105"/>
        </w:rPr>
        <w:t xml:space="preserve"> </w:t>
      </w:r>
      <w:r>
        <w:rPr>
          <w:w w:val="105"/>
        </w:rPr>
        <w:t>sampled</w:t>
      </w:r>
      <w:r>
        <w:rPr>
          <w:spacing w:val="28"/>
          <w:w w:val="105"/>
        </w:rPr>
        <w:t xml:space="preserve"> </w:t>
      </w:r>
      <w:r>
        <w:rPr>
          <w:w w:val="105"/>
        </w:rPr>
        <w:t>based</w:t>
      </w:r>
      <w:r>
        <w:rPr>
          <w:spacing w:val="27"/>
          <w:w w:val="105"/>
        </w:rPr>
        <w:t xml:space="preserve"> </w:t>
      </w:r>
      <w:r>
        <w:rPr>
          <w:w w:val="105"/>
        </w:rPr>
        <w:t>on</w:t>
      </w:r>
      <w:r>
        <w:rPr>
          <w:spacing w:val="27"/>
          <w:w w:val="105"/>
        </w:rPr>
        <w:t xml:space="preserve"> </w:t>
      </w:r>
      <w:r>
        <w:rPr>
          <w:w w:val="105"/>
        </w:rPr>
        <w:t>the</w:t>
      </w:r>
      <w:r>
        <w:rPr>
          <w:spacing w:val="27"/>
          <w:w w:val="105"/>
        </w:rPr>
        <w:t xml:space="preserve"> </w:t>
      </w:r>
      <w:r>
        <w:rPr>
          <w:w w:val="105"/>
        </w:rPr>
        <w:t>covariance</w:t>
      </w:r>
      <w:r>
        <w:rPr>
          <w:spacing w:val="27"/>
          <w:w w:val="105"/>
        </w:rPr>
        <w:t xml:space="preserve"> </w:t>
      </w:r>
      <w:r>
        <w:rPr>
          <w:w w:val="105"/>
        </w:rPr>
        <w:t>of</w:t>
      </w:r>
      <w:r>
        <w:rPr>
          <w:spacing w:val="27"/>
          <w:w w:val="105"/>
        </w:rPr>
        <w:t xml:space="preserve"> </w:t>
      </w:r>
      <w:r>
        <w:rPr>
          <w:w w:val="105"/>
        </w:rPr>
        <w:t>the</w:t>
      </w:r>
      <w:r>
        <w:rPr>
          <w:spacing w:val="27"/>
          <w:w w:val="105"/>
        </w:rPr>
        <w:t xml:space="preserve"> </w:t>
      </w:r>
      <w:r>
        <w:rPr>
          <w:w w:val="105"/>
        </w:rPr>
        <w:t>cross</w:t>
      </w:r>
      <w:ins w:id="266" w:author="Bucy, Anna M Ctr USAF AETC AFIT/ENP" w:date="2019-01-08T16:41:00Z">
        <w:r w:rsidR="005C0CA8">
          <w:rPr>
            <w:w w:val="105"/>
          </w:rPr>
          <w:t xml:space="preserve"> </w:t>
        </w:r>
      </w:ins>
      <w:del w:id="267" w:author="Bucy, Anna M Ctr USAF AETC AFIT/ENP" w:date="2019-01-08T16:41:00Z">
        <w:r w:rsidDel="005C0CA8">
          <w:rPr>
            <w:w w:val="105"/>
          </w:rPr>
          <w:delText>-</w:delText>
        </w:r>
      </w:del>
      <w:r>
        <w:rPr>
          <w:w w:val="105"/>
        </w:rPr>
        <w:t>sections</w:t>
      </w:r>
    </w:p>
    <w:p w14:paraId="4217F9F3" w14:textId="77777777" w:rsidR="00430DE3" w:rsidRDefault="00430DE3">
      <w:pPr>
        <w:spacing w:line="415" w:lineRule="auto"/>
        <w:jc w:val="both"/>
        <w:sectPr w:rsidR="00430DE3">
          <w:pgSz w:w="12240" w:h="15840"/>
          <w:pgMar w:top="1440" w:right="1680" w:bottom="1380" w:left="1680" w:header="0" w:footer="1182" w:gutter="0"/>
          <w:cols w:space="720"/>
        </w:sectPr>
      </w:pPr>
    </w:p>
    <w:p w14:paraId="2CDCAE54" w14:textId="3ABC32B0" w:rsidR="00430DE3" w:rsidRDefault="008F0850">
      <w:pPr>
        <w:pStyle w:val="BodyText"/>
        <w:spacing w:before="35" w:line="415" w:lineRule="auto"/>
        <w:ind w:left="100" w:right="117"/>
        <w:jc w:val="both"/>
      </w:pPr>
      <w:r>
        <w:rPr>
          <w:w w:val="105"/>
        </w:rPr>
        <w:lastRenderedPageBreak/>
        <w:t>using the multivariate normal distribution to build up a distribution of responses [</w:t>
      </w:r>
      <w:hyperlink w:anchor="_bookmark189" w:history="1">
        <w:r>
          <w:rPr>
            <w:w w:val="105"/>
          </w:rPr>
          <w:t>56</w:t>
        </w:r>
      </w:hyperlink>
      <w:r>
        <w:rPr>
          <w:w w:val="105"/>
        </w:rPr>
        <w:t>]. The generalized multivariate normal distribution as a function of the nuclear cross</w:t>
      </w:r>
      <w:ins w:id="268" w:author="Bucy, Anna M Ctr USAF AETC AFIT/ENP" w:date="2019-01-08T16:41:00Z">
        <w:r w:rsidR="005C0CA8">
          <w:rPr>
            <w:w w:val="105"/>
          </w:rPr>
          <w:t xml:space="preserve"> </w:t>
        </w:r>
      </w:ins>
      <w:del w:id="269" w:author="Bucy, Anna M Ctr USAF AETC AFIT/ENP" w:date="2019-01-08T16:41:00Z">
        <w:r w:rsidDel="005C0CA8">
          <w:rPr>
            <w:w w:val="105"/>
          </w:rPr>
          <w:delText xml:space="preserve">- </w:delText>
        </w:r>
      </w:del>
      <w:r>
        <w:rPr>
          <w:w w:val="105"/>
        </w:rPr>
        <w:t>section mean values (</w:t>
      </w:r>
      <w:r>
        <w:rPr>
          <w:rFonts w:ascii="Arial" w:hAnsi="Arial"/>
          <w:b/>
          <w:i/>
          <w:w w:val="105"/>
        </w:rPr>
        <w:t>µ</w:t>
      </w:r>
      <w:r>
        <w:rPr>
          <w:w w:val="105"/>
        </w:rPr>
        <w:t>) of length k, random solution vector (</w:t>
      </w:r>
      <w:r>
        <w:rPr>
          <w:rFonts w:ascii="Arial" w:hAnsi="Arial"/>
          <w:b/>
          <w:i/>
          <w:w w:val="105"/>
        </w:rPr>
        <w:t>X</w:t>
      </w:r>
      <w:r>
        <w:rPr>
          <w:w w:val="105"/>
        </w:rPr>
        <w:t>), covariance matrix (</w:t>
      </w:r>
      <w:r>
        <w:rPr>
          <w:b/>
          <w:w w:val="105"/>
        </w:rPr>
        <w:t>Λ</w:t>
      </w:r>
      <w:r>
        <w:rPr>
          <w:w w:val="105"/>
        </w:rPr>
        <w:t xml:space="preserve">) is </w:t>
      </w:r>
      <w:proofErr w:type="spellStart"/>
      <w:r>
        <w:rPr>
          <w:w w:val="105"/>
        </w:rPr>
        <w:t>is</w:t>
      </w:r>
      <w:proofErr w:type="spellEnd"/>
      <w:r>
        <w:rPr>
          <w:w w:val="105"/>
        </w:rPr>
        <w:t xml:space="preserve"> given by</w:t>
      </w:r>
    </w:p>
    <w:p w14:paraId="29189832" w14:textId="77777777" w:rsidR="00430DE3" w:rsidRDefault="00430DE3">
      <w:pPr>
        <w:pStyle w:val="BodyText"/>
        <w:spacing w:before="7"/>
        <w:rPr>
          <w:sz w:val="20"/>
        </w:rPr>
      </w:pPr>
    </w:p>
    <w:p w14:paraId="2F937B2D" w14:textId="77777777" w:rsidR="00430DE3" w:rsidRDefault="00430DE3">
      <w:pPr>
        <w:rPr>
          <w:sz w:val="20"/>
        </w:rPr>
        <w:sectPr w:rsidR="00430DE3">
          <w:pgSz w:w="12240" w:h="15840"/>
          <w:pgMar w:top="1420" w:right="1680" w:bottom="1380" w:left="1700" w:header="0" w:footer="1182" w:gutter="0"/>
          <w:cols w:space="720"/>
        </w:sectPr>
      </w:pPr>
    </w:p>
    <w:p w14:paraId="47E92BFD" w14:textId="77777777" w:rsidR="00430DE3" w:rsidRDefault="00430DE3">
      <w:pPr>
        <w:pStyle w:val="BodyText"/>
        <w:spacing w:before="5"/>
        <w:rPr>
          <w:sz w:val="21"/>
        </w:rPr>
      </w:pPr>
    </w:p>
    <w:p w14:paraId="57495D0E" w14:textId="77777777" w:rsidR="00430DE3" w:rsidRDefault="008F0850">
      <w:pPr>
        <w:spacing w:before="1"/>
        <w:jc w:val="right"/>
        <w:rPr>
          <w:sz w:val="24"/>
        </w:rPr>
      </w:pPr>
      <w:r>
        <w:rPr>
          <w:rFonts w:ascii="Bookman Old Style"/>
          <w:i/>
          <w:w w:val="130"/>
          <w:sz w:val="24"/>
        </w:rPr>
        <w:t>f</w:t>
      </w:r>
      <w:r>
        <w:rPr>
          <w:rFonts w:ascii="Bookman Old Style"/>
          <w:i/>
          <w:spacing w:val="-80"/>
          <w:w w:val="130"/>
          <w:sz w:val="24"/>
        </w:rPr>
        <w:t xml:space="preserve"> </w:t>
      </w:r>
      <w:r>
        <w:rPr>
          <w:spacing w:val="6"/>
          <w:w w:val="130"/>
          <w:sz w:val="24"/>
        </w:rPr>
        <w:t>(</w:t>
      </w:r>
      <w:r>
        <w:rPr>
          <w:rFonts w:ascii="Arial"/>
          <w:b/>
          <w:i/>
          <w:spacing w:val="6"/>
          <w:w w:val="130"/>
          <w:sz w:val="24"/>
        </w:rPr>
        <w:t>X</w:t>
      </w:r>
      <w:r>
        <w:rPr>
          <w:spacing w:val="6"/>
          <w:w w:val="130"/>
          <w:sz w:val="24"/>
        </w:rPr>
        <w:t xml:space="preserve">) </w:t>
      </w:r>
      <w:r>
        <w:rPr>
          <w:w w:val="130"/>
          <w:sz w:val="24"/>
        </w:rPr>
        <w:t>=</w:t>
      </w:r>
    </w:p>
    <w:p w14:paraId="3483BB40" w14:textId="77777777" w:rsidR="00430DE3" w:rsidRDefault="008F0850">
      <w:pPr>
        <w:tabs>
          <w:tab w:val="left" w:pos="1571"/>
          <w:tab w:val="left" w:pos="2965"/>
        </w:tabs>
        <w:spacing w:before="71" w:line="234" w:lineRule="exact"/>
        <w:ind w:left="50"/>
        <w:rPr>
          <w:sz w:val="24"/>
        </w:rPr>
      </w:pPr>
      <w:r>
        <w:br w:type="column"/>
      </w:r>
      <w:proofErr w:type="gramStart"/>
      <w:r>
        <w:rPr>
          <w:rFonts w:ascii="Bookman Old Style" w:hAnsi="Bookman Old Style"/>
          <w:i/>
          <w:w w:val="110"/>
          <w:sz w:val="24"/>
        </w:rPr>
        <w:t>exp</w:t>
      </w:r>
      <w:r>
        <w:rPr>
          <w:w w:val="110"/>
          <w:sz w:val="24"/>
        </w:rPr>
        <w:t>(</w:t>
      </w:r>
      <w:r>
        <w:rPr>
          <w:spacing w:val="59"/>
          <w:w w:val="110"/>
          <w:sz w:val="24"/>
        </w:rPr>
        <w:t xml:space="preserve"> </w:t>
      </w:r>
      <w:r>
        <w:rPr>
          <w:w w:val="110"/>
          <w:sz w:val="24"/>
        </w:rPr>
        <w:t>0</w:t>
      </w:r>
      <w:r>
        <w:rPr>
          <w:rFonts w:ascii="Bookman Old Style" w:hAnsi="Bookman Old Style"/>
          <w:i/>
          <w:w w:val="110"/>
          <w:sz w:val="24"/>
        </w:rPr>
        <w:t>.</w:t>
      </w:r>
      <w:r>
        <w:rPr>
          <w:w w:val="110"/>
          <w:sz w:val="24"/>
        </w:rPr>
        <w:t>5</w:t>
      </w:r>
      <w:proofErr w:type="gramEnd"/>
      <w:r>
        <w:rPr>
          <w:w w:val="110"/>
          <w:sz w:val="24"/>
        </w:rPr>
        <w:t>(</w:t>
      </w:r>
      <w:r>
        <w:rPr>
          <w:b/>
          <w:w w:val="110"/>
          <w:sz w:val="24"/>
        </w:rPr>
        <w:t>X</w:t>
      </w:r>
      <w:r>
        <w:rPr>
          <w:b/>
          <w:w w:val="110"/>
          <w:sz w:val="24"/>
        </w:rPr>
        <w:tab/>
      </w:r>
      <w:r>
        <w:rPr>
          <w:rFonts w:ascii="Arial" w:hAnsi="Arial"/>
          <w:b/>
          <w:i/>
          <w:w w:val="110"/>
          <w:sz w:val="24"/>
        </w:rPr>
        <w:t>µ</w:t>
      </w:r>
      <w:r>
        <w:rPr>
          <w:w w:val="110"/>
          <w:sz w:val="24"/>
        </w:rPr>
        <w:t>)</w:t>
      </w:r>
      <w:r>
        <w:rPr>
          <w:rFonts w:ascii="Arial" w:hAnsi="Arial"/>
          <w:i/>
          <w:w w:val="110"/>
          <w:position w:val="9"/>
          <w:sz w:val="16"/>
        </w:rPr>
        <w:t>T</w:t>
      </w:r>
      <w:r>
        <w:rPr>
          <w:rFonts w:ascii="Arial" w:hAnsi="Arial"/>
          <w:i/>
          <w:spacing w:val="-5"/>
          <w:w w:val="110"/>
          <w:position w:val="9"/>
          <w:sz w:val="16"/>
        </w:rPr>
        <w:t xml:space="preserve"> </w:t>
      </w:r>
      <w:r>
        <w:rPr>
          <w:b/>
          <w:w w:val="110"/>
          <w:sz w:val="24"/>
        </w:rPr>
        <w:t>Λ</w:t>
      </w:r>
      <w:r>
        <w:rPr>
          <w:rFonts w:ascii="Arial" w:hAnsi="Arial"/>
          <w:i/>
          <w:w w:val="110"/>
          <w:position w:val="9"/>
          <w:sz w:val="16"/>
        </w:rPr>
        <w:t>−</w:t>
      </w:r>
      <w:r>
        <w:rPr>
          <w:w w:val="110"/>
          <w:position w:val="9"/>
          <w:sz w:val="16"/>
        </w:rPr>
        <w:t>1</w:t>
      </w:r>
      <w:r>
        <w:rPr>
          <w:w w:val="110"/>
          <w:sz w:val="24"/>
        </w:rPr>
        <w:t>(</w:t>
      </w:r>
      <w:r>
        <w:rPr>
          <w:b/>
          <w:w w:val="110"/>
          <w:sz w:val="24"/>
        </w:rPr>
        <w:t>X</w:t>
      </w:r>
      <w:r>
        <w:rPr>
          <w:b/>
          <w:w w:val="110"/>
          <w:sz w:val="24"/>
        </w:rPr>
        <w:tab/>
      </w:r>
      <w:r>
        <w:rPr>
          <w:rFonts w:ascii="Arial" w:hAnsi="Arial"/>
          <w:b/>
          <w:i/>
          <w:w w:val="110"/>
          <w:sz w:val="24"/>
        </w:rPr>
        <w:t>µ</w:t>
      </w:r>
      <w:r>
        <w:rPr>
          <w:w w:val="110"/>
          <w:sz w:val="24"/>
        </w:rPr>
        <w:t>))</w:t>
      </w:r>
    </w:p>
    <w:p w14:paraId="3CB365EF" w14:textId="77777777" w:rsidR="00430DE3" w:rsidRDefault="00DD3DCA">
      <w:pPr>
        <w:tabs>
          <w:tab w:val="left" w:pos="3340"/>
          <w:tab w:val="left" w:pos="5295"/>
        </w:tabs>
        <w:spacing w:line="470" w:lineRule="exact"/>
        <w:ind w:left="1032"/>
        <w:rPr>
          <w:sz w:val="24"/>
        </w:rPr>
      </w:pPr>
      <w:r>
        <w:rPr>
          <w:noProof/>
        </w:rPr>
        <mc:AlternateContent>
          <mc:Choice Requires="wpg">
            <w:drawing>
              <wp:anchor distT="0" distB="0" distL="114300" distR="114300" simplePos="0" relativeHeight="251653632" behindDoc="1" locked="0" layoutInCell="1" allowOverlap="1" wp14:anchorId="57999943" wp14:editId="3A9971D6">
                <wp:simplePos x="0" y="0"/>
                <wp:positionH relativeFrom="page">
                  <wp:posOffset>3105785</wp:posOffset>
                </wp:positionH>
                <wp:positionV relativeFrom="paragraph">
                  <wp:posOffset>65405</wp:posOffset>
                </wp:positionV>
                <wp:extent cx="2080895" cy="36830"/>
                <wp:effectExtent l="10160" t="3175" r="4445" b="7620"/>
                <wp:wrapNone/>
                <wp:docPr id="13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0895" cy="36830"/>
                          <a:chOff x="4891" y="103"/>
                          <a:chExt cx="3277" cy="58"/>
                        </a:xfrm>
                      </wpg:grpSpPr>
                      <wps:wsp>
                        <wps:cNvPr id="139" name="Line 79"/>
                        <wps:cNvCnPr>
                          <a:cxnSpLocks noChangeShapeType="1"/>
                        </wps:cNvCnPr>
                        <wps:spPr bwMode="auto">
                          <a:xfrm>
                            <a:off x="4896" y="108"/>
                            <a:ext cx="3266"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78"/>
                        <wps:cNvCnPr>
                          <a:cxnSpLocks noChangeShapeType="1"/>
                        </wps:cNvCnPr>
                        <wps:spPr bwMode="auto">
                          <a:xfrm>
                            <a:off x="6117" y="155"/>
                            <a:ext cx="1063"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E0F3C7E" id="Group 77" o:spid="_x0000_s1026" style="position:absolute;margin-left:244.55pt;margin-top:5.15pt;width:163.85pt;height:2.9pt;z-index:-251662848;mso-position-horizontal-relative:page" coordorigin="4891,103" coordsize="327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">
                <v:line id="Line 79" o:spid="_x0000_s1027" style="position:absolute;visibility:visible;mso-wrap-style:square" from="4896,108" to="8162,1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h2Q8MAAADcAAAADwAAAGRycy9kb3ducmV2LnhtbERPzWrCQBC+C32HZQq96aYKxaRuQiuR&#10;qgdL0z7AkJ0modnZkF1j9Om7guBtPr7fWWWjacVAvWssK3ieRSCIS6sbrhT8fG+mSxDOI2tsLZOC&#10;MznI0ofJChNtT/xFQ+ErEULYJaig9r5LpHRlTQbdzHbEgfu1vUEfYF9J3eMphJtWzqPoRRpsODTU&#10;2NG6pvKvOBoFWywu530+Hy5lfHj/pF3+YeJcqafH8e0VhKfR38U391aH+YsYrs+EC2T6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a4dkPDAAAA3AAAAA8AAAAAAAAAAAAA&#10;AAAAoQIAAGRycy9kb3ducmV2LnhtbFBLBQYAAAAABAAEAPkAAACRAwAAAAA=&#10;" strokeweight=".16864mm"/>
                <v:line id="Line 78" o:spid="_x0000_s1028" style="position:absolute;visibility:visible;mso-wrap-style:square" from="6117,155" to="7180,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Sso8YAAADcAAAADwAAAGRycy9kb3ducmV2LnhtbESPQWvCQBCF74L/YRmht7qplFKjq7Ql&#10;pdpDi9EfMGTHJJidDdltjP5651DwNsN78943y/XgGtVTF2rPBp6mCSjiwtuaSwOH/efjK6gQkS02&#10;nsnAhQKsV+PRElPrz7yjPo+lkhAOKRqoYmxTrUNRkcMw9S2xaEffOYyydqW2HZ4l3DV6liQv2mHN&#10;0lBhSx8VFaf8zxnYYH69fGez/lrMf95/aZt9uXlmzMNkeFuAijTEu/n/emMF/1nw5RmZQK9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ErKPGAAAA3AAAAA8AAAAAAAAA&#10;AAAAAAAAoQIAAGRycy9kb3ducmV2LnhtbFBLBQYAAAAABAAEAPkAAACUAwAAAAA=&#10;" strokeweight=".16864mm"/>
                <w10:wrap anchorx="page"/>
              </v:group>
            </w:pict>
          </mc:Fallback>
        </mc:AlternateContent>
      </w:r>
      <w:r>
        <w:rPr>
          <w:noProof/>
        </w:rPr>
        <mc:AlternateContent>
          <mc:Choice Requires="wps">
            <w:drawing>
              <wp:anchor distT="0" distB="0" distL="114300" distR="114300" simplePos="0" relativeHeight="251654656" behindDoc="1" locked="0" layoutInCell="1" allowOverlap="1" wp14:anchorId="2BB0F80F" wp14:editId="3F291EB5">
                <wp:simplePos x="0" y="0"/>
                <wp:positionH relativeFrom="page">
                  <wp:posOffset>3394710</wp:posOffset>
                </wp:positionH>
                <wp:positionV relativeFrom="paragraph">
                  <wp:posOffset>-114300</wp:posOffset>
                </wp:positionV>
                <wp:extent cx="1531620" cy="263525"/>
                <wp:effectExtent l="3810" t="4445" r="0" b="0"/>
                <wp:wrapNone/>
                <wp:docPr id="137"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162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00FA93" w14:textId="77777777" w:rsidR="002363D0" w:rsidRDefault="002363D0">
                            <w:pPr>
                              <w:pStyle w:val="BodyText"/>
                              <w:tabs>
                                <w:tab w:val="left" w:pos="832"/>
                                <w:tab w:val="left" w:pos="2225"/>
                              </w:tabs>
                              <w:spacing w:line="291"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w w:val="95"/>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B0F80F" id="Text Box 76" o:spid="_x0000_s1028" type="#_x0000_t202" style="position:absolute;left:0;text-align:left;margin-left:267.3pt;margin-top:-9pt;width:120.6pt;height:20.7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" filled="f" stroked="f">
                <v:textbox inset="0,0,0,0">
                  <w:txbxContent>
                    <w:p w14:paraId="6700FA93" w14:textId="77777777" w:rsidR="002363D0" w:rsidRDefault="002363D0">
                      <w:pPr>
                        <w:pStyle w:val="BodyText"/>
                        <w:tabs>
                          <w:tab w:val="left" w:pos="832"/>
                          <w:tab w:val="left" w:pos="2225"/>
                        </w:tabs>
                        <w:spacing w:line="291" w:lineRule="exact"/>
                        <w:rPr>
                          <w:rFonts w:ascii="Lucida Sans Unicode" w:hAnsi="Lucida Sans Unicode"/>
                        </w:rPr>
                      </w:pPr>
                      <w:r>
                        <w:rPr>
                          <w:rFonts w:ascii="Lucida Sans Unicode" w:hAnsi="Lucida Sans Unicode"/>
                        </w:rPr>
                        <w:t>−</w:t>
                      </w:r>
                      <w:r>
                        <w:rPr>
                          <w:rFonts w:ascii="Lucida Sans Unicode" w:hAnsi="Lucida Sans Unicode"/>
                        </w:rPr>
                        <w:tab/>
                        <w:t>−</w:t>
                      </w:r>
                      <w:r>
                        <w:rPr>
                          <w:rFonts w:ascii="Lucida Sans Unicode" w:hAnsi="Lucida Sans Unicode"/>
                        </w:rPr>
                        <w:tab/>
                      </w:r>
                      <w:r>
                        <w:rPr>
                          <w:rFonts w:ascii="Lucida Sans Unicode" w:hAnsi="Lucida Sans Unicode"/>
                          <w:w w:val="95"/>
                        </w:rPr>
                        <w:t>−</w:t>
                      </w:r>
                    </w:p>
                  </w:txbxContent>
                </v:textbox>
                <w10:wrap anchorx="page"/>
              </v:shape>
            </w:pict>
          </mc:Fallback>
        </mc:AlternateContent>
      </w:r>
      <w:r w:rsidR="008F0850">
        <w:rPr>
          <w:rFonts w:ascii="Arial" w:hAnsi="Arial"/>
          <w:w w:val="358"/>
          <w:position w:val="20"/>
          <w:sz w:val="24"/>
        </w:rPr>
        <w:t>/</w:t>
      </w:r>
      <w:r w:rsidR="008F0850">
        <w:rPr>
          <w:w w:val="103"/>
          <w:sz w:val="24"/>
        </w:rPr>
        <w:t>(2</w:t>
      </w:r>
      <w:proofErr w:type="gramStart"/>
      <w:r w:rsidR="008F0850">
        <w:rPr>
          <w:rFonts w:ascii="Bookman Old Style" w:hAnsi="Bookman Old Style"/>
          <w:i/>
          <w:spacing w:val="8"/>
          <w:w w:val="92"/>
          <w:sz w:val="24"/>
        </w:rPr>
        <w:t>π</w:t>
      </w:r>
      <w:r w:rsidR="008F0850">
        <w:rPr>
          <w:w w:val="113"/>
          <w:sz w:val="24"/>
        </w:rPr>
        <w:t>)</w:t>
      </w:r>
      <w:r w:rsidR="008F0850">
        <w:rPr>
          <w:rFonts w:ascii="Arial" w:hAnsi="Arial"/>
          <w:i/>
          <w:w w:val="110"/>
          <w:position w:val="7"/>
          <w:sz w:val="16"/>
        </w:rPr>
        <w:t>k</w:t>
      </w:r>
      <w:proofErr w:type="gramEnd"/>
      <w:r w:rsidR="00DB52C2">
        <w:rPr>
          <w:rFonts w:ascii="Arial" w:hAnsi="Arial"/>
          <w:i/>
          <w:position w:val="7"/>
          <w:sz w:val="16"/>
        </w:rPr>
        <w:t xml:space="preserve"> </w:t>
      </w:r>
      <w:r w:rsidR="008F0850">
        <w:rPr>
          <w:rFonts w:ascii="Lucida Sans Unicode" w:hAnsi="Lucida Sans Unicode"/>
          <w:w w:val="73"/>
          <w:sz w:val="24"/>
        </w:rPr>
        <w:t>|</w:t>
      </w:r>
      <w:r w:rsidR="008F0850">
        <w:rPr>
          <w:rFonts w:ascii="Lucida Sans Unicode" w:hAnsi="Lucida Sans Unicode"/>
          <w:spacing w:val="-10"/>
          <w:sz w:val="24"/>
        </w:rPr>
        <w:t xml:space="preserve"> </w:t>
      </w:r>
      <w:r w:rsidR="008F0850">
        <w:rPr>
          <w:b/>
          <w:w w:val="109"/>
          <w:sz w:val="24"/>
        </w:rPr>
        <w:t>Λ</w:t>
      </w:r>
      <w:r w:rsidR="008F0850">
        <w:rPr>
          <w:b/>
          <w:spacing w:val="6"/>
          <w:sz w:val="24"/>
        </w:rPr>
        <w:t xml:space="preserve"> </w:t>
      </w:r>
      <w:r w:rsidR="008F0850">
        <w:rPr>
          <w:rFonts w:ascii="Lucida Sans Unicode" w:hAnsi="Lucida Sans Unicode"/>
          <w:w w:val="73"/>
          <w:sz w:val="24"/>
        </w:rPr>
        <w:t>|</w:t>
      </w:r>
      <w:r w:rsidR="008F0850">
        <w:rPr>
          <w:rFonts w:ascii="Lucida Sans Unicode" w:hAnsi="Lucida Sans Unicode"/>
          <w:sz w:val="24"/>
        </w:rPr>
        <w:tab/>
      </w:r>
      <w:r w:rsidR="008F0850">
        <w:rPr>
          <w:rFonts w:ascii="Bookman Old Style" w:hAnsi="Bookman Old Style"/>
          <w:i/>
          <w:w w:val="90"/>
          <w:position w:val="20"/>
          <w:sz w:val="24"/>
        </w:rPr>
        <w:t>.</w:t>
      </w:r>
      <w:r w:rsidR="008F0850">
        <w:rPr>
          <w:rFonts w:ascii="Bookman Old Style" w:hAnsi="Bookman Old Style"/>
          <w:i/>
          <w:position w:val="20"/>
          <w:sz w:val="24"/>
        </w:rPr>
        <w:tab/>
      </w:r>
      <w:r w:rsidR="008F0850">
        <w:rPr>
          <w:w w:val="106"/>
          <w:position w:val="20"/>
          <w:sz w:val="24"/>
        </w:rPr>
        <w:t>(8)</w:t>
      </w:r>
    </w:p>
    <w:p w14:paraId="495A59F1" w14:textId="77777777" w:rsidR="00430DE3" w:rsidRDefault="00430DE3">
      <w:pPr>
        <w:spacing w:line="470" w:lineRule="exact"/>
        <w:rPr>
          <w:sz w:val="24"/>
        </w:rPr>
        <w:sectPr w:rsidR="00430DE3">
          <w:type w:val="continuous"/>
          <w:pgSz w:w="12240" w:h="15840"/>
          <w:pgMar w:top="1500" w:right="1680" w:bottom="280" w:left="1700" w:header="720" w:footer="720" w:gutter="0"/>
          <w:cols w:num="2" w:space="720" w:equalWidth="0">
            <w:col w:w="3106" w:space="40"/>
            <w:col w:w="5714"/>
          </w:cols>
        </w:sectPr>
      </w:pPr>
    </w:p>
    <w:p w14:paraId="2A393D68" w14:textId="77777777" w:rsidR="00430DE3" w:rsidRDefault="00430DE3">
      <w:pPr>
        <w:pStyle w:val="BodyText"/>
        <w:spacing w:before="7"/>
        <w:rPr>
          <w:sz w:val="9"/>
        </w:rPr>
      </w:pPr>
    </w:p>
    <w:p w14:paraId="70F583DD" w14:textId="3DEF5610" w:rsidR="00430DE3" w:rsidRDefault="008F0850">
      <w:pPr>
        <w:pStyle w:val="BodyText"/>
        <w:spacing w:before="55" w:line="415" w:lineRule="auto"/>
        <w:ind w:left="100" w:right="117"/>
        <w:jc w:val="both"/>
      </w:pPr>
      <w:r>
        <w:rPr>
          <w:w w:val="105"/>
        </w:rPr>
        <w:t xml:space="preserve">Several Monte Carlo sampling methods </w:t>
      </w:r>
      <w:r>
        <w:rPr>
          <w:spacing w:val="-4"/>
          <w:w w:val="105"/>
        </w:rPr>
        <w:t xml:space="preserve">have </w:t>
      </w:r>
      <w:r>
        <w:rPr>
          <w:w w:val="105"/>
        </w:rPr>
        <w:t xml:space="preserve">been created to capture the </w:t>
      </w:r>
      <w:del w:id="270" w:author="Bucy, Anna M Ctr USAF AETC AFIT/ENP" w:date="2019-01-07T15:06:00Z">
        <w:r w:rsidDel="003307D4">
          <w:rPr>
            <w:w w:val="105"/>
          </w:rPr>
          <w:delText xml:space="preserve">impact </w:delText>
        </w:r>
      </w:del>
      <w:ins w:id="271" w:author="Bucy, Anna M Ctr USAF AETC AFIT/ENP" w:date="2019-01-07T15:06:00Z">
        <w:r w:rsidR="003307D4">
          <w:rPr>
            <w:w w:val="105"/>
          </w:rPr>
          <w:t xml:space="preserve">effect </w:t>
        </w:r>
      </w:ins>
      <w:r>
        <w:rPr>
          <w:w w:val="105"/>
        </w:rPr>
        <w:t>of nuclear data covariance on nuclear engineering problems, including SCALE</w:t>
      </w:r>
      <w:r>
        <w:rPr>
          <w:spacing w:val="-32"/>
          <w:w w:val="105"/>
        </w:rPr>
        <w:t xml:space="preserve"> </w:t>
      </w:r>
      <w:r>
        <w:rPr>
          <w:w w:val="105"/>
        </w:rPr>
        <w:t>Sampler, NUSS, SHARK-X, amongst others [</w:t>
      </w:r>
      <w:hyperlink w:anchor="_bookmark190" w:history="1">
        <w:r>
          <w:rPr>
            <w:w w:val="105"/>
          </w:rPr>
          <w:t>57</w:t>
        </w:r>
      </w:hyperlink>
      <w:r>
        <w:rPr>
          <w:w w:val="105"/>
        </w:rPr>
        <w:t>] [</w:t>
      </w:r>
      <w:hyperlink w:anchor="_bookmark191" w:history="1">
        <w:r>
          <w:rPr>
            <w:w w:val="105"/>
          </w:rPr>
          <w:t>58</w:t>
        </w:r>
      </w:hyperlink>
      <w:r>
        <w:rPr>
          <w:w w:val="105"/>
        </w:rPr>
        <w:t>] [</w:t>
      </w:r>
      <w:hyperlink w:anchor="_bookmark192" w:history="1">
        <w:r>
          <w:rPr>
            <w:w w:val="105"/>
          </w:rPr>
          <w:t>59</w:t>
        </w:r>
      </w:hyperlink>
      <w:r>
        <w:rPr>
          <w:w w:val="105"/>
        </w:rPr>
        <w:t>] [</w:t>
      </w:r>
      <w:hyperlink w:anchor="_bookmark189" w:history="1">
        <w:r>
          <w:rPr>
            <w:w w:val="105"/>
          </w:rPr>
          <w:t>56</w:t>
        </w:r>
      </w:hyperlink>
      <w:r>
        <w:rPr>
          <w:w w:val="105"/>
        </w:rPr>
        <w:t xml:space="preserve">]. Many collections of software capable of performing these types of uncertainty quantification are not </w:t>
      </w:r>
      <w:r>
        <w:rPr>
          <w:spacing w:val="-3"/>
          <w:w w:val="105"/>
        </w:rPr>
        <w:t xml:space="preserve">available </w:t>
      </w:r>
      <w:r>
        <w:rPr>
          <w:w w:val="105"/>
        </w:rPr>
        <w:t>for distribution or focus solely on</w:t>
      </w:r>
      <w:r>
        <w:rPr>
          <w:spacing w:val="50"/>
          <w:w w:val="105"/>
        </w:rPr>
        <w:t xml:space="preserve"> </w:t>
      </w:r>
      <w:r>
        <w:rPr>
          <w:w w:val="105"/>
        </w:rPr>
        <w:t>reactors.</w:t>
      </w:r>
    </w:p>
    <w:p w14:paraId="15D0A142" w14:textId="26A1E592" w:rsidR="00430DE3" w:rsidRDefault="008F0850">
      <w:pPr>
        <w:pStyle w:val="BodyText"/>
        <w:spacing w:before="7" w:line="415" w:lineRule="auto"/>
        <w:ind w:left="100" w:right="117" w:firstLine="427"/>
        <w:jc w:val="both"/>
      </w:pPr>
      <w:r>
        <w:rPr>
          <w:w w:val="105"/>
        </w:rPr>
        <w:t xml:space="preserve">Deficiencies with the stochastic sampling approach are generally associated with the nuclear data libraries utilized and the sampling method. First, nuclear data uncertainty is often above 100% in energy regions where a measurement </w:t>
      </w:r>
      <w:r>
        <w:rPr>
          <w:spacing w:val="-3"/>
          <w:w w:val="105"/>
        </w:rPr>
        <w:t xml:space="preserve">was </w:t>
      </w:r>
      <w:r>
        <w:rPr>
          <w:w w:val="105"/>
        </w:rPr>
        <w:t xml:space="preserve">never taken, so the </w:t>
      </w:r>
      <w:r>
        <w:rPr>
          <w:spacing w:val="-3"/>
          <w:w w:val="105"/>
        </w:rPr>
        <w:t xml:space="preserve">value </w:t>
      </w:r>
      <w:r>
        <w:rPr>
          <w:w w:val="105"/>
        </w:rPr>
        <w:t>of the cross</w:t>
      </w:r>
      <w:ins w:id="272" w:author="Bucy, Anna M Ctr USAF AETC AFIT/ENP" w:date="2019-01-08T16:41:00Z">
        <w:r w:rsidR="005C0CA8">
          <w:rPr>
            <w:w w:val="105"/>
          </w:rPr>
          <w:t xml:space="preserve"> </w:t>
        </w:r>
      </w:ins>
      <w:del w:id="273" w:author="Bucy, Anna M Ctr USAF AETC AFIT/ENP" w:date="2019-01-08T16:41:00Z">
        <w:r w:rsidDel="005C0CA8">
          <w:rPr>
            <w:w w:val="105"/>
          </w:rPr>
          <w:delText>-</w:delText>
        </w:r>
      </w:del>
      <w:r>
        <w:rPr>
          <w:w w:val="105"/>
        </w:rPr>
        <w:t xml:space="preserve">section is not well characterized. Second, the nuclear data uncertainty is assumed to </w:t>
      </w:r>
      <w:r>
        <w:rPr>
          <w:spacing w:val="3"/>
          <w:w w:val="105"/>
        </w:rPr>
        <w:t xml:space="preserve">be </w:t>
      </w:r>
      <w:r>
        <w:rPr>
          <w:w w:val="105"/>
        </w:rPr>
        <w:t xml:space="preserve">normally distributed; </w:t>
      </w:r>
      <w:r>
        <w:rPr>
          <w:spacing w:val="-3"/>
          <w:w w:val="105"/>
        </w:rPr>
        <w:t xml:space="preserve">however, </w:t>
      </w:r>
      <w:r>
        <w:rPr>
          <w:w w:val="105"/>
        </w:rPr>
        <w:t xml:space="preserve">alternative forms </w:t>
      </w:r>
      <w:r>
        <w:rPr>
          <w:spacing w:val="-3"/>
          <w:w w:val="105"/>
        </w:rPr>
        <w:t xml:space="preserve">may </w:t>
      </w:r>
      <w:r>
        <w:rPr>
          <w:spacing w:val="3"/>
          <w:w w:val="105"/>
        </w:rPr>
        <w:t xml:space="preserve">be </w:t>
      </w:r>
      <w:r>
        <w:rPr>
          <w:w w:val="105"/>
        </w:rPr>
        <w:t xml:space="preserve">more appropriate. In stochastic sampling approaches, these </w:t>
      </w:r>
      <w:r>
        <w:rPr>
          <w:spacing w:val="-5"/>
          <w:w w:val="105"/>
        </w:rPr>
        <w:t xml:space="preserve">two </w:t>
      </w:r>
      <w:r>
        <w:rPr>
          <w:w w:val="105"/>
        </w:rPr>
        <w:t xml:space="preserve">factors </w:t>
      </w:r>
      <w:proofErr w:type="gramStart"/>
      <w:r>
        <w:rPr>
          <w:w w:val="105"/>
        </w:rPr>
        <w:t>leads</w:t>
      </w:r>
      <w:proofErr w:type="gramEnd"/>
      <w:r>
        <w:rPr>
          <w:w w:val="105"/>
        </w:rPr>
        <w:t xml:space="preserve"> to truncation of large uncertainties to prevent performing neutron transport </w:t>
      </w:r>
      <w:proofErr w:type="spellStart"/>
      <w:r>
        <w:rPr>
          <w:w w:val="105"/>
        </w:rPr>
        <w:t>calcula</w:t>
      </w:r>
      <w:proofErr w:type="spellEnd"/>
      <w:r>
        <w:rPr>
          <w:w w:val="105"/>
        </w:rPr>
        <w:t xml:space="preserve">- </w:t>
      </w:r>
      <w:proofErr w:type="spellStart"/>
      <w:r>
        <w:rPr>
          <w:w w:val="105"/>
        </w:rPr>
        <w:t>tions</w:t>
      </w:r>
      <w:proofErr w:type="spellEnd"/>
      <w:r>
        <w:rPr>
          <w:w w:val="105"/>
        </w:rPr>
        <w:t xml:space="preserve"> with negative cross</w:t>
      </w:r>
      <w:ins w:id="274" w:author="Bucy, Anna M Ctr USAF AETC AFIT/ENP" w:date="2019-01-07T15:09:00Z">
        <w:r w:rsidR="003307D4">
          <w:rPr>
            <w:w w:val="105"/>
          </w:rPr>
          <w:t xml:space="preserve"> </w:t>
        </w:r>
      </w:ins>
      <w:del w:id="275" w:author="Bucy, Anna M Ctr USAF AETC AFIT/ENP" w:date="2019-01-07T15:09:00Z">
        <w:r w:rsidDel="003307D4">
          <w:rPr>
            <w:w w:val="105"/>
          </w:rPr>
          <w:delText>-</w:delText>
        </w:r>
      </w:del>
      <w:r>
        <w:rPr>
          <w:w w:val="105"/>
        </w:rPr>
        <w:t>sections. Although negative cross</w:t>
      </w:r>
      <w:ins w:id="276" w:author="Bucy, Anna M Ctr USAF AETC AFIT/ENP" w:date="2019-01-07T15:09:00Z">
        <w:r w:rsidR="003307D4">
          <w:rPr>
            <w:w w:val="105"/>
          </w:rPr>
          <w:t xml:space="preserve"> </w:t>
        </w:r>
      </w:ins>
      <w:del w:id="277" w:author="Bucy, Anna M Ctr USAF AETC AFIT/ENP" w:date="2019-01-07T15:09:00Z">
        <w:r w:rsidDel="003307D4">
          <w:rPr>
            <w:w w:val="105"/>
          </w:rPr>
          <w:delText>-</w:delText>
        </w:r>
      </w:del>
      <w:r>
        <w:rPr>
          <w:w w:val="105"/>
        </w:rPr>
        <w:t>sections are</w:t>
      </w:r>
      <w:r>
        <w:rPr>
          <w:spacing w:val="-39"/>
          <w:w w:val="105"/>
        </w:rPr>
        <w:t xml:space="preserve"> </w:t>
      </w:r>
      <w:r>
        <w:rPr>
          <w:w w:val="105"/>
        </w:rPr>
        <w:t xml:space="preserve">non-physical, the truncation </w:t>
      </w:r>
      <w:r>
        <w:rPr>
          <w:spacing w:val="-3"/>
          <w:w w:val="105"/>
        </w:rPr>
        <w:t xml:space="preserve">may </w:t>
      </w:r>
      <w:r>
        <w:rPr>
          <w:w w:val="105"/>
        </w:rPr>
        <w:t>underestimate the uncertainty</w:t>
      </w:r>
      <w:ins w:id="278" w:author="Bucy, Anna M Ctr USAF AETC AFIT/ENP" w:date="2019-01-07T15:09:00Z">
        <w:r w:rsidR="003307D4">
          <w:rPr>
            <w:w w:val="105"/>
          </w:rPr>
          <w:t>,</w:t>
        </w:r>
      </w:ins>
      <w:r>
        <w:rPr>
          <w:w w:val="105"/>
        </w:rPr>
        <w:t xml:space="preserve"> which can </w:t>
      </w:r>
      <w:r>
        <w:rPr>
          <w:spacing w:val="-4"/>
          <w:w w:val="105"/>
        </w:rPr>
        <w:t xml:space="preserve">have </w:t>
      </w:r>
      <w:r>
        <w:rPr>
          <w:w w:val="105"/>
        </w:rPr>
        <w:t xml:space="preserve">an </w:t>
      </w:r>
      <w:del w:id="279" w:author="Bucy, Anna M Ctr USAF AETC AFIT/ENP" w:date="2019-01-07T15:09:00Z">
        <w:r w:rsidDel="003307D4">
          <w:rPr>
            <w:w w:val="105"/>
          </w:rPr>
          <w:delText xml:space="preserve">impact </w:delText>
        </w:r>
      </w:del>
      <w:ins w:id="280" w:author="Bucy, Anna M Ctr USAF AETC AFIT/ENP" w:date="2019-01-07T15:09:00Z">
        <w:r w:rsidR="003307D4">
          <w:rPr>
            <w:w w:val="105"/>
          </w:rPr>
          <w:t xml:space="preserve">effect </w:t>
        </w:r>
      </w:ins>
      <w:r>
        <w:rPr>
          <w:w w:val="105"/>
        </w:rPr>
        <w:t xml:space="preserve">if the experiment is performed in these energy domains when using the Gaussian </w:t>
      </w:r>
      <w:proofErr w:type="spellStart"/>
      <w:r>
        <w:rPr>
          <w:w w:val="105"/>
        </w:rPr>
        <w:t>distri</w:t>
      </w:r>
      <w:proofErr w:type="spellEnd"/>
      <w:r>
        <w:rPr>
          <w:w w:val="105"/>
        </w:rPr>
        <w:t xml:space="preserve">- </w:t>
      </w:r>
      <w:proofErr w:type="spellStart"/>
      <w:r>
        <w:rPr>
          <w:w w:val="105"/>
        </w:rPr>
        <w:t>bution</w:t>
      </w:r>
      <w:proofErr w:type="spellEnd"/>
      <w:r>
        <w:rPr>
          <w:w w:val="105"/>
        </w:rPr>
        <w:t xml:space="preserve">. </w:t>
      </w:r>
      <w:r>
        <w:rPr>
          <w:spacing w:val="-3"/>
          <w:w w:val="105"/>
        </w:rPr>
        <w:t xml:space="preserve">Finally, </w:t>
      </w:r>
      <w:r>
        <w:rPr>
          <w:w w:val="105"/>
        </w:rPr>
        <w:t>component cross</w:t>
      </w:r>
      <w:ins w:id="281" w:author="Bucy, Anna M Ctr USAF AETC AFIT/ENP" w:date="2019-01-07T15:09:00Z">
        <w:r w:rsidR="003307D4">
          <w:rPr>
            <w:w w:val="105"/>
          </w:rPr>
          <w:t xml:space="preserve"> </w:t>
        </w:r>
      </w:ins>
      <w:del w:id="282" w:author="Bucy, Anna M Ctr USAF AETC AFIT/ENP" w:date="2019-01-07T15:09:00Z">
        <w:r w:rsidDel="003307D4">
          <w:rPr>
            <w:w w:val="105"/>
          </w:rPr>
          <w:delText>-</w:delText>
        </w:r>
      </w:del>
      <w:r>
        <w:rPr>
          <w:w w:val="105"/>
        </w:rPr>
        <w:t>sections which make up the total cross</w:t>
      </w:r>
      <w:ins w:id="283" w:author="Bucy, Anna M Ctr USAF AETC AFIT/ENP" w:date="2019-01-08T16:41:00Z">
        <w:r w:rsidR="005C0CA8">
          <w:rPr>
            <w:w w:val="105"/>
          </w:rPr>
          <w:t xml:space="preserve"> </w:t>
        </w:r>
      </w:ins>
      <w:del w:id="284" w:author="Bucy, Anna M Ctr USAF AETC AFIT/ENP" w:date="2019-01-08T16:41:00Z">
        <w:r w:rsidDel="005C0CA8">
          <w:rPr>
            <w:w w:val="105"/>
          </w:rPr>
          <w:delText>-</w:delText>
        </w:r>
      </w:del>
      <w:r>
        <w:rPr>
          <w:w w:val="105"/>
        </w:rPr>
        <w:t xml:space="preserve">section are constrained to add up to the </w:t>
      </w:r>
      <w:proofErr w:type="gramStart"/>
      <w:r>
        <w:rPr>
          <w:w w:val="105"/>
        </w:rPr>
        <w:t>total</w:t>
      </w:r>
      <w:r w:rsidR="00DB52C2">
        <w:rPr>
          <w:w w:val="105"/>
        </w:rPr>
        <w:t xml:space="preserve"> </w:t>
      </w:r>
      <w:r>
        <w:rPr>
          <w:spacing w:val="45"/>
          <w:w w:val="105"/>
        </w:rPr>
        <w:t xml:space="preserve"> </w:t>
      </w:r>
      <w:r>
        <w:rPr>
          <w:w w:val="105"/>
        </w:rPr>
        <w:t>cross</w:t>
      </w:r>
      <w:proofErr w:type="gramEnd"/>
      <w:ins w:id="285" w:author="Bucy, Anna M Ctr USAF AETC AFIT/ENP" w:date="2019-01-07T15:09:00Z">
        <w:r w:rsidR="003307D4">
          <w:rPr>
            <w:w w:val="105"/>
          </w:rPr>
          <w:t xml:space="preserve"> </w:t>
        </w:r>
      </w:ins>
      <w:del w:id="286" w:author="Bucy, Anna M Ctr USAF AETC AFIT/ENP" w:date="2019-01-07T15:09:00Z">
        <w:r w:rsidDel="003307D4">
          <w:rPr>
            <w:w w:val="105"/>
          </w:rPr>
          <w:delText>-</w:delText>
        </w:r>
      </w:del>
      <w:r>
        <w:rPr>
          <w:w w:val="105"/>
        </w:rPr>
        <w:t>section.</w:t>
      </w:r>
    </w:p>
    <w:p w14:paraId="7FC73112" w14:textId="77777777" w:rsidR="00430DE3" w:rsidRDefault="00430DE3">
      <w:pPr>
        <w:spacing w:line="415" w:lineRule="auto"/>
        <w:jc w:val="both"/>
        <w:sectPr w:rsidR="00430DE3">
          <w:type w:val="continuous"/>
          <w:pgSz w:w="12240" w:h="15840"/>
          <w:pgMar w:top="1500" w:right="1680" w:bottom="280" w:left="1700" w:header="720" w:footer="720" w:gutter="0"/>
          <w:cols w:space="720"/>
        </w:sectPr>
      </w:pPr>
    </w:p>
    <w:p w14:paraId="17B2866A" w14:textId="77777777" w:rsidR="00430DE3" w:rsidRDefault="008F0850">
      <w:pPr>
        <w:pStyle w:val="Heading2"/>
        <w:numPr>
          <w:ilvl w:val="1"/>
          <w:numId w:val="14"/>
        </w:numPr>
        <w:tabs>
          <w:tab w:val="left" w:pos="732"/>
          <w:tab w:val="left" w:pos="733"/>
        </w:tabs>
        <w:spacing w:before="35"/>
        <w:ind w:left="732" w:hanging="612"/>
        <w:jc w:val="left"/>
      </w:pPr>
      <w:bookmarkStart w:id="287" w:name="Monte_Carlo_Neutron_Transport"/>
      <w:bookmarkStart w:id="288" w:name="_bookmark48"/>
      <w:bookmarkEnd w:id="287"/>
      <w:bookmarkEnd w:id="288"/>
      <w:r>
        <w:rPr>
          <w:w w:val="115"/>
        </w:rPr>
        <w:lastRenderedPageBreak/>
        <w:t>Monte Carlo Neutron</w:t>
      </w:r>
      <w:r>
        <w:rPr>
          <w:spacing w:val="-28"/>
          <w:w w:val="115"/>
        </w:rPr>
        <w:t xml:space="preserve"> </w:t>
      </w:r>
      <w:r>
        <w:rPr>
          <w:w w:val="115"/>
        </w:rPr>
        <w:t>Transport</w:t>
      </w:r>
    </w:p>
    <w:p w14:paraId="36DB4230" w14:textId="77777777" w:rsidR="00430DE3" w:rsidRDefault="00430DE3">
      <w:pPr>
        <w:pStyle w:val="BodyText"/>
        <w:rPr>
          <w:b/>
        </w:rPr>
      </w:pPr>
    </w:p>
    <w:p w14:paraId="1486EF53" w14:textId="77777777" w:rsidR="00430DE3" w:rsidRDefault="008F0850">
      <w:pPr>
        <w:pStyle w:val="ListParagraph"/>
        <w:numPr>
          <w:ilvl w:val="2"/>
          <w:numId w:val="13"/>
        </w:numPr>
        <w:tabs>
          <w:tab w:val="left" w:pos="1293"/>
          <w:tab w:val="left" w:pos="1294"/>
        </w:tabs>
        <w:spacing w:before="163"/>
        <w:rPr>
          <w:b/>
          <w:sz w:val="24"/>
        </w:rPr>
      </w:pPr>
      <w:bookmarkStart w:id="289" w:name="Monte_Carlo_Neutron_Transport_Theory"/>
      <w:bookmarkStart w:id="290" w:name="_bookmark49"/>
      <w:bookmarkEnd w:id="289"/>
      <w:bookmarkEnd w:id="290"/>
      <w:r>
        <w:rPr>
          <w:b/>
          <w:w w:val="115"/>
          <w:sz w:val="24"/>
        </w:rPr>
        <w:t>Monte Carlo Neutron Transport</w:t>
      </w:r>
      <w:r>
        <w:rPr>
          <w:b/>
          <w:spacing w:val="-21"/>
          <w:w w:val="115"/>
          <w:sz w:val="24"/>
        </w:rPr>
        <w:t xml:space="preserve"> </w:t>
      </w:r>
      <w:r>
        <w:rPr>
          <w:b/>
          <w:w w:val="115"/>
          <w:sz w:val="24"/>
        </w:rPr>
        <w:t>Theory</w:t>
      </w:r>
    </w:p>
    <w:p w14:paraId="17980C5C" w14:textId="77777777" w:rsidR="00430DE3" w:rsidRDefault="00430DE3">
      <w:pPr>
        <w:pStyle w:val="BodyText"/>
        <w:rPr>
          <w:b/>
          <w:sz w:val="31"/>
        </w:rPr>
      </w:pPr>
    </w:p>
    <w:p w14:paraId="3F1EEAA8" w14:textId="77777777" w:rsidR="00430DE3" w:rsidRDefault="008F0850">
      <w:pPr>
        <w:pStyle w:val="BodyText"/>
        <w:spacing w:line="415" w:lineRule="auto"/>
        <w:ind w:left="120" w:right="117" w:firstLine="442"/>
        <w:jc w:val="both"/>
      </w:pPr>
      <w:r>
        <w:rPr>
          <w:w w:val="105"/>
        </w:rPr>
        <w:t xml:space="preserve">Monte Carlo methods for neutron transport leverage pseudo-random sampling, nuclear data, and material specifications to build up a simulation of the particle transport in space, direction, </w:t>
      </w:r>
      <w:r>
        <w:rPr>
          <w:spacing w:val="-3"/>
          <w:w w:val="105"/>
        </w:rPr>
        <w:t xml:space="preserve">energy, </w:t>
      </w:r>
      <w:r>
        <w:rPr>
          <w:w w:val="105"/>
        </w:rPr>
        <w:t>and time [</w:t>
      </w:r>
      <w:hyperlink w:anchor="_bookmark193" w:history="1">
        <w:r>
          <w:rPr>
            <w:w w:val="105"/>
          </w:rPr>
          <w:t>60</w:t>
        </w:r>
      </w:hyperlink>
      <w:r>
        <w:rPr>
          <w:w w:val="105"/>
        </w:rPr>
        <w:t>]. Neutron interactions are sampled with probability distribution functions (PDFs) for aspects such as path length</w:t>
      </w:r>
      <w:r>
        <w:rPr>
          <w:spacing w:val="-26"/>
          <w:w w:val="105"/>
        </w:rPr>
        <w:t xml:space="preserve"> </w:t>
      </w:r>
      <w:r>
        <w:rPr>
          <w:w w:val="105"/>
        </w:rPr>
        <w:t>traveled and interaction type</w:t>
      </w:r>
      <w:r>
        <w:rPr>
          <w:spacing w:val="34"/>
          <w:w w:val="105"/>
        </w:rPr>
        <w:t xml:space="preserve"> </w:t>
      </w:r>
      <w:r>
        <w:rPr>
          <w:w w:val="105"/>
        </w:rPr>
        <w:t>[</w:t>
      </w:r>
      <w:hyperlink w:anchor="_bookmark194" w:history="1">
        <w:r>
          <w:rPr>
            <w:w w:val="105"/>
          </w:rPr>
          <w:t>61</w:t>
        </w:r>
      </w:hyperlink>
      <w:r>
        <w:rPr>
          <w:w w:val="105"/>
        </w:rPr>
        <w:t>].</w:t>
      </w:r>
    </w:p>
    <w:p w14:paraId="201D0294" w14:textId="77777777" w:rsidR="00430DE3" w:rsidRDefault="008F0850">
      <w:pPr>
        <w:pStyle w:val="BodyText"/>
        <w:spacing w:before="8"/>
        <w:ind w:left="557"/>
      </w:pPr>
      <w:r>
        <w:rPr>
          <w:w w:val="105"/>
        </w:rPr>
        <w:t>An objective of a neutron transport calculation is to determine the average be-</w:t>
      </w:r>
    </w:p>
    <w:p w14:paraId="13F8AF8D" w14:textId="77777777" w:rsidR="00430DE3" w:rsidRDefault="008F0850">
      <w:pPr>
        <w:pStyle w:val="BodyText"/>
        <w:spacing w:before="202" w:line="364" w:lineRule="auto"/>
        <w:ind w:left="120" w:right="111"/>
      </w:pPr>
      <w:proofErr w:type="spellStart"/>
      <w:r>
        <w:rPr>
          <w:w w:val="105"/>
        </w:rPr>
        <w:t>havior</w:t>
      </w:r>
      <w:proofErr w:type="spellEnd"/>
      <w:r>
        <w:rPr>
          <w:w w:val="105"/>
        </w:rPr>
        <w:t xml:space="preserve"> of particles with</w:t>
      </w:r>
      <w:del w:id="291" w:author="Bucy, Anna M Ctr USAF AETC AFIT/ENP" w:date="2019-01-07T15:10:00Z">
        <w:r w:rsidDel="003307D4">
          <w:rPr>
            <w:w w:val="105"/>
          </w:rPr>
          <w:delText xml:space="preserve"> </w:delText>
        </w:r>
      </w:del>
      <w:r>
        <w:rPr>
          <w:w w:val="105"/>
        </w:rPr>
        <w:t xml:space="preserve">in the system. This can be captured with the volume averaged scalar flux, </w:t>
      </w:r>
      <w:r>
        <w:rPr>
          <w:rFonts w:ascii="Bookman Old Style" w:hAnsi="Bookman Old Style"/>
          <w:i/>
          <w:w w:val="105"/>
        </w:rPr>
        <w:t>φ</w:t>
      </w:r>
      <w:r>
        <w:rPr>
          <w:w w:val="105"/>
          <w:position w:val="6"/>
        </w:rPr>
        <w:t>¯</w:t>
      </w:r>
      <w:r>
        <w:rPr>
          <w:rFonts w:ascii="Arial" w:hAnsi="Arial"/>
          <w:i/>
          <w:w w:val="105"/>
          <w:position w:val="-3"/>
          <w:sz w:val="16"/>
        </w:rPr>
        <w:t>V</w:t>
      </w:r>
      <w:r w:rsidR="00DB52C2">
        <w:rPr>
          <w:rFonts w:ascii="Arial" w:hAnsi="Arial"/>
          <w:i/>
          <w:w w:val="105"/>
          <w:position w:val="-3"/>
          <w:sz w:val="16"/>
        </w:rPr>
        <w:t xml:space="preserve"> </w:t>
      </w:r>
      <w:proofErr w:type="gramStart"/>
      <w:r w:rsidR="00DB52C2">
        <w:rPr>
          <w:rFonts w:ascii="Arial" w:hAnsi="Arial"/>
          <w:i/>
          <w:w w:val="105"/>
          <w:position w:val="-3"/>
          <w:sz w:val="16"/>
        </w:rPr>
        <w:t xml:space="preserve"> </w:t>
      </w:r>
      <w:r>
        <w:rPr>
          <w:rFonts w:ascii="Arial" w:hAnsi="Arial"/>
          <w:i/>
          <w:w w:val="105"/>
          <w:position w:val="-3"/>
          <w:sz w:val="16"/>
        </w:rPr>
        <w:t xml:space="preserve"> </w:t>
      </w:r>
      <w:r>
        <w:rPr>
          <w:w w:val="105"/>
        </w:rPr>
        <w:t>,</w:t>
      </w:r>
      <w:proofErr w:type="gramEnd"/>
      <w:r>
        <w:rPr>
          <w:w w:val="105"/>
        </w:rPr>
        <w:t xml:space="preserve"> defined as</w:t>
      </w:r>
    </w:p>
    <w:p w14:paraId="46736826" w14:textId="77777777" w:rsidR="00430DE3" w:rsidRDefault="00430DE3">
      <w:pPr>
        <w:spacing w:line="364" w:lineRule="auto"/>
        <w:sectPr w:rsidR="00430DE3">
          <w:pgSz w:w="12240" w:h="15840"/>
          <w:pgMar w:top="1420" w:right="1680" w:bottom="1380" w:left="1680" w:header="0" w:footer="1182" w:gutter="0"/>
          <w:cols w:space="720"/>
        </w:sectPr>
      </w:pPr>
    </w:p>
    <w:p w14:paraId="546F4EEC" w14:textId="77777777" w:rsidR="00430DE3" w:rsidRDefault="00430DE3">
      <w:pPr>
        <w:pStyle w:val="BodyText"/>
        <w:rPr>
          <w:sz w:val="36"/>
        </w:rPr>
      </w:pPr>
    </w:p>
    <w:p w14:paraId="4D339AC3" w14:textId="77777777" w:rsidR="00430DE3" w:rsidRDefault="008F0850">
      <w:pPr>
        <w:jc w:val="right"/>
        <w:rPr>
          <w:rFonts w:ascii="Arial" w:hAnsi="Arial"/>
          <w:i/>
          <w:sz w:val="16"/>
        </w:rPr>
      </w:pPr>
      <w:r>
        <w:rPr>
          <w:rFonts w:ascii="Bookman Old Style" w:hAnsi="Bookman Old Style"/>
          <w:i/>
          <w:w w:val="90"/>
          <w:position w:val="-5"/>
          <w:sz w:val="24"/>
        </w:rPr>
        <w:t>φ</w:t>
      </w:r>
      <w:r>
        <w:rPr>
          <w:w w:val="90"/>
          <w:sz w:val="24"/>
        </w:rPr>
        <w:t>¯</w:t>
      </w:r>
      <w:r>
        <w:rPr>
          <w:rFonts w:ascii="Arial" w:hAnsi="Arial"/>
          <w:i/>
          <w:w w:val="90"/>
          <w:position w:val="-9"/>
          <w:sz w:val="16"/>
        </w:rPr>
        <w:t>V</w:t>
      </w:r>
    </w:p>
    <w:p w14:paraId="4FC4FB50" w14:textId="77777777" w:rsidR="00430DE3" w:rsidRDefault="008F0850">
      <w:pPr>
        <w:tabs>
          <w:tab w:val="left" w:pos="917"/>
        </w:tabs>
        <w:spacing w:before="317" w:line="382" w:lineRule="exact"/>
        <w:ind w:left="74"/>
        <w:rPr>
          <w:rFonts w:ascii="Bookman Old Style"/>
          <w:i/>
          <w:sz w:val="24"/>
        </w:rPr>
      </w:pPr>
      <w:r>
        <w:br w:type="column"/>
      </w:r>
      <w:r>
        <w:rPr>
          <w:w w:val="115"/>
          <w:sz w:val="24"/>
        </w:rPr>
        <w:t>=</w:t>
      </w:r>
      <w:r>
        <w:rPr>
          <w:spacing w:val="64"/>
          <w:w w:val="115"/>
          <w:sz w:val="24"/>
        </w:rPr>
        <w:t xml:space="preserve"> </w:t>
      </w:r>
      <w:r>
        <w:rPr>
          <w:position w:val="16"/>
          <w:sz w:val="24"/>
          <w:u w:val="single"/>
        </w:rPr>
        <w:t>1</w:t>
      </w:r>
      <w:r>
        <w:rPr>
          <w:position w:val="16"/>
          <w:sz w:val="24"/>
        </w:rPr>
        <w:tab/>
      </w:r>
      <w:proofErr w:type="spellStart"/>
      <w:r>
        <w:rPr>
          <w:rFonts w:ascii="Bookman Old Style"/>
          <w:i/>
          <w:sz w:val="24"/>
        </w:rPr>
        <w:t>dV</w:t>
      </w:r>
      <w:proofErr w:type="spellEnd"/>
    </w:p>
    <w:p w14:paraId="52EA090C" w14:textId="77777777" w:rsidR="00430DE3" w:rsidRDefault="00DD3DCA">
      <w:pPr>
        <w:tabs>
          <w:tab w:val="left" w:pos="731"/>
          <w:tab w:val="left" w:pos="1400"/>
        </w:tabs>
        <w:spacing w:line="252" w:lineRule="exact"/>
        <w:ind w:left="346"/>
        <w:rPr>
          <w:rFonts w:ascii="Arial"/>
          <w:i/>
          <w:sz w:val="16"/>
        </w:rPr>
      </w:pPr>
      <w:r>
        <w:rPr>
          <w:noProof/>
        </w:rPr>
        <mc:AlternateContent>
          <mc:Choice Requires="wps">
            <w:drawing>
              <wp:anchor distT="0" distB="0" distL="114300" distR="114300" simplePos="0" relativeHeight="251655680" behindDoc="1" locked="0" layoutInCell="1" allowOverlap="1" wp14:anchorId="278BD5A1" wp14:editId="3A8F4D17">
                <wp:simplePos x="0" y="0"/>
                <wp:positionH relativeFrom="page">
                  <wp:posOffset>3270250</wp:posOffset>
                </wp:positionH>
                <wp:positionV relativeFrom="paragraph">
                  <wp:posOffset>-322580</wp:posOffset>
                </wp:positionV>
                <wp:extent cx="84455" cy="567055"/>
                <wp:effectExtent l="3175" t="0" r="0" b="0"/>
                <wp:wrapNone/>
                <wp:docPr id="136"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BA54F8" w14:textId="77777777" w:rsidR="002363D0" w:rsidRDefault="002363D0">
                            <w:pPr>
                              <w:pStyle w:val="BodyText"/>
                              <w:spacing w:line="235" w:lineRule="exact"/>
                              <w:rPr>
                                <w:rFonts w:ascii="Arial"/>
                              </w:rPr>
                            </w:pPr>
                            <w:r>
                              <w:rPr>
                                <w:rFonts w:ascii="Arial"/>
                                <w:w w:val="166"/>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8BD5A1" id="Text Box 75" o:spid="_x0000_s1029" type="#_x0000_t202" style="position:absolute;left:0;text-align:left;margin-left:257.5pt;margin-top:-25.4pt;width:6.65pt;height:44.6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" filled="f" stroked="f">
                <v:textbox inset="0,0,0,0">
                  <w:txbxContent>
                    <w:p w14:paraId="43BA54F8" w14:textId="77777777" w:rsidR="002363D0" w:rsidRDefault="002363D0">
                      <w:pPr>
                        <w:pStyle w:val="BodyText"/>
                        <w:spacing w:line="235" w:lineRule="exact"/>
                        <w:rPr>
                          <w:rFonts w:ascii="Arial"/>
                        </w:rPr>
                      </w:pPr>
                      <w:r>
                        <w:rPr>
                          <w:rFonts w:ascii="Arial"/>
                          <w:w w:val="166"/>
                        </w:rPr>
                        <w:t>r</w:t>
                      </w:r>
                    </w:p>
                  </w:txbxContent>
                </v:textbox>
                <w10:wrap anchorx="page"/>
              </v:shape>
            </w:pict>
          </mc:Fallback>
        </mc:AlternateContent>
      </w:r>
      <w:r>
        <w:rPr>
          <w:noProof/>
        </w:rPr>
        <mc:AlternateContent>
          <mc:Choice Requires="wps">
            <w:drawing>
              <wp:anchor distT="0" distB="0" distL="114300" distR="114300" simplePos="0" relativeHeight="251656704" behindDoc="1" locked="0" layoutInCell="1" allowOverlap="1" wp14:anchorId="268D4FC3" wp14:editId="1639AE9B">
                <wp:simplePos x="0" y="0"/>
                <wp:positionH relativeFrom="page">
                  <wp:posOffset>3695065</wp:posOffset>
                </wp:positionH>
                <wp:positionV relativeFrom="paragraph">
                  <wp:posOffset>-322580</wp:posOffset>
                </wp:positionV>
                <wp:extent cx="84455" cy="567055"/>
                <wp:effectExtent l="0" t="0" r="1905" b="0"/>
                <wp:wrapNone/>
                <wp:docPr id="135"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AA21D" w14:textId="77777777" w:rsidR="002363D0" w:rsidRDefault="002363D0">
                            <w:pPr>
                              <w:pStyle w:val="BodyText"/>
                              <w:spacing w:line="235" w:lineRule="exact"/>
                              <w:rPr>
                                <w:rFonts w:ascii="Arial"/>
                              </w:rPr>
                            </w:pPr>
                            <w:r>
                              <w:rPr>
                                <w:rFonts w:ascii="Arial"/>
                                <w:w w:val="166"/>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8D4FC3" id="Text Box 74" o:spid="_x0000_s1030" type="#_x0000_t202" style="position:absolute;left:0;text-align:left;margin-left:290.95pt;margin-top:-25.4pt;width:6.65pt;height:44.6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" filled="f" stroked="f">
                <v:textbox inset="0,0,0,0">
                  <w:txbxContent>
                    <w:p w14:paraId="531AA21D" w14:textId="77777777" w:rsidR="002363D0" w:rsidRDefault="002363D0">
                      <w:pPr>
                        <w:pStyle w:val="BodyText"/>
                        <w:spacing w:line="235" w:lineRule="exact"/>
                        <w:rPr>
                          <w:rFonts w:ascii="Arial"/>
                        </w:rPr>
                      </w:pPr>
                      <w:r>
                        <w:rPr>
                          <w:rFonts w:ascii="Arial"/>
                          <w:w w:val="166"/>
                        </w:rPr>
                        <w:t>r</w:t>
                      </w:r>
                    </w:p>
                  </w:txbxContent>
                </v:textbox>
                <w10:wrap anchorx="page"/>
              </v:shape>
            </w:pict>
          </mc:Fallback>
        </mc:AlternateContent>
      </w:r>
      <w:r w:rsidR="008F0850">
        <w:rPr>
          <w:rFonts w:ascii="Bookman Old Style"/>
          <w:i/>
          <w:position w:val="5"/>
          <w:sz w:val="24"/>
        </w:rPr>
        <w:t>V</w:t>
      </w:r>
      <w:r w:rsidR="008F0850">
        <w:rPr>
          <w:rFonts w:ascii="Bookman Old Style"/>
          <w:i/>
          <w:position w:val="5"/>
          <w:sz w:val="24"/>
        </w:rPr>
        <w:tab/>
      </w:r>
      <w:proofErr w:type="spellStart"/>
      <w:r w:rsidR="008F0850">
        <w:rPr>
          <w:rFonts w:ascii="Arial"/>
          <w:i/>
          <w:sz w:val="16"/>
        </w:rPr>
        <w:t>V</w:t>
      </w:r>
      <w:proofErr w:type="spellEnd"/>
      <w:r w:rsidR="008F0850">
        <w:rPr>
          <w:rFonts w:ascii="Arial"/>
          <w:i/>
          <w:sz w:val="16"/>
        </w:rPr>
        <w:tab/>
      </w:r>
      <w:r w:rsidR="008F0850">
        <w:rPr>
          <w:rFonts w:ascii="Arial"/>
          <w:i/>
          <w:w w:val="115"/>
          <w:sz w:val="16"/>
        </w:rPr>
        <w:t>t</w:t>
      </w:r>
    </w:p>
    <w:p w14:paraId="7769FB28" w14:textId="77777777" w:rsidR="00430DE3" w:rsidRDefault="008F0850">
      <w:pPr>
        <w:pStyle w:val="BodyText"/>
        <w:rPr>
          <w:rFonts w:ascii="Arial"/>
          <w:i/>
        </w:rPr>
      </w:pPr>
      <w:r>
        <w:br w:type="column"/>
      </w:r>
    </w:p>
    <w:p w14:paraId="37D519A7" w14:textId="77777777" w:rsidR="00430DE3" w:rsidRDefault="008F0850">
      <w:pPr>
        <w:spacing w:before="199"/>
        <w:ind w:left="9"/>
        <w:rPr>
          <w:rFonts w:ascii="Bookman Old Style"/>
          <w:i/>
          <w:sz w:val="24"/>
        </w:rPr>
      </w:pPr>
      <w:r>
        <w:rPr>
          <w:rFonts w:ascii="Bookman Old Style"/>
          <w:i/>
          <w:sz w:val="24"/>
        </w:rPr>
        <w:t>dt</w:t>
      </w:r>
    </w:p>
    <w:p w14:paraId="0545F9B5" w14:textId="77777777" w:rsidR="00430DE3" w:rsidRDefault="00DD3DCA">
      <w:pPr>
        <w:spacing w:before="10"/>
        <w:jc w:val="right"/>
        <w:rPr>
          <w:rFonts w:ascii="Arial"/>
          <w:i/>
          <w:sz w:val="16"/>
        </w:rPr>
      </w:pPr>
      <w:r>
        <w:rPr>
          <w:noProof/>
        </w:rPr>
        <mc:AlternateContent>
          <mc:Choice Requires="wps">
            <w:drawing>
              <wp:anchor distT="0" distB="0" distL="114300" distR="114300" simplePos="0" relativeHeight="251636224" behindDoc="0" locked="0" layoutInCell="1" allowOverlap="1" wp14:anchorId="3DEC1DB7" wp14:editId="263CD22B">
                <wp:simplePos x="0" y="0"/>
                <wp:positionH relativeFrom="page">
                  <wp:posOffset>4006215</wp:posOffset>
                </wp:positionH>
                <wp:positionV relativeFrom="paragraph">
                  <wp:posOffset>-359410</wp:posOffset>
                </wp:positionV>
                <wp:extent cx="84455" cy="567055"/>
                <wp:effectExtent l="0" t="0" r="0" b="0"/>
                <wp:wrapNone/>
                <wp:docPr id="134"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5D2D1D" w14:textId="77777777" w:rsidR="002363D0" w:rsidRDefault="002363D0">
                            <w:pPr>
                              <w:pStyle w:val="BodyText"/>
                              <w:spacing w:line="235" w:lineRule="exact"/>
                              <w:rPr>
                                <w:rFonts w:ascii="Arial"/>
                              </w:rPr>
                            </w:pPr>
                            <w:r>
                              <w:rPr>
                                <w:rFonts w:ascii="Arial"/>
                                <w:w w:val="166"/>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C1DB7" id="Text Box 73" o:spid="_x0000_s1031" type="#_x0000_t202" style="position:absolute;left:0;text-align:left;margin-left:315.45pt;margin-top:-28.3pt;width:6.65pt;height:44.6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" filled="f" stroked="f">
                <v:textbox inset="0,0,0,0">
                  <w:txbxContent>
                    <w:p w14:paraId="485D2D1D" w14:textId="77777777" w:rsidR="002363D0" w:rsidRDefault="002363D0">
                      <w:pPr>
                        <w:pStyle w:val="BodyText"/>
                        <w:spacing w:line="235" w:lineRule="exact"/>
                        <w:rPr>
                          <w:rFonts w:ascii="Arial"/>
                        </w:rPr>
                      </w:pPr>
                      <w:r>
                        <w:rPr>
                          <w:rFonts w:ascii="Arial"/>
                          <w:w w:val="166"/>
                        </w:rPr>
                        <w:t>r</w:t>
                      </w:r>
                    </w:p>
                  </w:txbxContent>
                </v:textbox>
                <w10:wrap anchorx="page"/>
              </v:shape>
            </w:pict>
          </mc:Fallback>
        </mc:AlternateContent>
      </w:r>
      <w:r w:rsidR="008F0850">
        <w:rPr>
          <w:rFonts w:ascii="Arial"/>
          <w:i/>
          <w:w w:val="116"/>
          <w:sz w:val="16"/>
        </w:rPr>
        <w:t>E</w:t>
      </w:r>
    </w:p>
    <w:p w14:paraId="688946A7" w14:textId="77777777" w:rsidR="00430DE3" w:rsidRDefault="008F0850">
      <w:pPr>
        <w:pStyle w:val="BodyText"/>
        <w:rPr>
          <w:rFonts w:ascii="Arial"/>
          <w:i/>
        </w:rPr>
      </w:pPr>
      <w:r>
        <w:br w:type="column"/>
      </w:r>
    </w:p>
    <w:p w14:paraId="756873D1" w14:textId="77777777" w:rsidR="00430DE3" w:rsidRDefault="008F0850">
      <w:pPr>
        <w:tabs>
          <w:tab w:val="left" w:pos="3535"/>
        </w:tabs>
        <w:spacing w:before="199"/>
        <w:ind w:left="18"/>
        <w:rPr>
          <w:sz w:val="24"/>
        </w:rPr>
      </w:pPr>
      <w:proofErr w:type="spellStart"/>
      <w:r>
        <w:rPr>
          <w:rFonts w:ascii="Bookman Old Style" w:hAnsi="Bookman Old Style"/>
          <w:i/>
          <w:w w:val="92"/>
          <w:sz w:val="24"/>
        </w:rPr>
        <w:t>dE</w:t>
      </w:r>
      <w:proofErr w:type="spellEnd"/>
      <w:r>
        <w:rPr>
          <w:rFonts w:ascii="Bookman Old Style" w:hAnsi="Bookman Old Style"/>
          <w:i/>
          <w:spacing w:val="-5"/>
          <w:sz w:val="24"/>
        </w:rPr>
        <w:t xml:space="preserve"> </w:t>
      </w:r>
      <w:proofErr w:type="gramStart"/>
      <w:r>
        <w:rPr>
          <w:rFonts w:ascii="Bookman Old Style" w:hAnsi="Bookman Old Style"/>
          <w:i/>
          <w:w w:val="82"/>
          <w:sz w:val="24"/>
        </w:rPr>
        <w:t>φ</w:t>
      </w:r>
      <w:r>
        <w:rPr>
          <w:spacing w:val="-8"/>
          <w:w w:val="113"/>
          <w:sz w:val="24"/>
        </w:rPr>
        <w:t>(</w:t>
      </w:r>
      <w:proofErr w:type="spellStart"/>
      <w:proofErr w:type="gramEnd"/>
      <w:r>
        <w:rPr>
          <w:rFonts w:ascii="Bookman Old Style" w:hAnsi="Bookman Old Style"/>
          <w:i/>
          <w:spacing w:val="-110"/>
          <w:w w:val="121"/>
          <w:sz w:val="24"/>
        </w:rPr>
        <w:t>r</w:t>
      </w:r>
      <w:r>
        <w:rPr>
          <w:rFonts w:ascii="Bookman Old Style" w:hAnsi="Bookman Old Style"/>
          <w:i/>
          <w:spacing w:val="6"/>
          <w:w w:val="109"/>
          <w:sz w:val="24"/>
        </w:rPr>
        <w:t>r</w:t>
      </w:r>
      <w:proofErr w:type="spellEnd"/>
      <w:r>
        <w:rPr>
          <w:rFonts w:ascii="Bookman Old Style" w:hAnsi="Bookman Old Style"/>
          <w:i/>
          <w:w w:val="90"/>
          <w:sz w:val="24"/>
        </w:rPr>
        <w:t>,</w:t>
      </w:r>
      <w:r>
        <w:rPr>
          <w:rFonts w:ascii="Bookman Old Style" w:hAnsi="Bookman Old Style"/>
          <w:i/>
          <w:spacing w:val="-33"/>
          <w:sz w:val="24"/>
        </w:rPr>
        <w:t xml:space="preserve"> </w:t>
      </w:r>
      <w:r>
        <w:rPr>
          <w:rFonts w:ascii="Bookman Old Style" w:hAnsi="Bookman Old Style"/>
          <w:i/>
          <w:spacing w:val="14"/>
          <w:w w:val="106"/>
          <w:sz w:val="24"/>
        </w:rPr>
        <w:t>E</w:t>
      </w:r>
      <w:r>
        <w:rPr>
          <w:rFonts w:ascii="Bookman Old Style" w:hAnsi="Bookman Old Style"/>
          <w:i/>
          <w:w w:val="90"/>
          <w:sz w:val="24"/>
        </w:rPr>
        <w:t>,</w:t>
      </w:r>
      <w:r>
        <w:rPr>
          <w:rFonts w:ascii="Bookman Old Style" w:hAnsi="Bookman Old Style"/>
          <w:i/>
          <w:spacing w:val="-32"/>
          <w:sz w:val="24"/>
        </w:rPr>
        <w:t xml:space="preserve"> </w:t>
      </w:r>
      <w:r>
        <w:rPr>
          <w:rFonts w:ascii="Bookman Old Style" w:hAnsi="Bookman Old Style"/>
          <w:i/>
          <w:w w:val="103"/>
          <w:sz w:val="24"/>
        </w:rPr>
        <w:t>t</w:t>
      </w:r>
      <w:r>
        <w:rPr>
          <w:w w:val="113"/>
          <w:sz w:val="24"/>
        </w:rPr>
        <w:t>)</w:t>
      </w:r>
      <w:r>
        <w:rPr>
          <w:rFonts w:ascii="Bookman Old Style" w:hAnsi="Bookman Old Style"/>
          <w:i/>
          <w:w w:val="90"/>
          <w:sz w:val="24"/>
        </w:rPr>
        <w:t>,</w:t>
      </w:r>
      <w:r>
        <w:rPr>
          <w:rFonts w:ascii="Bookman Old Style" w:hAnsi="Bookman Old Style"/>
          <w:i/>
          <w:sz w:val="24"/>
        </w:rPr>
        <w:tab/>
      </w:r>
      <w:r>
        <w:rPr>
          <w:w w:val="106"/>
          <w:sz w:val="24"/>
        </w:rPr>
        <w:t>(9)</w:t>
      </w:r>
    </w:p>
    <w:p w14:paraId="4330227F" w14:textId="77777777" w:rsidR="00430DE3" w:rsidRDefault="00430DE3">
      <w:pPr>
        <w:rPr>
          <w:sz w:val="24"/>
        </w:rPr>
        <w:sectPr w:rsidR="00430DE3">
          <w:type w:val="continuous"/>
          <w:pgSz w:w="12240" w:h="15840"/>
          <w:pgMar w:top="1500" w:right="1680" w:bottom="280" w:left="1680" w:header="720" w:footer="720" w:gutter="0"/>
          <w:cols w:num="4" w:space="720" w:equalWidth="0">
            <w:col w:w="2832" w:space="40"/>
            <w:col w:w="1462" w:space="40"/>
            <w:col w:w="513" w:space="40"/>
            <w:col w:w="3953"/>
          </w:cols>
        </w:sectPr>
      </w:pPr>
    </w:p>
    <w:p w14:paraId="28A8287F" w14:textId="77777777" w:rsidR="00430DE3" w:rsidRDefault="00430DE3">
      <w:pPr>
        <w:pStyle w:val="BodyText"/>
        <w:spacing w:before="8"/>
        <w:rPr>
          <w:sz w:val="8"/>
        </w:rPr>
      </w:pPr>
    </w:p>
    <w:p w14:paraId="5626591E" w14:textId="023D4782" w:rsidR="00430DE3" w:rsidRDefault="008F0850">
      <w:pPr>
        <w:pStyle w:val="BodyText"/>
        <w:spacing w:before="59" w:line="405" w:lineRule="auto"/>
        <w:ind w:left="119" w:right="118"/>
        <w:jc w:val="both"/>
      </w:pPr>
      <w:r>
        <w:rPr>
          <w:w w:val="101"/>
        </w:rPr>
        <w:t>where</w:t>
      </w:r>
      <w:r>
        <w:t xml:space="preserve"> </w:t>
      </w:r>
      <w:r>
        <w:rPr>
          <w:rFonts w:ascii="Bookman Old Style" w:hAnsi="Bookman Old Style"/>
          <w:i/>
          <w:spacing w:val="-55"/>
          <w:w w:val="82"/>
        </w:rPr>
        <w:t>φ</w:t>
      </w:r>
      <w:r>
        <w:rPr>
          <w:spacing w:val="-63"/>
          <w:w w:val="97"/>
          <w:position w:val="6"/>
        </w:rPr>
        <w:t>¯</w:t>
      </w:r>
      <w:proofErr w:type="gramStart"/>
      <w:r>
        <w:rPr>
          <w:rFonts w:ascii="Arial" w:hAnsi="Arial"/>
          <w:i/>
          <w:w w:val="92"/>
          <w:position w:val="-3"/>
          <w:sz w:val="16"/>
        </w:rPr>
        <w:t>V</w:t>
      </w:r>
      <w:r w:rsidR="00DB52C2">
        <w:rPr>
          <w:rFonts w:ascii="Arial" w:hAnsi="Arial"/>
          <w:i/>
          <w:position w:val="-3"/>
          <w:sz w:val="16"/>
        </w:rPr>
        <w:t xml:space="preserve"> </w:t>
      </w:r>
      <w:r>
        <w:rPr>
          <w:rFonts w:ascii="Arial" w:hAnsi="Arial"/>
          <w:i/>
          <w:position w:val="-3"/>
          <w:sz w:val="16"/>
        </w:rPr>
        <w:t xml:space="preserve"> </w:t>
      </w:r>
      <w:r>
        <w:rPr>
          <w:w w:val="98"/>
        </w:rPr>
        <w:t>is</w:t>
      </w:r>
      <w:proofErr w:type="gramEnd"/>
      <w:r>
        <w:t xml:space="preserve"> </w:t>
      </w:r>
      <w:r>
        <w:rPr>
          <w:w w:val="99"/>
        </w:rPr>
        <w:t>gi</w:t>
      </w:r>
      <w:r>
        <w:rPr>
          <w:spacing w:val="-7"/>
          <w:w w:val="99"/>
        </w:rPr>
        <w:t>v</w:t>
      </w:r>
      <w:r>
        <w:rPr>
          <w:w w:val="103"/>
        </w:rPr>
        <w:t>en</w:t>
      </w:r>
      <w:r>
        <w:t xml:space="preserve"> </w:t>
      </w:r>
      <w:r>
        <w:rPr>
          <w:w w:val="104"/>
        </w:rPr>
        <w:t>as</w:t>
      </w:r>
      <w:r>
        <w:t xml:space="preserve"> </w:t>
      </w:r>
      <w:r>
        <w:rPr>
          <w:w w:val="109"/>
        </w:rPr>
        <w:t>a</w:t>
      </w:r>
      <w:r>
        <w:t xml:space="preserve"> </w:t>
      </w:r>
      <w:r>
        <w:rPr>
          <w:w w:val="103"/>
        </w:rPr>
        <w:t>fu</w:t>
      </w:r>
      <w:r>
        <w:rPr>
          <w:spacing w:val="-7"/>
          <w:w w:val="103"/>
        </w:rPr>
        <w:t>n</w:t>
      </w:r>
      <w:ins w:id="292" w:author="Bucy, Anna M Ctr USAF AETC AFIT/ENP" w:date="2019-01-07T15:10:00Z">
        <w:r w:rsidR="003307D4">
          <w:rPr>
            <w:spacing w:val="-7"/>
            <w:w w:val="103"/>
          </w:rPr>
          <w:t>c</w:t>
        </w:r>
      </w:ins>
      <w:r>
        <w:rPr>
          <w:w w:val="107"/>
        </w:rPr>
        <w:t>tion</w:t>
      </w:r>
      <w:r>
        <w:t xml:space="preserve"> </w:t>
      </w:r>
      <w:r>
        <w:rPr>
          <w:w w:val="94"/>
        </w:rPr>
        <w:t>of</w:t>
      </w:r>
      <w:r>
        <w:t xml:space="preserve"> </w:t>
      </w:r>
      <w:r>
        <w:rPr>
          <w:w w:val="102"/>
        </w:rPr>
        <w:t>energy</w:t>
      </w:r>
      <w:r>
        <w:t xml:space="preserve"> </w:t>
      </w:r>
      <w:r>
        <w:rPr>
          <w:w w:val="113"/>
        </w:rPr>
        <w:t>(</w:t>
      </w:r>
      <w:r>
        <w:rPr>
          <w:rFonts w:ascii="Bookman Old Style" w:hAnsi="Bookman Old Style"/>
          <w:i/>
          <w:spacing w:val="14"/>
          <w:w w:val="106"/>
        </w:rPr>
        <w:t>E</w:t>
      </w:r>
      <w:r>
        <w:rPr>
          <w:w w:val="111"/>
        </w:rPr>
        <w:t>),</w:t>
      </w:r>
      <w:r>
        <w:t xml:space="preserve"> </w:t>
      </w:r>
      <w:r>
        <w:rPr>
          <w:spacing w:val="6"/>
          <w:w w:val="108"/>
        </w:rPr>
        <w:t>p</w:t>
      </w:r>
      <w:r>
        <w:rPr>
          <w:w w:val="103"/>
        </w:rPr>
        <w:t>osition</w:t>
      </w:r>
      <w:r>
        <w:t xml:space="preserve"> </w:t>
      </w:r>
      <w:r>
        <w:rPr>
          <w:spacing w:val="-8"/>
          <w:w w:val="113"/>
        </w:rPr>
        <w:t>(</w:t>
      </w:r>
      <w:proofErr w:type="spellStart"/>
      <w:r>
        <w:rPr>
          <w:rFonts w:ascii="Bookman Old Style" w:hAnsi="Bookman Old Style"/>
          <w:i/>
          <w:spacing w:val="-110"/>
          <w:w w:val="121"/>
        </w:rPr>
        <w:t>r</w:t>
      </w:r>
      <w:r>
        <w:rPr>
          <w:rFonts w:ascii="Bookman Old Style" w:hAnsi="Bookman Old Style"/>
          <w:i/>
          <w:spacing w:val="6"/>
          <w:w w:val="109"/>
        </w:rPr>
        <w:t>r</w:t>
      </w:r>
      <w:proofErr w:type="spellEnd"/>
      <w:r>
        <w:rPr>
          <w:w w:val="113"/>
        </w:rPr>
        <w:t>)</w:t>
      </w:r>
      <w:r>
        <w:t xml:space="preserve"> </w:t>
      </w:r>
      <w:r>
        <w:rPr>
          <w:w w:val="108"/>
        </w:rPr>
        <w:t>and</w:t>
      </w:r>
      <w:r>
        <w:t xml:space="preserve"> </w:t>
      </w:r>
      <w:r>
        <w:rPr>
          <w:w w:val="106"/>
        </w:rPr>
        <w:t>time</w:t>
      </w:r>
      <w:r>
        <w:t xml:space="preserve"> </w:t>
      </w:r>
      <w:r>
        <w:rPr>
          <w:w w:val="113"/>
        </w:rPr>
        <w:t>(</w:t>
      </w:r>
      <w:r>
        <w:rPr>
          <w:rFonts w:ascii="Bookman Old Style" w:hAnsi="Bookman Old Style"/>
          <w:i/>
          <w:w w:val="103"/>
        </w:rPr>
        <w:t>t</w:t>
      </w:r>
      <w:r>
        <w:rPr>
          <w:w w:val="111"/>
        </w:rPr>
        <w:t>).</w:t>
      </w:r>
      <w:r w:rsidR="00DB52C2">
        <w:t xml:space="preserve"> </w:t>
      </w:r>
      <w:r>
        <w:rPr>
          <w:w w:val="101"/>
        </w:rPr>
        <w:t>Mo</w:t>
      </w:r>
      <w:r>
        <w:rPr>
          <w:spacing w:val="-7"/>
          <w:w w:val="101"/>
        </w:rPr>
        <w:t>n</w:t>
      </w:r>
      <w:r>
        <w:rPr>
          <w:w w:val="112"/>
        </w:rPr>
        <w:t>te</w:t>
      </w:r>
      <w:r>
        <w:t xml:space="preserve"> </w:t>
      </w:r>
      <w:r>
        <w:rPr>
          <w:w w:val="104"/>
        </w:rPr>
        <w:t xml:space="preserve">Carlo </w:t>
      </w:r>
      <w:r>
        <w:rPr>
          <w:w w:val="105"/>
        </w:rPr>
        <w:t>methods approximate the scalar flux with either track length or collision estimates [</w:t>
      </w:r>
      <w:hyperlink w:anchor="_bookmark194" w:history="1">
        <w:r>
          <w:rPr>
            <w:w w:val="105"/>
          </w:rPr>
          <w:t>61</w:t>
        </w:r>
      </w:hyperlink>
      <w:r>
        <w:rPr>
          <w:w w:val="105"/>
        </w:rPr>
        <w:t>].</w:t>
      </w:r>
      <w:r w:rsidR="00DB52C2">
        <w:rPr>
          <w:w w:val="105"/>
        </w:rPr>
        <w:t xml:space="preserve"> </w:t>
      </w:r>
      <w:r>
        <w:rPr>
          <w:w w:val="105"/>
        </w:rPr>
        <w:t>The track length estimator is</w:t>
      </w:r>
    </w:p>
    <w:p w14:paraId="1835AA98" w14:textId="77777777" w:rsidR="00430DE3" w:rsidRDefault="00430DE3">
      <w:pPr>
        <w:pStyle w:val="BodyText"/>
        <w:spacing w:before="4"/>
      </w:pPr>
    </w:p>
    <w:p w14:paraId="5DDE42C3" w14:textId="77777777" w:rsidR="00430DE3" w:rsidRDefault="00430DE3">
      <w:pPr>
        <w:sectPr w:rsidR="00430DE3">
          <w:type w:val="continuous"/>
          <w:pgSz w:w="12240" w:h="15840"/>
          <w:pgMar w:top="1500" w:right="1680" w:bottom="280" w:left="1680" w:header="720" w:footer="720" w:gutter="0"/>
          <w:cols w:space="720"/>
        </w:sectPr>
      </w:pPr>
    </w:p>
    <w:p w14:paraId="32B41FDD" w14:textId="77777777" w:rsidR="00430DE3" w:rsidRDefault="008F0850">
      <w:pPr>
        <w:spacing w:before="154"/>
        <w:jc w:val="right"/>
        <w:rPr>
          <w:rFonts w:ascii="Arial" w:hAnsi="Arial"/>
          <w:i/>
          <w:sz w:val="16"/>
        </w:rPr>
      </w:pPr>
      <w:r>
        <w:rPr>
          <w:rFonts w:ascii="Bookman Old Style" w:hAnsi="Bookman Old Style"/>
          <w:i/>
          <w:w w:val="90"/>
          <w:position w:val="-5"/>
          <w:sz w:val="24"/>
        </w:rPr>
        <w:t>φ</w:t>
      </w:r>
      <w:r>
        <w:rPr>
          <w:w w:val="90"/>
          <w:sz w:val="24"/>
        </w:rPr>
        <w:t>¯</w:t>
      </w:r>
      <w:r>
        <w:rPr>
          <w:rFonts w:ascii="Arial" w:hAnsi="Arial"/>
          <w:i/>
          <w:w w:val="90"/>
          <w:position w:val="-9"/>
          <w:sz w:val="16"/>
        </w:rPr>
        <w:t>V</w:t>
      </w:r>
    </w:p>
    <w:p w14:paraId="43371FC7" w14:textId="77777777" w:rsidR="00430DE3" w:rsidRDefault="008F0850">
      <w:pPr>
        <w:spacing w:before="53" w:line="231" w:lineRule="exact"/>
        <w:ind w:left="346"/>
        <w:rPr>
          <w:rFonts w:ascii="Arial"/>
          <w:i/>
          <w:sz w:val="16"/>
        </w:rPr>
      </w:pPr>
      <w:r>
        <w:br w:type="column"/>
      </w:r>
      <w:r>
        <w:rPr>
          <w:rFonts w:ascii="Bookman Old Style"/>
          <w:i/>
          <w:w w:val="110"/>
          <w:sz w:val="24"/>
          <w:u w:val="single"/>
        </w:rPr>
        <w:t>W T</w:t>
      </w:r>
      <w:r>
        <w:rPr>
          <w:rFonts w:ascii="Arial"/>
          <w:i/>
          <w:w w:val="110"/>
          <w:position w:val="-3"/>
          <w:sz w:val="16"/>
          <w:u w:val="single"/>
        </w:rPr>
        <w:t>l</w:t>
      </w:r>
    </w:p>
    <w:p w14:paraId="34CADB80" w14:textId="77777777" w:rsidR="00430DE3" w:rsidRDefault="008F0850">
      <w:pPr>
        <w:tabs>
          <w:tab w:val="left" w:pos="876"/>
          <w:tab w:val="left" w:pos="4236"/>
        </w:tabs>
        <w:spacing w:line="154" w:lineRule="exact"/>
        <w:ind w:left="74"/>
        <w:rPr>
          <w:sz w:val="24"/>
        </w:rPr>
      </w:pPr>
      <w:r>
        <w:rPr>
          <w:w w:val="110"/>
          <w:sz w:val="24"/>
        </w:rPr>
        <w:t>=</w:t>
      </w:r>
      <w:r>
        <w:rPr>
          <w:w w:val="110"/>
          <w:sz w:val="24"/>
        </w:rPr>
        <w:tab/>
      </w:r>
      <w:r>
        <w:rPr>
          <w:rFonts w:ascii="Bookman Old Style"/>
          <w:i/>
          <w:w w:val="110"/>
          <w:sz w:val="24"/>
        </w:rPr>
        <w:t>,</w:t>
      </w:r>
      <w:r>
        <w:rPr>
          <w:rFonts w:ascii="Bookman Old Style"/>
          <w:i/>
          <w:w w:val="110"/>
          <w:sz w:val="24"/>
        </w:rPr>
        <w:tab/>
      </w:r>
      <w:r>
        <w:rPr>
          <w:w w:val="110"/>
          <w:sz w:val="24"/>
        </w:rPr>
        <w:t>(10)</w:t>
      </w:r>
    </w:p>
    <w:p w14:paraId="65539EE8" w14:textId="77777777" w:rsidR="00430DE3" w:rsidRDefault="008F0850">
      <w:pPr>
        <w:spacing w:line="223" w:lineRule="exact"/>
        <w:ind w:left="372"/>
        <w:rPr>
          <w:rFonts w:ascii="Bookman Old Style"/>
          <w:i/>
          <w:sz w:val="24"/>
        </w:rPr>
      </w:pPr>
      <w:r>
        <w:rPr>
          <w:rFonts w:ascii="Bookman Old Style"/>
          <w:i/>
          <w:sz w:val="24"/>
        </w:rPr>
        <w:t>V N</w:t>
      </w:r>
    </w:p>
    <w:p w14:paraId="54040937" w14:textId="77777777" w:rsidR="00430DE3" w:rsidRDefault="00430DE3">
      <w:pPr>
        <w:spacing w:line="223" w:lineRule="exact"/>
        <w:rPr>
          <w:rFonts w:ascii="Bookman Old Style"/>
          <w:sz w:val="24"/>
        </w:rPr>
        <w:sectPr w:rsidR="00430DE3">
          <w:type w:val="continuous"/>
          <w:pgSz w:w="12240" w:h="15840"/>
          <w:pgMar w:top="1500" w:right="1680" w:bottom="280" w:left="1680" w:header="720" w:footer="720" w:gutter="0"/>
          <w:cols w:num="2" w:space="720" w:equalWidth="0">
            <w:col w:w="4068" w:space="40"/>
            <w:col w:w="4772"/>
          </w:cols>
        </w:sectPr>
      </w:pPr>
    </w:p>
    <w:p w14:paraId="39E26224" w14:textId="77777777" w:rsidR="00430DE3" w:rsidRDefault="00430DE3">
      <w:pPr>
        <w:pStyle w:val="BodyText"/>
        <w:spacing w:before="5"/>
        <w:rPr>
          <w:rFonts w:ascii="Bookman Old Style"/>
          <w:i/>
          <w:sz w:val="16"/>
        </w:rPr>
      </w:pPr>
    </w:p>
    <w:p w14:paraId="3CDBCCC7" w14:textId="03ECF73C" w:rsidR="00430DE3" w:rsidRDefault="008F0850">
      <w:pPr>
        <w:pStyle w:val="BodyText"/>
        <w:spacing w:before="53" w:line="405" w:lineRule="auto"/>
        <w:ind w:left="119" w:right="117"/>
        <w:jc w:val="both"/>
      </w:pPr>
      <w:r>
        <w:rPr>
          <w:w w:val="105"/>
        </w:rPr>
        <w:t xml:space="preserve">where the path length score for the flux is based on the length traveled </w:t>
      </w:r>
      <w:r>
        <w:rPr>
          <w:spacing w:val="2"/>
          <w:w w:val="105"/>
        </w:rPr>
        <w:t>(</w:t>
      </w:r>
      <w:r>
        <w:rPr>
          <w:rFonts w:ascii="Bookman Old Style"/>
          <w:i/>
          <w:spacing w:val="2"/>
          <w:w w:val="105"/>
        </w:rPr>
        <w:t>T</w:t>
      </w:r>
      <w:r>
        <w:rPr>
          <w:rFonts w:ascii="Arial"/>
          <w:i/>
          <w:spacing w:val="2"/>
          <w:w w:val="105"/>
          <w:position w:val="-3"/>
          <w:sz w:val="16"/>
        </w:rPr>
        <w:t>l</w:t>
      </w:r>
      <w:r>
        <w:rPr>
          <w:spacing w:val="2"/>
          <w:w w:val="105"/>
        </w:rPr>
        <w:t xml:space="preserve">) </w:t>
      </w:r>
      <w:r>
        <w:rPr>
          <w:w w:val="105"/>
        </w:rPr>
        <w:t>and</w:t>
      </w:r>
      <w:del w:id="293" w:author="Bucy, Anna M Ctr USAF AETC AFIT/ENP" w:date="2019-01-07T15:10:00Z">
        <w:r w:rsidDel="003307D4">
          <w:rPr>
            <w:w w:val="105"/>
          </w:rPr>
          <w:delText xml:space="preserve"> is</w:delText>
        </w:r>
      </w:del>
      <w:r w:rsidR="00DB52C2">
        <w:rPr>
          <w:w w:val="105"/>
        </w:rPr>
        <w:t xml:space="preserve">   </w:t>
      </w:r>
      <w:r>
        <w:rPr>
          <w:w w:val="105"/>
        </w:rPr>
        <w:t xml:space="preserve">is normalized </w:t>
      </w:r>
      <w:r>
        <w:rPr>
          <w:spacing w:val="-4"/>
          <w:w w:val="105"/>
        </w:rPr>
        <w:t xml:space="preserve">by </w:t>
      </w:r>
      <w:r>
        <w:rPr>
          <w:w w:val="105"/>
        </w:rPr>
        <w:t xml:space="preserve">the particle </w:t>
      </w:r>
      <w:r>
        <w:rPr>
          <w:spacing w:val="-3"/>
          <w:w w:val="105"/>
        </w:rPr>
        <w:t xml:space="preserve">weight </w:t>
      </w:r>
      <w:r>
        <w:rPr>
          <w:w w:val="105"/>
        </w:rPr>
        <w:t>(W), cell volume (V), and number of histories sampled</w:t>
      </w:r>
      <w:r>
        <w:rPr>
          <w:spacing w:val="17"/>
          <w:w w:val="105"/>
        </w:rPr>
        <w:t xml:space="preserve"> </w:t>
      </w:r>
      <w:r>
        <w:rPr>
          <w:w w:val="105"/>
        </w:rPr>
        <w:t>(N).</w:t>
      </w:r>
    </w:p>
    <w:p w14:paraId="574BD5FE" w14:textId="77777777" w:rsidR="00430DE3" w:rsidRDefault="008F0850">
      <w:pPr>
        <w:pStyle w:val="BodyText"/>
        <w:spacing w:before="18" w:line="410" w:lineRule="auto"/>
        <w:ind w:left="119" w:right="117" w:firstLine="432"/>
        <w:jc w:val="both"/>
      </w:pPr>
      <w:r>
        <w:rPr>
          <w:w w:val="105"/>
        </w:rPr>
        <w:t xml:space="preserve">Statistics often drive the uncertainty in a Monte Carlo simulation as systematic uncertainties are generally not considered due to computational costs. The “true” mean </w:t>
      </w:r>
      <w:r>
        <w:rPr>
          <w:spacing w:val="-3"/>
          <w:w w:val="105"/>
        </w:rPr>
        <w:t xml:space="preserve">value, </w:t>
      </w:r>
      <w:r>
        <w:rPr>
          <w:rFonts w:ascii="Bookman Old Style" w:hAnsi="Bookman Old Style"/>
          <w:i/>
          <w:w w:val="105"/>
        </w:rPr>
        <w:t>µ</w:t>
      </w:r>
      <w:r>
        <w:rPr>
          <w:w w:val="105"/>
        </w:rPr>
        <w:t xml:space="preserve">, of a response PDF is the expectation </w:t>
      </w:r>
      <w:r>
        <w:rPr>
          <w:spacing w:val="-3"/>
          <w:w w:val="105"/>
        </w:rPr>
        <w:t xml:space="preserve">value, </w:t>
      </w:r>
      <w:r>
        <w:rPr>
          <w:rFonts w:ascii="Bookman Old Style" w:hAnsi="Bookman Old Style"/>
          <w:i/>
          <w:spacing w:val="2"/>
          <w:w w:val="105"/>
        </w:rPr>
        <w:t>E</w:t>
      </w:r>
      <w:r>
        <w:rPr>
          <w:spacing w:val="2"/>
          <w:w w:val="105"/>
        </w:rPr>
        <w:t>(</w:t>
      </w:r>
      <w:r>
        <w:rPr>
          <w:rFonts w:ascii="Bookman Old Style" w:hAnsi="Bookman Old Style"/>
          <w:i/>
          <w:spacing w:val="2"/>
          <w:w w:val="105"/>
        </w:rPr>
        <w:t>x</w:t>
      </w:r>
      <w:r>
        <w:rPr>
          <w:spacing w:val="2"/>
          <w:w w:val="105"/>
        </w:rPr>
        <w:t xml:space="preserve">), </w:t>
      </w:r>
      <w:r>
        <w:rPr>
          <w:w w:val="105"/>
        </w:rPr>
        <w:t xml:space="preserve">which is estimated </w:t>
      </w:r>
      <w:r>
        <w:rPr>
          <w:w w:val="106"/>
        </w:rPr>
        <w:t>with</w:t>
      </w:r>
      <w:r>
        <w:t xml:space="preserve"> </w:t>
      </w:r>
      <w:r>
        <w:rPr>
          <w:w w:val="109"/>
        </w:rPr>
        <w:t>a</w:t>
      </w:r>
      <w:r>
        <w:t xml:space="preserve"> </w:t>
      </w:r>
      <w:r>
        <w:rPr>
          <w:w w:val="103"/>
        </w:rPr>
        <w:t>sample</w:t>
      </w:r>
      <w:r>
        <w:t xml:space="preserve"> </w:t>
      </w:r>
      <w:r>
        <w:rPr>
          <w:w w:val="105"/>
        </w:rPr>
        <w:t>mean,</w:t>
      </w:r>
      <w:r>
        <w:t xml:space="preserve"> </w:t>
      </w:r>
      <w:r>
        <w:rPr>
          <w:rFonts w:ascii="Bookman Old Style" w:hAnsi="Bookman Old Style"/>
          <w:i/>
          <w:spacing w:val="-119"/>
          <w:w w:val="102"/>
        </w:rPr>
        <w:t>x</w:t>
      </w:r>
      <w:r>
        <w:rPr>
          <w:spacing w:val="1"/>
          <w:w w:val="97"/>
        </w:rPr>
        <w:t>¯</w:t>
      </w:r>
      <w:r>
        <w:rPr>
          <w:w w:val="107"/>
        </w:rPr>
        <w:t>.</w:t>
      </w:r>
      <w:r w:rsidR="00DB52C2">
        <w:t xml:space="preserve"> </w:t>
      </w:r>
      <w:r>
        <w:rPr>
          <w:w w:val="101"/>
        </w:rPr>
        <w:t>According</w:t>
      </w:r>
      <w:r>
        <w:t xml:space="preserve"> </w:t>
      </w:r>
      <w:r>
        <w:rPr>
          <w:w w:val="111"/>
        </w:rPr>
        <w:t>to</w:t>
      </w:r>
      <w:r>
        <w:t xml:space="preserve"> </w:t>
      </w:r>
      <w:r>
        <w:rPr>
          <w:w w:val="110"/>
        </w:rPr>
        <w:t>the</w:t>
      </w:r>
      <w:r>
        <w:t xml:space="preserve"> </w:t>
      </w:r>
      <w:r>
        <w:rPr>
          <w:w w:val="104"/>
        </w:rPr>
        <w:t>Ce</w:t>
      </w:r>
      <w:r>
        <w:rPr>
          <w:spacing w:val="-7"/>
          <w:w w:val="104"/>
        </w:rPr>
        <w:t>n</w:t>
      </w:r>
      <w:r>
        <w:rPr>
          <w:w w:val="113"/>
        </w:rPr>
        <w:t>tral</w:t>
      </w:r>
      <w:r>
        <w:t xml:space="preserve"> </w:t>
      </w:r>
      <w:r>
        <w:rPr>
          <w:w w:val="105"/>
        </w:rPr>
        <w:t>Limit</w:t>
      </w:r>
      <w:r>
        <w:t xml:space="preserve"> </w:t>
      </w:r>
      <w:r>
        <w:rPr>
          <w:w w:val="105"/>
        </w:rPr>
        <w:t>Theorem,</w:t>
      </w:r>
      <w:r>
        <w:t xml:space="preserve"> </w:t>
      </w:r>
      <w:r>
        <w:rPr>
          <w:w w:val="110"/>
        </w:rPr>
        <w:t>the</w:t>
      </w:r>
      <w:r>
        <w:t xml:space="preserve"> </w:t>
      </w:r>
      <w:r>
        <w:rPr>
          <w:w w:val="103"/>
        </w:rPr>
        <w:t>sample</w:t>
      </w:r>
      <w:r>
        <w:t xml:space="preserve"> </w:t>
      </w:r>
      <w:r>
        <w:rPr>
          <w:w w:val="104"/>
        </w:rPr>
        <w:t>me</w:t>
      </w:r>
      <w:r>
        <w:rPr>
          <w:spacing w:val="-1"/>
          <w:w w:val="104"/>
        </w:rPr>
        <w:t>a</w:t>
      </w:r>
      <w:r>
        <w:rPr>
          <w:w w:val="108"/>
        </w:rPr>
        <w:t xml:space="preserve">n </w:t>
      </w:r>
      <w:r>
        <w:rPr>
          <w:w w:val="105"/>
        </w:rPr>
        <w:t>approaches the real mean as the number of samples,</w:t>
      </w:r>
      <w:r>
        <w:rPr>
          <w:spacing w:val="51"/>
          <w:w w:val="105"/>
        </w:rPr>
        <w:t xml:space="preserve"> </w:t>
      </w:r>
      <w:proofErr w:type="gramStart"/>
      <w:r>
        <w:rPr>
          <w:rFonts w:ascii="Bookman Old Style" w:hAnsi="Bookman Old Style"/>
          <w:i/>
          <w:w w:val="105"/>
        </w:rPr>
        <w:t>N</w:t>
      </w:r>
      <w:r>
        <w:rPr>
          <w:rFonts w:ascii="Bookman Old Style" w:hAnsi="Bookman Old Style"/>
          <w:i/>
          <w:spacing w:val="-51"/>
          <w:w w:val="105"/>
        </w:rPr>
        <w:t xml:space="preserve"> </w:t>
      </w:r>
      <w:r>
        <w:rPr>
          <w:w w:val="105"/>
        </w:rPr>
        <w:t>,</w:t>
      </w:r>
      <w:proofErr w:type="gramEnd"/>
      <w:r>
        <w:rPr>
          <w:spacing w:val="50"/>
          <w:w w:val="105"/>
        </w:rPr>
        <w:t xml:space="preserve"> </w:t>
      </w:r>
      <w:r>
        <w:rPr>
          <w:w w:val="105"/>
        </w:rPr>
        <w:t xml:space="preserve">goes to </w:t>
      </w:r>
      <w:r>
        <w:rPr>
          <w:spacing w:val="-3"/>
          <w:w w:val="105"/>
        </w:rPr>
        <w:t>infinity,</w:t>
      </w:r>
      <w:r>
        <w:rPr>
          <w:spacing w:val="50"/>
          <w:w w:val="105"/>
        </w:rPr>
        <w:t xml:space="preserve"> </w:t>
      </w:r>
      <w:r>
        <w:rPr>
          <w:w w:val="105"/>
        </w:rPr>
        <w:t>and the</w:t>
      </w:r>
    </w:p>
    <w:p w14:paraId="135D5A1A" w14:textId="77777777" w:rsidR="00430DE3" w:rsidRDefault="00430DE3">
      <w:pPr>
        <w:spacing w:line="410" w:lineRule="auto"/>
        <w:jc w:val="both"/>
        <w:sectPr w:rsidR="00430DE3">
          <w:type w:val="continuous"/>
          <w:pgSz w:w="12240" w:h="15840"/>
          <w:pgMar w:top="1500" w:right="1680" w:bottom="280" w:left="1680" w:header="720" w:footer="720" w:gutter="0"/>
          <w:cols w:space="720"/>
        </w:sectPr>
      </w:pPr>
    </w:p>
    <w:p w14:paraId="7F564F57" w14:textId="77777777" w:rsidR="00430DE3" w:rsidRDefault="008F0850">
      <w:pPr>
        <w:pStyle w:val="BodyText"/>
        <w:spacing w:before="33" w:line="393" w:lineRule="auto"/>
        <w:ind w:left="119"/>
      </w:pPr>
      <w:r>
        <w:rPr>
          <w:w w:val="110"/>
        </w:rPr>
        <w:lastRenderedPageBreak/>
        <w:t xml:space="preserve">distribution of sampled </w:t>
      </w:r>
      <w:r>
        <w:rPr>
          <w:rFonts w:ascii="Bookman Old Style"/>
          <w:i/>
          <w:w w:val="110"/>
        </w:rPr>
        <w:t>x</w:t>
      </w:r>
      <w:proofErr w:type="spellStart"/>
      <w:r>
        <w:rPr>
          <w:rFonts w:ascii="Arial"/>
          <w:i/>
          <w:w w:val="110"/>
          <w:position w:val="-3"/>
          <w:sz w:val="16"/>
        </w:rPr>
        <w:t>i</w:t>
      </w:r>
      <w:proofErr w:type="spellEnd"/>
      <w:r>
        <w:rPr>
          <w:rFonts w:ascii="Arial"/>
          <w:i/>
          <w:w w:val="110"/>
          <w:position w:val="-3"/>
          <w:sz w:val="16"/>
        </w:rPr>
        <w:t xml:space="preserve"> </w:t>
      </w:r>
      <w:r>
        <w:rPr>
          <w:w w:val="110"/>
        </w:rPr>
        <w:t xml:space="preserve">follows a Normal distribution. The sample mean can be </w:t>
      </w:r>
      <w:r>
        <w:rPr>
          <w:w w:val="105"/>
        </w:rPr>
        <w:t>calculated as</w:t>
      </w:r>
    </w:p>
    <w:p w14:paraId="2D2EA9C7" w14:textId="77777777" w:rsidR="00430DE3" w:rsidRDefault="00430DE3">
      <w:pPr>
        <w:pStyle w:val="BodyText"/>
        <w:spacing w:before="8"/>
        <w:rPr>
          <w:sz w:val="18"/>
        </w:rPr>
      </w:pPr>
    </w:p>
    <w:p w14:paraId="723403CB" w14:textId="77777777" w:rsidR="00430DE3" w:rsidRDefault="00430DE3">
      <w:pPr>
        <w:rPr>
          <w:sz w:val="18"/>
        </w:rPr>
        <w:sectPr w:rsidR="00430DE3">
          <w:pgSz w:w="12240" w:h="15840"/>
          <w:pgMar w:top="1420" w:right="1680" w:bottom="1380" w:left="1680" w:header="0" w:footer="1182" w:gutter="0"/>
          <w:cols w:space="720"/>
        </w:sectPr>
      </w:pPr>
    </w:p>
    <w:p w14:paraId="50826E0B" w14:textId="77777777" w:rsidR="00430DE3" w:rsidRDefault="008F0850">
      <w:pPr>
        <w:pStyle w:val="BodyText"/>
        <w:spacing w:before="133" w:line="218" w:lineRule="exact"/>
        <w:ind w:right="20"/>
        <w:jc w:val="right"/>
      </w:pPr>
      <w:r>
        <w:rPr>
          <w:w w:val="99"/>
          <w:u w:val="single"/>
        </w:rPr>
        <w:t xml:space="preserve"> </w:t>
      </w:r>
      <w:r>
        <w:rPr>
          <w:w w:val="95"/>
          <w:u w:val="single"/>
        </w:rPr>
        <w:t>1</w:t>
      </w:r>
    </w:p>
    <w:p w14:paraId="36C47A08" w14:textId="77777777" w:rsidR="00430DE3" w:rsidRDefault="008F0850">
      <w:pPr>
        <w:spacing w:line="165" w:lineRule="exact"/>
        <w:ind w:right="275"/>
        <w:jc w:val="right"/>
        <w:rPr>
          <w:sz w:val="24"/>
        </w:rPr>
      </w:pPr>
      <w:r>
        <w:rPr>
          <w:rFonts w:ascii="Bookman Old Style" w:hAnsi="Bookman Old Style"/>
          <w:i/>
          <w:spacing w:val="-119"/>
          <w:w w:val="102"/>
          <w:sz w:val="24"/>
        </w:rPr>
        <w:t>x</w:t>
      </w:r>
      <w:r>
        <w:rPr>
          <w:w w:val="97"/>
          <w:sz w:val="24"/>
        </w:rPr>
        <w:t>¯</w:t>
      </w:r>
      <w:r>
        <w:rPr>
          <w:spacing w:val="8"/>
          <w:sz w:val="24"/>
        </w:rPr>
        <w:t xml:space="preserve"> </w:t>
      </w:r>
      <w:r>
        <w:rPr>
          <w:w w:val="134"/>
          <w:sz w:val="24"/>
        </w:rPr>
        <w:t>=</w:t>
      </w:r>
    </w:p>
    <w:p w14:paraId="2A8A5D2C" w14:textId="77777777" w:rsidR="00430DE3" w:rsidRDefault="008F0850">
      <w:pPr>
        <w:spacing w:line="223" w:lineRule="exact"/>
        <w:jc w:val="right"/>
        <w:rPr>
          <w:rFonts w:ascii="Bookman Old Style"/>
          <w:i/>
          <w:sz w:val="24"/>
        </w:rPr>
      </w:pPr>
      <w:r>
        <w:rPr>
          <w:rFonts w:ascii="Bookman Old Style"/>
          <w:i/>
          <w:w w:val="108"/>
          <w:sz w:val="24"/>
        </w:rPr>
        <w:t>N</w:t>
      </w:r>
    </w:p>
    <w:p w14:paraId="192539C7" w14:textId="77777777" w:rsidR="00430DE3" w:rsidRDefault="008F0850">
      <w:pPr>
        <w:spacing w:before="70"/>
        <w:ind w:left="145"/>
        <w:rPr>
          <w:rFonts w:ascii="Arial"/>
          <w:i/>
          <w:sz w:val="16"/>
        </w:rPr>
      </w:pPr>
      <w:r>
        <w:br w:type="column"/>
      </w:r>
      <w:r>
        <w:rPr>
          <w:rFonts w:ascii="Arial"/>
          <w:i/>
          <w:w w:val="115"/>
          <w:sz w:val="16"/>
        </w:rPr>
        <w:t>N</w:t>
      </w:r>
    </w:p>
    <w:p w14:paraId="44264423" w14:textId="77777777" w:rsidR="00430DE3" w:rsidRDefault="00DD3DCA">
      <w:pPr>
        <w:tabs>
          <w:tab w:val="left" w:pos="3903"/>
        </w:tabs>
        <w:spacing w:before="38"/>
        <w:ind w:left="433"/>
        <w:rPr>
          <w:sz w:val="24"/>
        </w:rPr>
      </w:pPr>
      <w:r>
        <w:rPr>
          <w:noProof/>
        </w:rPr>
        <mc:AlternateContent>
          <mc:Choice Requires="wps">
            <w:drawing>
              <wp:anchor distT="0" distB="0" distL="114300" distR="114300" simplePos="0" relativeHeight="251658752" behindDoc="1" locked="0" layoutInCell="1" allowOverlap="1" wp14:anchorId="0657898D" wp14:editId="6744961A">
                <wp:simplePos x="0" y="0"/>
                <wp:positionH relativeFrom="page">
                  <wp:posOffset>3917315</wp:posOffset>
                </wp:positionH>
                <wp:positionV relativeFrom="paragraph">
                  <wp:posOffset>-93980</wp:posOffset>
                </wp:positionV>
                <wp:extent cx="219710" cy="567055"/>
                <wp:effectExtent l="2540" t="0" r="0" b="0"/>
                <wp:wrapNone/>
                <wp:docPr id="133" name="Text 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985109" w14:textId="77777777" w:rsidR="002363D0" w:rsidRDefault="002363D0">
                            <w:pPr>
                              <w:pStyle w:val="BodyText"/>
                              <w:spacing w:line="235" w:lineRule="exact"/>
                              <w:rPr>
                                <w:rFonts w:ascii="Arial"/>
                              </w:rPr>
                            </w:pPr>
                            <w:r>
                              <w:rPr>
                                <w:rFonts w:ascii="Arial"/>
                                <w:w w:val="5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57898D" id="Text Box 72" o:spid="_x0000_s1032" type="#_x0000_t202" style="position:absolute;left:0;text-align:left;margin-left:308.45pt;margin-top:-7.4pt;width:17.3pt;height:44.65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2r5sQIAALI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" filled="f" stroked="f">
                <v:textbox inset="0,0,0,0">
                  <w:txbxContent>
                    <w:p w14:paraId="29985109" w14:textId="77777777" w:rsidR="002363D0" w:rsidRDefault="002363D0">
                      <w:pPr>
                        <w:pStyle w:val="BodyText"/>
                        <w:spacing w:line="235" w:lineRule="exact"/>
                        <w:rPr>
                          <w:rFonts w:ascii="Arial"/>
                        </w:rPr>
                      </w:pPr>
                      <w:r>
                        <w:rPr>
                          <w:rFonts w:ascii="Arial"/>
                          <w:w w:val="517"/>
                        </w:rPr>
                        <w:t>,</w:t>
                      </w:r>
                    </w:p>
                  </w:txbxContent>
                </v:textbox>
                <w10:wrap anchorx="page"/>
              </v:shape>
            </w:pict>
          </mc:Fallback>
        </mc:AlternateContent>
      </w:r>
      <w:r w:rsidR="008F0850">
        <w:rPr>
          <w:rFonts w:ascii="Bookman Old Style"/>
          <w:i/>
          <w:spacing w:val="3"/>
          <w:w w:val="110"/>
          <w:sz w:val="24"/>
        </w:rPr>
        <w:t>x</w:t>
      </w:r>
      <w:proofErr w:type="spellStart"/>
      <w:r w:rsidR="008F0850">
        <w:rPr>
          <w:rFonts w:ascii="Arial"/>
          <w:i/>
          <w:spacing w:val="3"/>
          <w:w w:val="110"/>
          <w:position w:val="-3"/>
          <w:sz w:val="16"/>
        </w:rPr>
        <w:t>i</w:t>
      </w:r>
      <w:proofErr w:type="spellEnd"/>
      <w:r w:rsidR="008F0850">
        <w:rPr>
          <w:rFonts w:ascii="Bookman Old Style"/>
          <w:i/>
          <w:spacing w:val="3"/>
          <w:w w:val="110"/>
          <w:sz w:val="24"/>
        </w:rPr>
        <w:t>.</w:t>
      </w:r>
      <w:r w:rsidR="008F0850">
        <w:rPr>
          <w:rFonts w:ascii="Bookman Old Style"/>
          <w:i/>
          <w:spacing w:val="3"/>
          <w:w w:val="110"/>
          <w:sz w:val="24"/>
        </w:rPr>
        <w:tab/>
      </w:r>
      <w:r w:rsidR="008F0850">
        <w:rPr>
          <w:w w:val="110"/>
          <w:sz w:val="24"/>
        </w:rPr>
        <w:t>(11)</w:t>
      </w:r>
    </w:p>
    <w:p w14:paraId="0B10B913" w14:textId="77777777" w:rsidR="00430DE3" w:rsidRDefault="008F0850">
      <w:pPr>
        <w:spacing w:before="52"/>
        <w:ind w:left="84"/>
        <w:rPr>
          <w:sz w:val="16"/>
        </w:rPr>
      </w:pPr>
      <w:proofErr w:type="spellStart"/>
      <w:r>
        <w:rPr>
          <w:rFonts w:ascii="Arial"/>
          <w:i/>
          <w:w w:val="140"/>
          <w:sz w:val="16"/>
        </w:rPr>
        <w:t>i</w:t>
      </w:r>
      <w:proofErr w:type="spellEnd"/>
      <w:r>
        <w:rPr>
          <w:w w:val="140"/>
          <w:sz w:val="16"/>
        </w:rPr>
        <w:t>=1</w:t>
      </w:r>
    </w:p>
    <w:p w14:paraId="1B98D6E3" w14:textId="77777777" w:rsidR="00430DE3" w:rsidRDefault="00430DE3">
      <w:pPr>
        <w:rPr>
          <w:sz w:val="16"/>
        </w:rPr>
        <w:sectPr w:rsidR="00430DE3">
          <w:type w:val="continuous"/>
          <w:pgSz w:w="12240" w:h="15840"/>
          <w:pgMar w:top="1500" w:right="1680" w:bottom="280" w:left="1680" w:header="720" w:footer="720" w:gutter="0"/>
          <w:cols w:num="2" w:space="720" w:equalWidth="0">
            <w:col w:w="4400" w:space="40"/>
            <w:col w:w="4440"/>
          </w:cols>
        </w:sectPr>
      </w:pPr>
    </w:p>
    <w:p w14:paraId="517872CB" w14:textId="77777777" w:rsidR="00430DE3" w:rsidRDefault="00430DE3">
      <w:pPr>
        <w:pStyle w:val="BodyText"/>
        <w:spacing w:before="3"/>
        <w:rPr>
          <w:sz w:val="9"/>
        </w:rPr>
      </w:pPr>
    </w:p>
    <w:p w14:paraId="14D8B5A8" w14:textId="77777777" w:rsidR="00430DE3" w:rsidRDefault="00DD3DCA">
      <w:pPr>
        <w:pStyle w:val="BodyText"/>
        <w:spacing w:before="67"/>
        <w:ind w:left="120"/>
      </w:pPr>
      <w:r>
        <w:rPr>
          <w:noProof/>
        </w:rPr>
        <mc:AlternateContent>
          <mc:Choice Requires="wps">
            <w:drawing>
              <wp:anchor distT="0" distB="0" distL="114300" distR="114300" simplePos="0" relativeHeight="251659776" behindDoc="1" locked="0" layoutInCell="1" allowOverlap="1" wp14:anchorId="4D3F3FE8" wp14:editId="0E8386AB">
                <wp:simplePos x="0" y="0"/>
                <wp:positionH relativeFrom="page">
                  <wp:posOffset>3126740</wp:posOffset>
                </wp:positionH>
                <wp:positionV relativeFrom="paragraph">
                  <wp:posOffset>156210</wp:posOffset>
                </wp:positionV>
                <wp:extent cx="60960" cy="101600"/>
                <wp:effectExtent l="2540" t="0" r="3175" b="0"/>
                <wp:wrapNone/>
                <wp:docPr id="13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33863F" w14:textId="77777777" w:rsidR="002363D0" w:rsidRDefault="002363D0">
                            <w:pPr>
                              <w:spacing w:line="153" w:lineRule="exact"/>
                              <w:rPr>
                                <w:rFonts w:ascii="Arial"/>
                                <w:i/>
                                <w:sz w:val="16"/>
                              </w:rPr>
                            </w:pPr>
                            <w:r>
                              <w:rPr>
                                <w:rFonts w:ascii="Arial"/>
                                <w:i/>
                                <w:w w:val="119"/>
                                <w:sz w:val="16"/>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3F3FE8" id="Text Box 71" o:spid="_x0000_s1033" type="#_x0000_t202" style="position:absolute;left:0;text-align:left;margin-left:246.2pt;margin-top:12.3pt;width:4.8pt;height:8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" filled="f" stroked="f">
                <v:textbox inset="0,0,0,0">
                  <w:txbxContent>
                    <w:p w14:paraId="1333863F" w14:textId="77777777" w:rsidR="002363D0" w:rsidRDefault="002363D0">
                      <w:pPr>
                        <w:spacing w:line="153" w:lineRule="exact"/>
                        <w:rPr>
                          <w:rFonts w:ascii="Arial"/>
                          <w:i/>
                          <w:sz w:val="16"/>
                        </w:rPr>
                      </w:pPr>
                      <w:r>
                        <w:rPr>
                          <w:rFonts w:ascii="Arial"/>
                          <w:i/>
                          <w:w w:val="119"/>
                          <w:sz w:val="16"/>
                        </w:rPr>
                        <w:t>x</w:t>
                      </w:r>
                    </w:p>
                  </w:txbxContent>
                </v:textbox>
                <w10:wrap anchorx="page"/>
              </v:shape>
            </w:pict>
          </mc:Fallback>
        </mc:AlternateContent>
      </w:r>
      <w:r w:rsidR="008F0850">
        <w:rPr>
          <w:w w:val="105"/>
        </w:rPr>
        <w:t>Therefore, sample variance, (</w:t>
      </w:r>
      <w:r w:rsidR="008F0850">
        <w:rPr>
          <w:rFonts w:ascii="Bookman Old Style"/>
          <w:i/>
          <w:w w:val="105"/>
        </w:rPr>
        <w:t>S</w:t>
      </w:r>
      <w:r w:rsidR="008F0850">
        <w:rPr>
          <w:w w:val="105"/>
          <w:position w:val="9"/>
          <w:sz w:val="16"/>
        </w:rPr>
        <w:t>2</w:t>
      </w:r>
      <w:r w:rsidR="008F0850">
        <w:rPr>
          <w:w w:val="105"/>
        </w:rPr>
        <w:t>) can be computed</w:t>
      </w:r>
      <w:r w:rsidR="00DB52C2">
        <w:rPr>
          <w:w w:val="105"/>
        </w:rPr>
        <w:t xml:space="preserve"> </w:t>
      </w:r>
      <w:r w:rsidR="008F0850">
        <w:rPr>
          <w:w w:val="105"/>
        </w:rPr>
        <w:t>as</w:t>
      </w:r>
    </w:p>
    <w:p w14:paraId="58BDB4B0" w14:textId="77777777" w:rsidR="00430DE3" w:rsidRDefault="00430DE3">
      <w:pPr>
        <w:pStyle w:val="BodyText"/>
        <w:rPr>
          <w:sz w:val="20"/>
        </w:rPr>
      </w:pPr>
    </w:p>
    <w:p w14:paraId="00C9A8CC" w14:textId="77777777" w:rsidR="00430DE3" w:rsidRDefault="00430DE3">
      <w:pPr>
        <w:rPr>
          <w:sz w:val="20"/>
        </w:rPr>
        <w:sectPr w:rsidR="00430DE3">
          <w:type w:val="continuous"/>
          <w:pgSz w:w="12240" w:h="15840"/>
          <w:pgMar w:top="1500" w:right="1680" w:bottom="280" w:left="1680" w:header="720" w:footer="720" w:gutter="0"/>
          <w:cols w:space="720"/>
        </w:sectPr>
      </w:pPr>
    </w:p>
    <w:p w14:paraId="535D39F4" w14:textId="77777777" w:rsidR="00430DE3" w:rsidRDefault="00DD3DCA">
      <w:pPr>
        <w:tabs>
          <w:tab w:val="left" w:pos="4358"/>
        </w:tabs>
        <w:spacing w:before="215"/>
        <w:ind w:left="3145"/>
        <w:rPr>
          <w:rFonts w:ascii="Bookman Old Style"/>
          <w:i/>
          <w:sz w:val="24"/>
        </w:rPr>
      </w:pPr>
      <w:r>
        <w:rPr>
          <w:noProof/>
        </w:rPr>
        <mc:AlternateContent>
          <mc:Choice Requires="wps">
            <w:drawing>
              <wp:anchor distT="0" distB="0" distL="114300" distR="114300" simplePos="0" relativeHeight="251660800" behindDoc="1" locked="0" layoutInCell="1" allowOverlap="1" wp14:anchorId="66D20A5D" wp14:editId="22E46D20">
                <wp:simplePos x="0" y="0"/>
                <wp:positionH relativeFrom="page">
                  <wp:posOffset>3936365</wp:posOffset>
                </wp:positionH>
                <wp:positionV relativeFrom="paragraph">
                  <wp:posOffset>160020</wp:posOffset>
                </wp:positionV>
                <wp:extent cx="85725" cy="101600"/>
                <wp:effectExtent l="2540" t="0" r="0" b="0"/>
                <wp:wrapNone/>
                <wp:docPr id="131"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72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1BE636" w14:textId="77777777" w:rsidR="002363D0" w:rsidRDefault="002363D0">
                            <w:pPr>
                              <w:spacing w:line="153" w:lineRule="exact"/>
                              <w:rPr>
                                <w:rFonts w:ascii="Arial"/>
                                <w:i/>
                                <w:sz w:val="16"/>
                              </w:rPr>
                            </w:pPr>
                            <w:r>
                              <w:rPr>
                                <w:rFonts w:ascii="Arial"/>
                                <w:i/>
                                <w:w w:val="116"/>
                                <w:sz w:val="16"/>
                              </w:rPr>
                              <w:t>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20A5D" id="Text Box 70" o:spid="_x0000_s1034" type="#_x0000_t202" style="position:absolute;left:0;text-align:left;margin-left:309.95pt;margin-top:12.6pt;width:6.75pt;height:8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" filled="f" stroked="f">
                <v:textbox inset="0,0,0,0">
                  <w:txbxContent>
                    <w:p w14:paraId="561BE636" w14:textId="77777777" w:rsidR="002363D0" w:rsidRDefault="002363D0">
                      <w:pPr>
                        <w:spacing w:line="153" w:lineRule="exact"/>
                        <w:rPr>
                          <w:rFonts w:ascii="Arial"/>
                          <w:i/>
                          <w:sz w:val="16"/>
                        </w:rPr>
                      </w:pPr>
                      <w:r>
                        <w:rPr>
                          <w:rFonts w:ascii="Arial"/>
                          <w:i/>
                          <w:w w:val="116"/>
                          <w:sz w:val="16"/>
                        </w:rPr>
                        <w:t>N</w:t>
                      </w:r>
                    </w:p>
                  </w:txbxContent>
                </v:textbox>
                <w10:wrap anchorx="page"/>
              </v:shape>
            </w:pict>
          </mc:Fallback>
        </mc:AlternateContent>
      </w:r>
      <w:r>
        <w:rPr>
          <w:noProof/>
        </w:rPr>
        <mc:AlternateContent>
          <mc:Choice Requires="wps">
            <w:drawing>
              <wp:anchor distT="0" distB="0" distL="114300" distR="114300" simplePos="0" relativeHeight="251662848" behindDoc="1" locked="0" layoutInCell="1" allowOverlap="1" wp14:anchorId="303B2836" wp14:editId="6882734F">
                <wp:simplePos x="0" y="0"/>
                <wp:positionH relativeFrom="page">
                  <wp:posOffset>3155315</wp:posOffset>
                </wp:positionH>
                <wp:positionV relativeFrom="paragraph">
                  <wp:posOffset>387350</wp:posOffset>
                </wp:positionV>
                <wp:extent cx="60960" cy="101600"/>
                <wp:effectExtent l="2540" t="4445" r="3175" b="0"/>
                <wp:wrapNone/>
                <wp:docPr id="130"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039D0" w14:textId="77777777" w:rsidR="002363D0" w:rsidRDefault="002363D0">
                            <w:pPr>
                              <w:spacing w:line="153" w:lineRule="exact"/>
                              <w:rPr>
                                <w:rFonts w:ascii="Arial"/>
                                <w:i/>
                                <w:sz w:val="16"/>
                              </w:rPr>
                            </w:pPr>
                            <w:r>
                              <w:rPr>
                                <w:rFonts w:ascii="Arial"/>
                                <w:i/>
                                <w:w w:val="119"/>
                                <w:sz w:val="16"/>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B2836" id="Text Box 69" o:spid="_x0000_s1035" type="#_x0000_t202" style="position:absolute;left:0;text-align:left;margin-left:248.45pt;margin-top:30.5pt;width:4.8pt;height:8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" filled="f" stroked="f">
                <v:textbox inset="0,0,0,0">
                  <w:txbxContent>
                    <w:p w14:paraId="5C8039D0" w14:textId="77777777" w:rsidR="002363D0" w:rsidRDefault="002363D0">
                      <w:pPr>
                        <w:spacing w:line="153" w:lineRule="exact"/>
                        <w:rPr>
                          <w:rFonts w:ascii="Arial"/>
                          <w:i/>
                          <w:sz w:val="16"/>
                        </w:rPr>
                      </w:pPr>
                      <w:r>
                        <w:rPr>
                          <w:rFonts w:ascii="Arial"/>
                          <w:i/>
                          <w:w w:val="119"/>
                          <w:sz w:val="16"/>
                        </w:rPr>
                        <w:t>x</w:t>
                      </w:r>
                    </w:p>
                  </w:txbxContent>
                </v:textbox>
                <w10:wrap anchorx="page"/>
              </v:shape>
            </w:pict>
          </mc:Fallback>
        </mc:AlternateContent>
      </w:r>
      <w:r>
        <w:rPr>
          <w:noProof/>
        </w:rPr>
        <mc:AlternateContent>
          <mc:Choice Requires="wps">
            <w:drawing>
              <wp:anchor distT="0" distB="0" distL="114300" distR="114300" simplePos="0" relativeHeight="251663872" behindDoc="1" locked="0" layoutInCell="1" allowOverlap="1" wp14:anchorId="6F8E99C7" wp14:editId="4CAE5FB4">
                <wp:simplePos x="0" y="0"/>
                <wp:positionH relativeFrom="page">
                  <wp:posOffset>3439160</wp:posOffset>
                </wp:positionH>
                <wp:positionV relativeFrom="paragraph">
                  <wp:posOffset>412115</wp:posOffset>
                </wp:positionV>
                <wp:extent cx="394970" cy="263525"/>
                <wp:effectExtent l="635" t="635" r="4445" b="2540"/>
                <wp:wrapNone/>
                <wp:docPr id="129"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970"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94628" w14:textId="77777777" w:rsidR="002363D0" w:rsidRDefault="002363D0">
                            <w:pPr>
                              <w:spacing w:line="291" w:lineRule="exact"/>
                              <w:rPr>
                                <w:sz w:val="24"/>
                              </w:rPr>
                            </w:pPr>
                            <w:r>
                              <w:rPr>
                                <w:rFonts w:ascii="Bookman Old Style" w:hAnsi="Bookman Old Style"/>
                                <w:i/>
                                <w:sz w:val="24"/>
                              </w:rPr>
                              <w:t xml:space="preserve">N </w:t>
                            </w:r>
                            <w:r>
                              <w:rPr>
                                <w:rFonts w:ascii="Lucida Sans Unicode" w:hAnsi="Lucida Sans Unicode"/>
                                <w:sz w:val="24"/>
                              </w:rPr>
                              <w:t>−</w:t>
                            </w:r>
                            <w:r>
                              <w:rPr>
                                <w:rFonts w:ascii="Lucida Sans Unicode" w:hAnsi="Lucida Sans Unicode"/>
                                <w:spacing w:val="-11"/>
                                <w:sz w:val="24"/>
                              </w:rPr>
                              <w:t xml:space="preserve"> </w:t>
                            </w:r>
                            <w:r>
                              <w:rPr>
                                <w:sz w:val="24"/>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E99C7" id="Text Box 68" o:spid="_x0000_s1036" type="#_x0000_t202" style="position:absolute;left:0;text-align:left;margin-left:270.8pt;margin-top:32.45pt;width:31.1pt;height:20.7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" filled="f" stroked="f">
                <v:textbox inset="0,0,0,0">
                  <w:txbxContent>
                    <w:p w14:paraId="55B94628" w14:textId="77777777" w:rsidR="002363D0" w:rsidRDefault="002363D0">
                      <w:pPr>
                        <w:spacing w:line="291" w:lineRule="exact"/>
                        <w:rPr>
                          <w:sz w:val="24"/>
                        </w:rPr>
                      </w:pPr>
                      <w:r>
                        <w:rPr>
                          <w:rFonts w:ascii="Bookman Old Style" w:hAnsi="Bookman Old Style"/>
                          <w:i/>
                          <w:sz w:val="24"/>
                        </w:rPr>
                        <w:t xml:space="preserve">N </w:t>
                      </w:r>
                      <w:r>
                        <w:rPr>
                          <w:rFonts w:ascii="Lucida Sans Unicode" w:hAnsi="Lucida Sans Unicode"/>
                          <w:sz w:val="24"/>
                        </w:rPr>
                        <w:t>−</w:t>
                      </w:r>
                      <w:r>
                        <w:rPr>
                          <w:rFonts w:ascii="Lucida Sans Unicode" w:hAnsi="Lucida Sans Unicode"/>
                          <w:spacing w:val="-11"/>
                          <w:sz w:val="24"/>
                        </w:rPr>
                        <w:t xml:space="preserve"> </w:t>
                      </w:r>
                      <w:r>
                        <w:rPr>
                          <w:sz w:val="24"/>
                        </w:rPr>
                        <w:t>1</w:t>
                      </w:r>
                    </w:p>
                  </w:txbxContent>
                </v:textbox>
                <w10:wrap anchorx="page"/>
              </v:shape>
            </w:pict>
          </mc:Fallback>
        </mc:AlternateContent>
      </w:r>
      <w:r>
        <w:rPr>
          <w:noProof/>
        </w:rPr>
        <mc:AlternateContent>
          <mc:Choice Requires="wps">
            <w:drawing>
              <wp:anchor distT="0" distB="0" distL="114300" distR="114300" simplePos="0" relativeHeight="251637248" behindDoc="0" locked="0" layoutInCell="1" allowOverlap="1" wp14:anchorId="589A5255" wp14:editId="33556DD5">
                <wp:simplePos x="0" y="0"/>
                <wp:positionH relativeFrom="page">
                  <wp:posOffset>4236085</wp:posOffset>
                </wp:positionH>
                <wp:positionV relativeFrom="paragraph">
                  <wp:posOffset>372110</wp:posOffset>
                </wp:positionV>
                <wp:extent cx="36830" cy="101600"/>
                <wp:effectExtent l="0" t="0" r="3810" b="4445"/>
                <wp:wrapNone/>
                <wp:docPr id="128"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3ABE4" w14:textId="77777777" w:rsidR="002363D0" w:rsidRDefault="002363D0">
                            <w:pPr>
                              <w:spacing w:line="153" w:lineRule="exact"/>
                              <w:rPr>
                                <w:rFonts w:ascii="Arial"/>
                                <w:i/>
                                <w:sz w:val="16"/>
                              </w:rPr>
                            </w:pPr>
                            <w:proofErr w:type="spellStart"/>
                            <w:r>
                              <w:rPr>
                                <w:rFonts w:ascii="Arial"/>
                                <w:i/>
                                <w:w w:val="161"/>
                                <w:sz w:val="16"/>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A5255" id="Text Box 67" o:spid="_x0000_s1037" type="#_x0000_t202" style="position:absolute;left:0;text-align:left;margin-left:333.55pt;margin-top:29.3pt;width:2.9pt;height:8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" filled="f" stroked="f">
                <v:textbox inset="0,0,0,0">
                  <w:txbxContent>
                    <w:p w14:paraId="0F93ABE4" w14:textId="77777777" w:rsidR="002363D0" w:rsidRDefault="002363D0">
                      <w:pPr>
                        <w:spacing w:line="153" w:lineRule="exact"/>
                        <w:rPr>
                          <w:rFonts w:ascii="Arial"/>
                          <w:i/>
                          <w:sz w:val="16"/>
                        </w:rPr>
                      </w:pPr>
                      <w:proofErr w:type="spellStart"/>
                      <w:r>
                        <w:rPr>
                          <w:rFonts w:ascii="Arial"/>
                          <w:i/>
                          <w:w w:val="161"/>
                          <w:sz w:val="16"/>
                        </w:rPr>
                        <w:t>i</w:t>
                      </w:r>
                      <w:proofErr w:type="spellEnd"/>
                    </w:p>
                  </w:txbxContent>
                </v:textbox>
                <w10:wrap anchorx="page"/>
              </v:shape>
            </w:pict>
          </mc:Fallback>
        </mc:AlternateContent>
      </w:r>
      <w:r w:rsidR="008F0850">
        <w:rPr>
          <w:rFonts w:ascii="Bookman Old Style"/>
          <w:i/>
          <w:spacing w:val="13"/>
          <w:w w:val="93"/>
          <w:sz w:val="24"/>
        </w:rPr>
        <w:t>S</w:t>
      </w:r>
      <w:r w:rsidR="008F0850">
        <w:rPr>
          <w:w w:val="105"/>
          <w:position w:val="10"/>
          <w:sz w:val="16"/>
        </w:rPr>
        <w:t>2</w:t>
      </w:r>
      <w:r w:rsidR="00DB52C2">
        <w:rPr>
          <w:position w:val="10"/>
          <w:sz w:val="16"/>
        </w:rPr>
        <w:t xml:space="preserve"> </w:t>
      </w:r>
      <w:r w:rsidR="008F0850">
        <w:rPr>
          <w:w w:val="134"/>
          <w:sz w:val="24"/>
        </w:rPr>
        <w:t>=</w:t>
      </w:r>
      <w:r w:rsidR="00DB52C2">
        <w:rPr>
          <w:sz w:val="24"/>
        </w:rPr>
        <w:t xml:space="preserve"> </w:t>
      </w:r>
      <w:r w:rsidR="00DB52C2">
        <w:rPr>
          <w:w w:val="99"/>
          <w:position w:val="16"/>
          <w:sz w:val="24"/>
          <w:u w:val="single"/>
        </w:rPr>
        <w:t xml:space="preserve"> </w:t>
      </w:r>
      <w:r w:rsidR="00DB52C2">
        <w:rPr>
          <w:position w:val="16"/>
          <w:sz w:val="24"/>
          <w:u w:val="single"/>
        </w:rPr>
        <w:t xml:space="preserve"> </w:t>
      </w:r>
      <w:r w:rsidR="008F0850">
        <w:rPr>
          <w:w w:val="97"/>
          <w:position w:val="16"/>
          <w:sz w:val="24"/>
          <w:u w:val="single"/>
        </w:rPr>
        <w:t>1</w:t>
      </w:r>
      <w:proofErr w:type="gramStart"/>
      <w:r w:rsidR="008F0850">
        <w:rPr>
          <w:position w:val="16"/>
          <w:sz w:val="24"/>
          <w:u w:val="single"/>
        </w:rPr>
        <w:tab/>
      </w:r>
      <w:r w:rsidR="008F0850">
        <w:rPr>
          <w:spacing w:val="3"/>
          <w:position w:val="16"/>
          <w:sz w:val="24"/>
        </w:rPr>
        <w:t xml:space="preserve"> </w:t>
      </w:r>
      <w:r w:rsidR="008F0850">
        <w:rPr>
          <w:rFonts w:ascii="Arial"/>
          <w:w w:val="517"/>
          <w:position w:val="23"/>
          <w:sz w:val="24"/>
        </w:rPr>
        <w:t>,</w:t>
      </w:r>
      <w:proofErr w:type="gramEnd"/>
      <w:r w:rsidR="008F0850">
        <w:rPr>
          <w:w w:val="113"/>
          <w:sz w:val="24"/>
        </w:rPr>
        <w:t>(</w:t>
      </w:r>
      <w:r w:rsidR="008F0850">
        <w:rPr>
          <w:rFonts w:ascii="Bookman Old Style"/>
          <w:i/>
          <w:w w:val="102"/>
          <w:sz w:val="24"/>
        </w:rPr>
        <w:t>x</w:t>
      </w:r>
    </w:p>
    <w:p w14:paraId="3A85270D" w14:textId="77777777" w:rsidR="00430DE3" w:rsidRDefault="00430DE3">
      <w:pPr>
        <w:pStyle w:val="BodyText"/>
        <w:spacing w:before="7"/>
        <w:rPr>
          <w:rFonts w:ascii="Bookman Old Style"/>
          <w:i/>
          <w:sz w:val="8"/>
        </w:rPr>
      </w:pPr>
    </w:p>
    <w:p w14:paraId="2137E1C2" w14:textId="77777777" w:rsidR="00430DE3" w:rsidRDefault="00DD3DCA">
      <w:pPr>
        <w:pStyle w:val="BodyText"/>
        <w:spacing w:line="159" w:lineRule="exact"/>
        <w:ind w:left="4457"/>
        <w:rPr>
          <w:rFonts w:ascii="Bookman Old Style"/>
          <w:sz w:val="15"/>
        </w:rPr>
      </w:pPr>
      <w:r>
        <w:rPr>
          <w:rFonts w:ascii="Bookman Old Style"/>
          <w:noProof/>
          <w:position w:val="-2"/>
          <w:sz w:val="15"/>
        </w:rPr>
        <mc:AlternateContent>
          <mc:Choice Requires="wps">
            <w:drawing>
              <wp:inline distT="0" distB="0" distL="0" distR="0" wp14:anchorId="6F634DE2" wp14:editId="4FAFB835">
                <wp:extent cx="174625" cy="101600"/>
                <wp:effectExtent l="1270" t="0" r="0" b="0"/>
                <wp:docPr id="127" name="Text Box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DE4D01" w14:textId="77777777" w:rsidR="002363D0" w:rsidRDefault="002363D0">
                            <w:pPr>
                              <w:spacing w:line="154" w:lineRule="exact"/>
                              <w:rPr>
                                <w:sz w:val="16"/>
                              </w:rPr>
                            </w:pPr>
                            <w:proofErr w:type="spellStart"/>
                            <w:r>
                              <w:rPr>
                                <w:rFonts w:ascii="Arial"/>
                                <w:i/>
                                <w:spacing w:val="-4"/>
                                <w:w w:val="135"/>
                                <w:sz w:val="16"/>
                              </w:rPr>
                              <w:t>i</w:t>
                            </w:r>
                            <w:proofErr w:type="spellEnd"/>
                            <w:r>
                              <w:rPr>
                                <w:spacing w:val="-4"/>
                                <w:w w:val="135"/>
                                <w:sz w:val="16"/>
                              </w:rPr>
                              <w:t>=1</w:t>
                            </w:r>
                          </w:p>
                        </w:txbxContent>
                      </wps:txbx>
                      <wps:bodyPr rot="0" vert="horz" wrap="square" lIns="0" tIns="0" rIns="0" bIns="0" anchor="t" anchorCtr="0" upright="1">
                        <a:noAutofit/>
                      </wps:bodyPr>
                    </wps:wsp>
                  </a:graphicData>
                </a:graphic>
              </wp:inline>
            </w:drawing>
          </mc:Choice>
          <mc:Fallback>
            <w:pict>
              <v:shape w14:anchorId="6F634DE2" id="Text Box 66" o:spid="_x0000_s1038" type="#_x0000_t202" style="width:13.75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" filled="f" stroked="f">
                <v:textbox inset="0,0,0,0">
                  <w:txbxContent>
                    <w:p w14:paraId="47DE4D01" w14:textId="77777777" w:rsidR="002363D0" w:rsidRDefault="002363D0">
                      <w:pPr>
                        <w:spacing w:line="154" w:lineRule="exact"/>
                        <w:rPr>
                          <w:sz w:val="16"/>
                        </w:rPr>
                      </w:pPr>
                      <w:proofErr w:type="spellStart"/>
                      <w:r>
                        <w:rPr>
                          <w:rFonts w:ascii="Arial"/>
                          <w:i/>
                          <w:spacing w:val="-4"/>
                          <w:w w:val="135"/>
                          <w:sz w:val="16"/>
                        </w:rPr>
                        <w:t>i</w:t>
                      </w:r>
                      <w:proofErr w:type="spellEnd"/>
                      <w:r>
                        <w:rPr>
                          <w:spacing w:val="-4"/>
                          <w:w w:val="135"/>
                          <w:sz w:val="16"/>
                        </w:rPr>
                        <w:t>=1</w:t>
                      </w:r>
                    </w:p>
                  </w:txbxContent>
                </v:textbox>
                <w10:anchorlock/>
              </v:shape>
            </w:pict>
          </mc:Fallback>
        </mc:AlternateContent>
      </w:r>
    </w:p>
    <w:p w14:paraId="77DCA69D" w14:textId="77777777" w:rsidR="00430DE3" w:rsidRDefault="008F0850">
      <w:pPr>
        <w:pStyle w:val="BodyText"/>
        <w:spacing w:before="8"/>
        <w:rPr>
          <w:rFonts w:ascii="Bookman Old Style"/>
          <w:i/>
          <w:sz w:val="34"/>
        </w:rPr>
      </w:pPr>
      <w:r>
        <w:br w:type="column"/>
      </w:r>
    </w:p>
    <w:p w14:paraId="66F0DEC0" w14:textId="77777777" w:rsidR="00430DE3" w:rsidRDefault="008F0850">
      <w:pPr>
        <w:tabs>
          <w:tab w:val="left" w:pos="3312"/>
        </w:tabs>
        <w:ind w:left="80"/>
        <w:rPr>
          <w:sz w:val="24"/>
        </w:rPr>
      </w:pP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spacing w:val="-119"/>
          <w:w w:val="102"/>
          <w:sz w:val="24"/>
        </w:rPr>
        <w:t>x</w:t>
      </w:r>
      <w:r>
        <w:rPr>
          <w:spacing w:val="1"/>
          <w:w w:val="97"/>
          <w:sz w:val="24"/>
        </w:rPr>
        <w:t>¯</w:t>
      </w:r>
      <w:proofErr w:type="gramStart"/>
      <w:r>
        <w:rPr>
          <w:w w:val="113"/>
          <w:sz w:val="24"/>
        </w:rPr>
        <w:t>)</w:t>
      </w:r>
      <w:r w:rsidR="00DB52C2">
        <w:rPr>
          <w:sz w:val="24"/>
        </w:rPr>
        <w:t xml:space="preserve"> </w:t>
      </w:r>
      <w:r>
        <w:rPr>
          <w:rFonts w:ascii="Bookman Old Style" w:hAnsi="Bookman Old Style"/>
          <w:i/>
          <w:w w:val="90"/>
          <w:sz w:val="24"/>
        </w:rPr>
        <w:t>,</w:t>
      </w:r>
      <w:proofErr w:type="gramEnd"/>
      <w:r>
        <w:rPr>
          <w:rFonts w:ascii="Bookman Old Style" w:hAnsi="Bookman Old Style"/>
          <w:i/>
          <w:sz w:val="24"/>
        </w:rPr>
        <w:tab/>
      </w:r>
      <w:r>
        <w:rPr>
          <w:w w:val="103"/>
          <w:sz w:val="24"/>
        </w:rPr>
        <w:t>(12)</w:t>
      </w:r>
    </w:p>
    <w:p w14:paraId="419E668F" w14:textId="77777777" w:rsidR="00430DE3" w:rsidRDefault="00430DE3">
      <w:pPr>
        <w:rPr>
          <w:sz w:val="24"/>
        </w:rPr>
        <w:sectPr w:rsidR="00430DE3">
          <w:type w:val="continuous"/>
          <w:pgSz w:w="12240" w:h="15840"/>
          <w:pgMar w:top="1500" w:right="1680" w:bottom="280" w:left="1680" w:header="720" w:footer="720" w:gutter="0"/>
          <w:cols w:num="2" w:space="720" w:equalWidth="0">
            <w:col w:w="4992" w:space="40"/>
            <w:col w:w="3848"/>
          </w:cols>
        </w:sectPr>
      </w:pPr>
    </w:p>
    <w:p w14:paraId="74D14A9F" w14:textId="77777777" w:rsidR="00430DE3" w:rsidRDefault="00430DE3">
      <w:pPr>
        <w:pStyle w:val="BodyText"/>
        <w:spacing w:before="5"/>
        <w:rPr>
          <w:sz w:val="4"/>
        </w:rPr>
      </w:pPr>
    </w:p>
    <w:p w14:paraId="1C28AB54" w14:textId="77777777" w:rsidR="00430DE3" w:rsidRDefault="00DD3DCA">
      <w:pPr>
        <w:pStyle w:val="BodyText"/>
        <w:spacing w:line="159" w:lineRule="exact"/>
        <w:ind w:left="4457"/>
        <w:rPr>
          <w:sz w:val="15"/>
        </w:rPr>
      </w:pPr>
      <w:r>
        <w:rPr>
          <w:noProof/>
          <w:position w:val="-2"/>
          <w:sz w:val="15"/>
        </w:rPr>
        <mc:AlternateContent>
          <mc:Choice Requires="wps">
            <w:drawing>
              <wp:inline distT="0" distB="0" distL="0" distR="0" wp14:anchorId="233AB2AE" wp14:editId="1DE5867E">
                <wp:extent cx="174625" cy="101600"/>
                <wp:effectExtent l="1270" t="0" r="0" b="0"/>
                <wp:docPr id="126"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92CD2A" w14:textId="77777777" w:rsidR="002363D0" w:rsidRDefault="002363D0">
                            <w:pPr>
                              <w:spacing w:line="154" w:lineRule="exact"/>
                              <w:rPr>
                                <w:sz w:val="16"/>
                              </w:rPr>
                            </w:pPr>
                            <w:proofErr w:type="spellStart"/>
                            <w:r>
                              <w:rPr>
                                <w:rFonts w:ascii="Arial"/>
                                <w:i/>
                                <w:spacing w:val="-4"/>
                                <w:w w:val="135"/>
                                <w:sz w:val="16"/>
                              </w:rPr>
                              <w:t>i</w:t>
                            </w:r>
                            <w:proofErr w:type="spellEnd"/>
                            <w:r>
                              <w:rPr>
                                <w:spacing w:val="-4"/>
                                <w:w w:val="135"/>
                                <w:sz w:val="16"/>
                              </w:rPr>
                              <w:t>=1</w:t>
                            </w:r>
                          </w:p>
                        </w:txbxContent>
                      </wps:txbx>
                      <wps:bodyPr rot="0" vert="horz" wrap="square" lIns="0" tIns="0" rIns="0" bIns="0" anchor="t" anchorCtr="0" upright="1">
                        <a:noAutofit/>
                      </wps:bodyPr>
                    </wps:wsp>
                  </a:graphicData>
                </a:graphic>
              </wp:inline>
            </w:drawing>
          </mc:Choice>
          <mc:Fallback>
            <w:pict>
              <v:shape w14:anchorId="233AB2AE" id="Text Box 65" o:spid="_x0000_s1039" type="#_x0000_t202" style="width:13.75pt;height: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" filled="f" stroked="f">
                <v:textbox inset="0,0,0,0">
                  <w:txbxContent>
                    <w:p w14:paraId="5C92CD2A" w14:textId="77777777" w:rsidR="002363D0" w:rsidRDefault="002363D0">
                      <w:pPr>
                        <w:spacing w:line="154" w:lineRule="exact"/>
                        <w:rPr>
                          <w:sz w:val="16"/>
                        </w:rPr>
                      </w:pPr>
                      <w:proofErr w:type="spellStart"/>
                      <w:r>
                        <w:rPr>
                          <w:rFonts w:ascii="Arial"/>
                          <w:i/>
                          <w:spacing w:val="-4"/>
                          <w:w w:val="135"/>
                          <w:sz w:val="16"/>
                        </w:rPr>
                        <w:t>i</w:t>
                      </w:r>
                      <w:proofErr w:type="spellEnd"/>
                      <w:r>
                        <w:rPr>
                          <w:spacing w:val="-4"/>
                          <w:w w:val="135"/>
                          <w:sz w:val="16"/>
                        </w:rPr>
                        <w:t>=1</w:t>
                      </w:r>
                    </w:p>
                  </w:txbxContent>
                </v:textbox>
                <w10:anchorlock/>
              </v:shape>
            </w:pict>
          </mc:Fallback>
        </mc:AlternateContent>
      </w:r>
    </w:p>
    <w:p w14:paraId="5F4168D7" w14:textId="77777777" w:rsidR="00430DE3" w:rsidRDefault="00430DE3">
      <w:pPr>
        <w:pStyle w:val="BodyText"/>
        <w:spacing w:before="10"/>
        <w:rPr>
          <w:sz w:val="8"/>
        </w:rPr>
      </w:pPr>
    </w:p>
    <w:p w14:paraId="6B5FEA34" w14:textId="77777777" w:rsidR="00430DE3" w:rsidRDefault="00DD3DCA">
      <w:pPr>
        <w:pStyle w:val="BodyText"/>
        <w:spacing w:before="67"/>
        <w:ind w:left="119"/>
      </w:pPr>
      <w:r>
        <w:rPr>
          <w:noProof/>
        </w:rPr>
        <mc:AlternateContent>
          <mc:Choice Requires="wps">
            <w:drawing>
              <wp:anchor distT="0" distB="0" distL="114300" distR="114300" simplePos="0" relativeHeight="251661824" behindDoc="1" locked="0" layoutInCell="1" allowOverlap="1" wp14:anchorId="09655BFB" wp14:editId="1086553F">
                <wp:simplePos x="0" y="0"/>
                <wp:positionH relativeFrom="page">
                  <wp:posOffset>4606925</wp:posOffset>
                </wp:positionH>
                <wp:positionV relativeFrom="paragraph">
                  <wp:posOffset>-403860</wp:posOffset>
                </wp:positionV>
                <wp:extent cx="53975" cy="101600"/>
                <wp:effectExtent l="0" t="0" r="0" b="4445"/>
                <wp:wrapNone/>
                <wp:docPr id="125"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0D6082" w14:textId="77777777" w:rsidR="002363D0" w:rsidRDefault="002363D0">
                            <w:pPr>
                              <w:spacing w:line="154" w:lineRule="exact"/>
                              <w:rPr>
                                <w:sz w:val="16"/>
                              </w:rPr>
                            </w:pPr>
                            <w:r>
                              <w:rPr>
                                <w:w w:val="105"/>
                                <w:sz w:val="16"/>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655BFB" id="Text Box 64" o:spid="_x0000_s1040" type="#_x0000_t202" style="position:absolute;left:0;text-align:left;margin-left:362.75pt;margin-top:-31.8pt;width:4.25pt;height:8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" filled="f" stroked="f">
                <v:textbox inset="0,0,0,0">
                  <w:txbxContent>
                    <w:p w14:paraId="4E0D6082" w14:textId="77777777" w:rsidR="002363D0" w:rsidRDefault="002363D0">
                      <w:pPr>
                        <w:spacing w:line="154" w:lineRule="exact"/>
                        <w:rPr>
                          <w:sz w:val="16"/>
                        </w:rPr>
                      </w:pPr>
                      <w:r>
                        <w:rPr>
                          <w:w w:val="105"/>
                          <w:sz w:val="16"/>
                        </w:rPr>
                        <w:t>2</w:t>
                      </w:r>
                    </w:p>
                  </w:txbxContent>
                </v:textbox>
                <w10:wrap anchorx="page"/>
              </v:shape>
            </w:pict>
          </mc:Fallback>
        </mc:AlternateContent>
      </w:r>
      <w:r>
        <w:rPr>
          <w:noProof/>
        </w:rPr>
        <mc:AlternateContent>
          <mc:Choice Requires="wps">
            <w:drawing>
              <wp:anchor distT="0" distB="0" distL="114300" distR="114300" simplePos="0" relativeHeight="251664896" behindDoc="1" locked="0" layoutInCell="1" allowOverlap="1" wp14:anchorId="0C811A0C" wp14:editId="4FD0EEC3">
                <wp:simplePos x="0" y="0"/>
                <wp:positionH relativeFrom="page">
                  <wp:posOffset>3289300</wp:posOffset>
                </wp:positionH>
                <wp:positionV relativeFrom="paragraph">
                  <wp:posOffset>156210</wp:posOffset>
                </wp:positionV>
                <wp:extent cx="53975" cy="101600"/>
                <wp:effectExtent l="3175" t="0" r="0" b="0"/>
                <wp:wrapNone/>
                <wp:docPr id="124"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7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BDBCF8" w14:textId="77777777" w:rsidR="002363D0" w:rsidRDefault="002363D0">
                            <w:pPr>
                              <w:spacing w:line="154" w:lineRule="exact"/>
                              <w:rPr>
                                <w:sz w:val="16"/>
                              </w:rPr>
                            </w:pPr>
                            <w:r>
                              <w:rPr>
                                <w:w w:val="105"/>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811A0C" id="Text Box 63" o:spid="_x0000_s1041" type="#_x0000_t202" style="position:absolute;left:0;text-align:left;margin-left:259pt;margin-top:12.3pt;width:4.25pt;height:8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" filled="f" stroked="f">
                <v:textbox inset="0,0,0,0">
                  <w:txbxContent>
                    <w:p w14:paraId="0DBDBCF8" w14:textId="77777777" w:rsidR="002363D0" w:rsidRDefault="002363D0">
                      <w:pPr>
                        <w:spacing w:line="154" w:lineRule="exact"/>
                        <w:rPr>
                          <w:sz w:val="16"/>
                        </w:rPr>
                      </w:pPr>
                      <w:r>
                        <w:rPr>
                          <w:w w:val="105"/>
                          <w:sz w:val="16"/>
                        </w:rPr>
                        <w:t>¯</w:t>
                      </w:r>
                    </w:p>
                  </w:txbxContent>
                </v:textbox>
                <w10:wrap anchorx="page"/>
              </v:shape>
            </w:pict>
          </mc:Fallback>
        </mc:AlternateContent>
      </w:r>
      <w:r w:rsidR="008F0850">
        <w:rPr>
          <w:w w:val="108"/>
        </w:rPr>
        <w:t>and</w:t>
      </w:r>
      <w:r w:rsidR="008F0850">
        <w:rPr>
          <w:spacing w:val="18"/>
        </w:rPr>
        <w:t xml:space="preserve"> </w:t>
      </w:r>
      <w:r w:rsidR="008F0850">
        <w:rPr>
          <w:w w:val="110"/>
        </w:rPr>
        <w:t>the</w:t>
      </w:r>
      <w:r w:rsidR="008F0850">
        <w:rPr>
          <w:spacing w:val="18"/>
        </w:rPr>
        <w:t xml:space="preserve"> </w:t>
      </w:r>
      <w:r w:rsidR="008F0850">
        <w:rPr>
          <w:spacing w:val="-13"/>
          <w:w w:val="102"/>
        </w:rPr>
        <w:t>v</w:t>
      </w:r>
      <w:r w:rsidR="008F0850">
        <w:rPr>
          <w:w w:val="105"/>
        </w:rPr>
        <w:t>ariance</w:t>
      </w:r>
      <w:r w:rsidR="008F0850">
        <w:rPr>
          <w:spacing w:val="18"/>
        </w:rPr>
        <w:t xml:space="preserve"> </w:t>
      </w:r>
      <w:r w:rsidR="008F0850">
        <w:rPr>
          <w:w w:val="94"/>
        </w:rPr>
        <w:t>of</w:t>
      </w:r>
      <w:r w:rsidR="008F0850">
        <w:rPr>
          <w:spacing w:val="18"/>
        </w:rPr>
        <w:t xml:space="preserve"> </w:t>
      </w:r>
      <w:r w:rsidR="008F0850">
        <w:rPr>
          <w:w w:val="110"/>
        </w:rPr>
        <w:t>the</w:t>
      </w:r>
      <w:r w:rsidR="008F0850">
        <w:rPr>
          <w:spacing w:val="18"/>
        </w:rPr>
        <w:t xml:space="preserve"> </w:t>
      </w:r>
      <w:r w:rsidR="008F0850">
        <w:rPr>
          <w:w w:val="105"/>
        </w:rPr>
        <w:t>mean,</w:t>
      </w:r>
      <w:r w:rsidR="008F0850">
        <w:rPr>
          <w:spacing w:val="17"/>
        </w:rPr>
        <w:t xml:space="preserve"> </w:t>
      </w:r>
      <w:r w:rsidR="008F0850">
        <w:rPr>
          <w:w w:val="113"/>
        </w:rPr>
        <w:t>(</w:t>
      </w:r>
      <w:r w:rsidR="008F0850">
        <w:rPr>
          <w:rFonts w:ascii="Bookman Old Style"/>
          <w:i/>
          <w:w w:val="93"/>
        </w:rPr>
        <w:t>S</w:t>
      </w:r>
      <w:r w:rsidR="008F0850">
        <w:rPr>
          <w:rFonts w:ascii="Arial"/>
          <w:i/>
          <w:spacing w:val="-82"/>
          <w:w w:val="119"/>
          <w:position w:val="-5"/>
          <w:sz w:val="16"/>
        </w:rPr>
        <w:t>x</w:t>
      </w:r>
      <w:r w:rsidR="008F0850">
        <w:rPr>
          <w:spacing w:val="10"/>
          <w:w w:val="105"/>
          <w:position w:val="9"/>
          <w:sz w:val="16"/>
        </w:rPr>
        <w:t>2</w:t>
      </w:r>
      <w:r w:rsidR="008F0850">
        <w:rPr>
          <w:w w:val="111"/>
        </w:rPr>
        <w:t>),</w:t>
      </w:r>
      <w:r w:rsidR="008F0850">
        <w:rPr>
          <w:spacing w:val="18"/>
        </w:rPr>
        <w:t xml:space="preserve"> </w:t>
      </w:r>
      <w:r w:rsidR="008F0850">
        <w:rPr>
          <w:w w:val="98"/>
        </w:rPr>
        <w:t>is</w:t>
      </w:r>
      <w:r w:rsidR="008F0850">
        <w:rPr>
          <w:spacing w:val="18"/>
        </w:rPr>
        <w:t xml:space="preserve"> </w:t>
      </w:r>
      <w:r w:rsidR="008F0850">
        <w:rPr>
          <w:w w:val="102"/>
        </w:rPr>
        <w:t>simply</w:t>
      </w:r>
    </w:p>
    <w:p w14:paraId="59A8AE85" w14:textId="77777777" w:rsidR="00430DE3" w:rsidRDefault="00430DE3">
      <w:pPr>
        <w:pStyle w:val="BodyText"/>
        <w:rPr>
          <w:sz w:val="20"/>
        </w:rPr>
      </w:pPr>
    </w:p>
    <w:p w14:paraId="373C183B" w14:textId="77777777" w:rsidR="00430DE3" w:rsidRDefault="00430DE3">
      <w:pPr>
        <w:pStyle w:val="BodyText"/>
        <w:spacing w:before="4"/>
        <w:rPr>
          <w:sz w:val="20"/>
        </w:rPr>
      </w:pPr>
    </w:p>
    <w:p w14:paraId="177A6933" w14:textId="77777777" w:rsidR="00430DE3" w:rsidRDefault="00DD3DCA">
      <w:pPr>
        <w:spacing w:line="166" w:lineRule="exact"/>
        <w:ind w:left="650"/>
        <w:jc w:val="center"/>
        <w:rPr>
          <w:sz w:val="16"/>
        </w:rPr>
      </w:pPr>
      <w:r>
        <w:rPr>
          <w:noProof/>
        </w:rPr>
        <mc:AlternateContent>
          <mc:Choice Requires="wps">
            <w:drawing>
              <wp:anchor distT="0" distB="0" distL="114300" distR="114300" simplePos="0" relativeHeight="251665920" behindDoc="1" locked="0" layoutInCell="1" allowOverlap="1" wp14:anchorId="1D6495B8" wp14:editId="36D07662">
                <wp:simplePos x="0" y="0"/>
                <wp:positionH relativeFrom="page">
                  <wp:posOffset>3965575</wp:posOffset>
                </wp:positionH>
                <wp:positionV relativeFrom="paragraph">
                  <wp:posOffset>36195</wp:posOffset>
                </wp:positionV>
                <wp:extent cx="91440" cy="173355"/>
                <wp:effectExtent l="3175" t="635" r="635" b="0"/>
                <wp:wrapNone/>
                <wp:docPr id="123"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ECA210" w14:textId="77777777" w:rsidR="002363D0" w:rsidRDefault="002363D0">
                            <w:pPr>
                              <w:spacing w:line="235" w:lineRule="exact"/>
                              <w:rPr>
                                <w:sz w:val="16"/>
                              </w:rPr>
                            </w:pPr>
                            <w:r>
                              <w:rPr>
                                <w:rFonts w:ascii="Bookman Old Style"/>
                                <w:i/>
                                <w:spacing w:val="-144"/>
                                <w:sz w:val="24"/>
                              </w:rPr>
                              <w:t>S</w:t>
                            </w:r>
                            <w:r>
                              <w:rPr>
                                <w:w w:val="99"/>
                                <w:position w:val="-5"/>
                                <w:sz w:val="16"/>
                                <w:u w:val="single"/>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6495B8" id="Text Box 62" o:spid="_x0000_s1042" type="#_x0000_t202" style="position:absolute;left:0;text-align:left;margin-left:312.25pt;margin-top:2.85pt;width:7.2pt;height:13.6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" filled="f" stroked="f">
                <v:textbox inset="0,0,0,0">
                  <w:txbxContent>
                    <w:p w14:paraId="03ECA210" w14:textId="77777777" w:rsidR="002363D0" w:rsidRDefault="002363D0">
                      <w:pPr>
                        <w:spacing w:line="235" w:lineRule="exact"/>
                        <w:rPr>
                          <w:sz w:val="16"/>
                        </w:rPr>
                      </w:pPr>
                      <w:r>
                        <w:rPr>
                          <w:rFonts w:ascii="Bookman Old Style"/>
                          <w:i/>
                          <w:spacing w:val="-144"/>
                          <w:sz w:val="24"/>
                        </w:rPr>
                        <w:t>S</w:t>
                      </w:r>
                      <w:r>
                        <w:rPr>
                          <w:w w:val="99"/>
                          <w:position w:val="-5"/>
                          <w:sz w:val="16"/>
                          <w:u w:val="single"/>
                        </w:rPr>
                        <w:t xml:space="preserve"> </w:t>
                      </w:r>
                    </w:p>
                  </w:txbxContent>
                </v:textbox>
                <w10:wrap anchorx="page"/>
              </v:shape>
            </w:pict>
          </mc:Fallback>
        </mc:AlternateContent>
      </w:r>
      <w:r w:rsidR="008F0850">
        <w:rPr>
          <w:w w:val="105"/>
          <w:sz w:val="16"/>
        </w:rPr>
        <w:t>2</w:t>
      </w:r>
    </w:p>
    <w:p w14:paraId="4E22943B" w14:textId="77777777" w:rsidR="00430DE3" w:rsidRDefault="008F0850">
      <w:pPr>
        <w:tabs>
          <w:tab w:val="left" w:pos="4708"/>
          <w:tab w:val="left" w:pos="8343"/>
        </w:tabs>
        <w:spacing w:line="172" w:lineRule="exact"/>
        <w:ind w:left="3973"/>
        <w:rPr>
          <w:sz w:val="24"/>
        </w:rPr>
      </w:pPr>
      <w:r>
        <w:rPr>
          <w:rFonts w:ascii="Bookman Old Style"/>
          <w:i/>
          <w:spacing w:val="6"/>
          <w:w w:val="110"/>
          <w:sz w:val="24"/>
        </w:rPr>
        <w:t>S</w:t>
      </w:r>
      <w:r>
        <w:rPr>
          <w:spacing w:val="6"/>
          <w:w w:val="110"/>
          <w:position w:val="10"/>
          <w:sz w:val="16"/>
        </w:rPr>
        <w:t>2</w:t>
      </w:r>
      <w:r>
        <w:rPr>
          <w:spacing w:val="33"/>
          <w:w w:val="110"/>
          <w:position w:val="10"/>
          <w:sz w:val="16"/>
        </w:rPr>
        <w:t xml:space="preserve"> </w:t>
      </w:r>
      <w:r>
        <w:rPr>
          <w:w w:val="110"/>
          <w:sz w:val="24"/>
        </w:rPr>
        <w:t>=</w:t>
      </w:r>
      <w:r>
        <w:rPr>
          <w:w w:val="110"/>
          <w:sz w:val="24"/>
        </w:rPr>
        <w:tab/>
      </w:r>
      <w:proofErr w:type="gramStart"/>
      <w:r>
        <w:rPr>
          <w:rFonts w:ascii="Arial"/>
          <w:i/>
          <w:w w:val="110"/>
          <w:position w:val="10"/>
          <w:sz w:val="16"/>
          <w:u w:val="single"/>
        </w:rPr>
        <w:t>x</w:t>
      </w:r>
      <w:r>
        <w:rPr>
          <w:rFonts w:ascii="Arial"/>
          <w:i/>
          <w:spacing w:val="-14"/>
          <w:w w:val="110"/>
          <w:position w:val="10"/>
          <w:sz w:val="16"/>
          <w:u w:val="single"/>
        </w:rPr>
        <w:t xml:space="preserve"> </w:t>
      </w:r>
      <w:r>
        <w:rPr>
          <w:rFonts w:ascii="Bookman Old Style"/>
          <w:i/>
          <w:w w:val="110"/>
          <w:sz w:val="24"/>
        </w:rPr>
        <w:t>,</w:t>
      </w:r>
      <w:proofErr w:type="gramEnd"/>
      <w:r>
        <w:rPr>
          <w:rFonts w:ascii="Bookman Old Style"/>
          <w:i/>
          <w:w w:val="110"/>
          <w:sz w:val="24"/>
        </w:rPr>
        <w:tab/>
      </w:r>
      <w:r>
        <w:rPr>
          <w:w w:val="110"/>
          <w:sz w:val="24"/>
        </w:rPr>
        <w:t>(13)</w:t>
      </w:r>
    </w:p>
    <w:p w14:paraId="1F9D78F2" w14:textId="77777777" w:rsidR="00430DE3" w:rsidRDefault="008F0850">
      <w:pPr>
        <w:tabs>
          <w:tab w:val="left" w:pos="477"/>
        </w:tabs>
        <w:spacing w:line="276" w:lineRule="exact"/>
        <w:ind w:left="9"/>
        <w:jc w:val="center"/>
        <w:rPr>
          <w:rFonts w:ascii="Bookman Old Style" w:hAnsi="Bookman Old Style"/>
          <w:i/>
          <w:sz w:val="24"/>
        </w:rPr>
      </w:pPr>
      <w:r>
        <w:rPr>
          <w:rFonts w:ascii="Arial" w:hAnsi="Arial"/>
          <w:i/>
          <w:spacing w:val="-86"/>
          <w:w w:val="119"/>
          <w:sz w:val="16"/>
        </w:rPr>
        <w:t>x</w:t>
      </w:r>
      <w:r>
        <w:rPr>
          <w:w w:val="105"/>
          <w:sz w:val="16"/>
        </w:rPr>
        <w:t>¯</w:t>
      </w:r>
      <w:r>
        <w:rPr>
          <w:sz w:val="16"/>
        </w:rPr>
        <w:tab/>
      </w:r>
      <w:r>
        <w:rPr>
          <w:rFonts w:ascii="Bookman Old Style" w:hAnsi="Bookman Old Style"/>
          <w:i/>
          <w:w w:val="108"/>
          <w:position w:val="-9"/>
          <w:sz w:val="24"/>
        </w:rPr>
        <w:t>N</w:t>
      </w:r>
    </w:p>
    <w:p w14:paraId="7735A9C3" w14:textId="77777777" w:rsidR="00430DE3" w:rsidRDefault="00430DE3">
      <w:pPr>
        <w:pStyle w:val="BodyText"/>
        <w:spacing w:before="7"/>
        <w:rPr>
          <w:rFonts w:ascii="Bookman Old Style"/>
          <w:i/>
          <w:sz w:val="14"/>
        </w:rPr>
      </w:pPr>
    </w:p>
    <w:p w14:paraId="60BE937A" w14:textId="77777777" w:rsidR="00430DE3" w:rsidRDefault="00DD3DCA">
      <w:pPr>
        <w:pStyle w:val="BodyText"/>
        <w:spacing w:before="98" w:line="206" w:lineRule="auto"/>
        <w:ind w:left="119" w:right="118"/>
      </w:pPr>
      <w:r>
        <w:rPr>
          <w:noProof/>
        </w:rPr>
        <mc:AlternateContent>
          <mc:Choice Requires="wps">
            <w:drawing>
              <wp:anchor distT="0" distB="0" distL="114300" distR="114300" simplePos="0" relativeHeight="251657728" behindDoc="1" locked="0" layoutInCell="1" allowOverlap="1" wp14:anchorId="765A4C77" wp14:editId="01345A49">
                <wp:simplePos x="0" y="0"/>
                <wp:positionH relativeFrom="page">
                  <wp:posOffset>3172460</wp:posOffset>
                </wp:positionH>
                <wp:positionV relativeFrom="paragraph">
                  <wp:posOffset>366395</wp:posOffset>
                </wp:positionV>
                <wp:extent cx="135255" cy="0"/>
                <wp:effectExtent l="10160" t="10160" r="6985" b="8890"/>
                <wp:wrapNone/>
                <wp:docPr id="122" name="Lin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06C3F6" id="Line 61" o:spid="_x0000_s1026" style="position:absolute;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49.8pt,28.85pt" to="260.4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" strokeweight=".16864mm">
                <w10:wrap anchorx="page"/>
              </v:line>
            </w:pict>
          </mc:Fallback>
        </mc:AlternateContent>
      </w:r>
      <w:r>
        <w:rPr>
          <w:noProof/>
        </w:rPr>
        <mc:AlternateContent>
          <mc:Choice Requires="wps">
            <w:drawing>
              <wp:anchor distT="0" distB="0" distL="114300" distR="114300" simplePos="0" relativeHeight="251666944" behindDoc="1" locked="0" layoutInCell="1" allowOverlap="1" wp14:anchorId="5078491B" wp14:editId="31997F8E">
                <wp:simplePos x="0" y="0"/>
                <wp:positionH relativeFrom="page">
                  <wp:posOffset>1668780</wp:posOffset>
                </wp:positionH>
                <wp:positionV relativeFrom="paragraph">
                  <wp:posOffset>155575</wp:posOffset>
                </wp:positionV>
                <wp:extent cx="60960" cy="101600"/>
                <wp:effectExtent l="1905" t="0" r="3810" b="3810"/>
                <wp:wrapNone/>
                <wp:docPr id="121"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80B3B" w14:textId="77777777" w:rsidR="002363D0" w:rsidRDefault="002363D0">
                            <w:pPr>
                              <w:spacing w:line="153" w:lineRule="exact"/>
                              <w:rPr>
                                <w:rFonts w:ascii="Arial"/>
                                <w:i/>
                                <w:sz w:val="16"/>
                              </w:rPr>
                            </w:pPr>
                            <w:r>
                              <w:rPr>
                                <w:rFonts w:ascii="Arial"/>
                                <w:i/>
                                <w:w w:val="119"/>
                                <w:sz w:val="16"/>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78491B" id="Text Box 60" o:spid="_x0000_s1043" type="#_x0000_t202" style="position:absolute;left:0;text-align:left;margin-left:131.4pt;margin-top:12.25pt;width:4.8pt;height:8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" filled="f" stroked="f">
                <v:textbox inset="0,0,0,0">
                  <w:txbxContent>
                    <w:p w14:paraId="51480B3B" w14:textId="77777777" w:rsidR="002363D0" w:rsidRDefault="002363D0">
                      <w:pPr>
                        <w:spacing w:line="153" w:lineRule="exact"/>
                        <w:rPr>
                          <w:rFonts w:ascii="Arial"/>
                          <w:i/>
                          <w:sz w:val="16"/>
                        </w:rPr>
                      </w:pPr>
                      <w:r>
                        <w:rPr>
                          <w:rFonts w:ascii="Arial"/>
                          <w:i/>
                          <w:w w:val="119"/>
                          <w:sz w:val="16"/>
                        </w:rPr>
                        <w:t>x</w:t>
                      </w:r>
                    </w:p>
                  </w:txbxContent>
                </v:textbox>
                <w10:wrap anchorx="page"/>
              </v:shape>
            </w:pict>
          </mc:Fallback>
        </mc:AlternateContent>
      </w:r>
      <w:r w:rsidR="008F0850">
        <w:rPr>
          <w:w w:val="105"/>
        </w:rPr>
        <w:t xml:space="preserve">where </w:t>
      </w:r>
      <w:r w:rsidR="008F0850">
        <w:rPr>
          <w:rFonts w:ascii="Bookman Old Style" w:hAnsi="Bookman Old Style"/>
          <w:i/>
          <w:spacing w:val="6"/>
          <w:w w:val="105"/>
        </w:rPr>
        <w:t>S</w:t>
      </w:r>
      <w:r w:rsidR="008F0850">
        <w:rPr>
          <w:spacing w:val="6"/>
          <w:w w:val="105"/>
          <w:position w:val="9"/>
          <w:sz w:val="16"/>
        </w:rPr>
        <w:t>2</w:t>
      </w:r>
      <w:r w:rsidR="00DB52C2">
        <w:rPr>
          <w:spacing w:val="6"/>
          <w:w w:val="105"/>
          <w:position w:val="9"/>
          <w:sz w:val="16"/>
        </w:rPr>
        <w:t xml:space="preserve"> </w:t>
      </w:r>
      <w:r w:rsidR="008F0850">
        <w:rPr>
          <w:w w:val="105"/>
        </w:rPr>
        <w:t>is defined with the sample variance.</w:t>
      </w:r>
      <w:r w:rsidR="00DB52C2">
        <w:rPr>
          <w:w w:val="105"/>
        </w:rPr>
        <w:t xml:space="preserve"> </w:t>
      </w:r>
      <w:r w:rsidR="008F0850">
        <w:rPr>
          <w:w w:val="105"/>
        </w:rPr>
        <w:t>Therefore, the statistical uncertainty</w:t>
      </w:r>
      <w:r w:rsidR="00DB52C2">
        <w:rPr>
          <w:w w:val="105"/>
        </w:rPr>
        <w:t xml:space="preserve"> </w:t>
      </w:r>
      <w:r w:rsidR="008F0850">
        <w:rPr>
          <w:w w:val="105"/>
        </w:rPr>
        <w:t xml:space="preserve">in the results decreases with </w:t>
      </w:r>
      <w:r w:rsidR="008F0850">
        <w:rPr>
          <w:rFonts w:ascii="Lucida Sans Unicode" w:hAnsi="Lucida Sans Unicode"/>
          <w:w w:val="105"/>
          <w:position w:val="20"/>
        </w:rPr>
        <w:t>√</w:t>
      </w:r>
      <w:proofErr w:type="gramStart"/>
      <w:r w:rsidR="008F0850">
        <w:rPr>
          <w:rFonts w:ascii="Bookman Old Style" w:hAnsi="Bookman Old Style"/>
          <w:i/>
          <w:w w:val="105"/>
        </w:rPr>
        <w:t xml:space="preserve">N </w:t>
      </w:r>
      <w:r w:rsidR="008F0850">
        <w:rPr>
          <w:w w:val="105"/>
        </w:rPr>
        <w:t>.</w:t>
      </w:r>
      <w:proofErr w:type="gramEnd"/>
      <w:r w:rsidR="00DB52C2">
        <w:rPr>
          <w:w w:val="105"/>
        </w:rPr>
        <w:t xml:space="preserve"> </w:t>
      </w:r>
      <w:r w:rsidR="008F0850">
        <w:rPr>
          <w:w w:val="105"/>
        </w:rPr>
        <w:t xml:space="preserve">The precision of the result can </w:t>
      </w:r>
      <w:r w:rsidR="008F0850">
        <w:rPr>
          <w:spacing w:val="3"/>
          <w:w w:val="105"/>
        </w:rPr>
        <w:t xml:space="preserve">be </w:t>
      </w:r>
      <w:proofErr w:type="gramStart"/>
      <w:r w:rsidR="008F0850">
        <w:rPr>
          <w:w w:val="105"/>
        </w:rPr>
        <w:t>improved</w:t>
      </w:r>
      <w:r w:rsidR="00DB52C2">
        <w:rPr>
          <w:w w:val="105"/>
        </w:rPr>
        <w:t xml:space="preserve"> </w:t>
      </w:r>
      <w:r w:rsidR="008F0850">
        <w:rPr>
          <w:spacing w:val="48"/>
          <w:w w:val="105"/>
        </w:rPr>
        <w:t xml:space="preserve"> </w:t>
      </w:r>
      <w:r w:rsidR="008F0850">
        <w:rPr>
          <w:w w:val="105"/>
        </w:rPr>
        <w:t>with</w:t>
      </w:r>
      <w:proofErr w:type="gramEnd"/>
    </w:p>
    <w:p w14:paraId="0A2C900E" w14:textId="77777777" w:rsidR="00430DE3" w:rsidRDefault="008F0850">
      <w:pPr>
        <w:pStyle w:val="BodyText"/>
        <w:spacing w:before="210" w:line="393" w:lineRule="auto"/>
        <w:ind w:left="119"/>
      </w:pPr>
      <w:r>
        <w:rPr>
          <w:w w:val="105"/>
        </w:rPr>
        <w:t xml:space="preserve">more histories, shrinking the spread in </w:t>
      </w:r>
      <w:r>
        <w:rPr>
          <w:rFonts w:ascii="Bookman Old Style"/>
          <w:i/>
          <w:w w:val="105"/>
        </w:rPr>
        <w:t>x</w:t>
      </w:r>
      <w:proofErr w:type="spellStart"/>
      <w:r>
        <w:rPr>
          <w:rFonts w:ascii="Arial"/>
          <w:i/>
          <w:w w:val="105"/>
          <w:position w:val="-3"/>
          <w:sz w:val="16"/>
        </w:rPr>
        <w:t>i</w:t>
      </w:r>
      <w:proofErr w:type="spellEnd"/>
      <w:r>
        <w:rPr>
          <w:w w:val="105"/>
        </w:rPr>
        <w:t>. However, the accuracy cannot be improved. Accuracy is impacted by systematic errors, such as uncertainty in the nuclear data.</w:t>
      </w:r>
    </w:p>
    <w:p w14:paraId="6A9F2FAB" w14:textId="77777777" w:rsidR="00430DE3" w:rsidRDefault="00430DE3">
      <w:pPr>
        <w:pStyle w:val="BodyText"/>
        <w:spacing w:before="9"/>
        <w:rPr>
          <w:sz w:val="31"/>
        </w:rPr>
      </w:pPr>
    </w:p>
    <w:p w14:paraId="77F49101" w14:textId="77777777" w:rsidR="00430DE3" w:rsidRDefault="008F0850">
      <w:pPr>
        <w:pStyle w:val="Heading2"/>
        <w:numPr>
          <w:ilvl w:val="2"/>
          <w:numId w:val="13"/>
        </w:numPr>
        <w:tabs>
          <w:tab w:val="left" w:pos="1293"/>
          <w:tab w:val="left" w:pos="1294"/>
        </w:tabs>
      </w:pPr>
      <w:bookmarkStart w:id="294" w:name="Comparison_of_Monte_Carlo_Neutron_Transp"/>
      <w:bookmarkStart w:id="295" w:name="_bookmark50"/>
      <w:bookmarkEnd w:id="294"/>
      <w:bookmarkEnd w:id="295"/>
      <w:r>
        <w:rPr>
          <w:w w:val="110"/>
        </w:rPr>
        <w:t xml:space="preserve">Comparison of Monte Carlo Neutron </w:t>
      </w:r>
      <w:proofErr w:type="gramStart"/>
      <w:r>
        <w:rPr>
          <w:w w:val="110"/>
        </w:rPr>
        <w:t>Transport</w:t>
      </w:r>
      <w:r w:rsidR="00DB52C2">
        <w:rPr>
          <w:w w:val="110"/>
        </w:rPr>
        <w:t xml:space="preserve">  </w:t>
      </w:r>
      <w:r>
        <w:rPr>
          <w:w w:val="110"/>
        </w:rPr>
        <w:t>Results</w:t>
      </w:r>
      <w:proofErr w:type="gramEnd"/>
    </w:p>
    <w:p w14:paraId="7C6BC40D" w14:textId="77777777" w:rsidR="00430DE3" w:rsidRDefault="00430DE3">
      <w:pPr>
        <w:pStyle w:val="BodyText"/>
        <w:spacing w:before="11"/>
        <w:rPr>
          <w:b/>
          <w:sz w:val="30"/>
        </w:rPr>
      </w:pPr>
    </w:p>
    <w:p w14:paraId="4D4D2E1E" w14:textId="4752F528" w:rsidR="00430DE3" w:rsidRDefault="008F0850">
      <w:pPr>
        <w:pStyle w:val="BodyText"/>
        <w:spacing w:line="415" w:lineRule="auto"/>
        <w:ind w:left="119" w:right="117" w:firstLine="351"/>
        <w:jc w:val="both"/>
      </w:pPr>
      <w:r>
        <w:rPr>
          <w:w w:val="105"/>
        </w:rPr>
        <w:t xml:space="preserve">The results from different Monte Carlo simulation codes often produce slightly different results. The outputs are generally in better agreement for criticality </w:t>
      </w:r>
      <w:proofErr w:type="spellStart"/>
      <w:r>
        <w:rPr>
          <w:w w:val="105"/>
        </w:rPr>
        <w:t>calcula</w:t>
      </w:r>
      <w:proofErr w:type="spellEnd"/>
      <w:r>
        <w:rPr>
          <w:w w:val="105"/>
        </w:rPr>
        <w:t xml:space="preserve">- </w:t>
      </w:r>
      <w:proofErr w:type="spellStart"/>
      <w:r>
        <w:rPr>
          <w:w w:val="105"/>
        </w:rPr>
        <w:t>tions</w:t>
      </w:r>
      <w:proofErr w:type="spellEnd"/>
      <w:r>
        <w:rPr>
          <w:w w:val="105"/>
        </w:rPr>
        <w:t xml:space="preserve"> of critical assemblies and nuclear reactor analysis. It is important to gauge the </w:t>
      </w:r>
      <w:del w:id="296" w:author="Bucy, Anna M Ctr USAF AETC AFIT/ENP" w:date="2019-01-07T15:14:00Z">
        <w:r w:rsidDel="00505327">
          <w:rPr>
            <w:w w:val="105"/>
          </w:rPr>
          <w:delText xml:space="preserve">impact </w:delText>
        </w:r>
      </w:del>
      <w:ins w:id="297" w:author="Bucy, Anna M Ctr USAF AETC AFIT/ENP" w:date="2019-01-07T15:14:00Z">
        <w:r w:rsidR="00505327">
          <w:rPr>
            <w:w w:val="105"/>
          </w:rPr>
          <w:t xml:space="preserve">effect </w:t>
        </w:r>
      </w:ins>
      <w:r>
        <w:rPr>
          <w:w w:val="105"/>
        </w:rPr>
        <w:t xml:space="preserve">of utilizing different transport codes to see </w:t>
      </w:r>
      <w:r>
        <w:rPr>
          <w:spacing w:val="-3"/>
          <w:w w:val="105"/>
        </w:rPr>
        <w:t xml:space="preserve">how </w:t>
      </w:r>
      <w:r>
        <w:rPr>
          <w:spacing w:val="-4"/>
          <w:w w:val="105"/>
        </w:rPr>
        <w:t xml:space="preserve">much </w:t>
      </w:r>
      <w:r>
        <w:rPr>
          <w:w w:val="105"/>
        </w:rPr>
        <w:t xml:space="preserve">variance is expected. Some of the differences that </w:t>
      </w:r>
      <w:del w:id="298" w:author="Bucy, Anna M Ctr USAF AETC AFIT/ENP" w:date="2019-01-07T15:15:00Z">
        <w:r w:rsidDel="00505327">
          <w:rPr>
            <w:w w:val="105"/>
          </w:rPr>
          <w:delText xml:space="preserve">impact </w:delText>
        </w:r>
      </w:del>
      <w:proofErr w:type="gramStart"/>
      <w:ins w:id="299" w:author="Bucy, Anna M Ctr USAF AETC AFIT/ENP" w:date="2019-01-07T15:15:00Z">
        <w:r w:rsidR="00505327">
          <w:rPr>
            <w:w w:val="105"/>
          </w:rPr>
          <w:t xml:space="preserve">effect  </w:t>
        </w:r>
      </w:ins>
      <w:r>
        <w:rPr>
          <w:w w:val="105"/>
        </w:rPr>
        <w:t>Monte</w:t>
      </w:r>
      <w:proofErr w:type="gramEnd"/>
      <w:r>
        <w:rPr>
          <w:w w:val="105"/>
        </w:rPr>
        <w:t xml:space="preserve"> Carlo simulations are within the structure of the code itself, statistical error, or different starting seeds, while others are based on the nuclear data that </w:t>
      </w:r>
      <w:r>
        <w:rPr>
          <w:spacing w:val="-3"/>
          <w:w w:val="105"/>
        </w:rPr>
        <w:t xml:space="preserve">may </w:t>
      </w:r>
      <w:r>
        <w:rPr>
          <w:spacing w:val="3"/>
          <w:w w:val="105"/>
        </w:rPr>
        <w:t xml:space="preserve">be </w:t>
      </w:r>
      <w:r>
        <w:rPr>
          <w:w w:val="105"/>
        </w:rPr>
        <w:t>altered, geometry or source implementation, or user error.</w:t>
      </w:r>
    </w:p>
    <w:p w14:paraId="24EF176E" w14:textId="77777777" w:rsidR="00430DE3" w:rsidRDefault="008F0850">
      <w:pPr>
        <w:pStyle w:val="BodyText"/>
        <w:spacing w:before="8"/>
        <w:ind w:left="471"/>
      </w:pPr>
      <w:r>
        <w:rPr>
          <w:w w:val="105"/>
        </w:rPr>
        <w:lastRenderedPageBreak/>
        <w:t>Criticality is a well-understood nuclear engineering problem that the nuclear</w:t>
      </w:r>
      <w:r w:rsidR="00DB52C2">
        <w:rPr>
          <w:w w:val="105"/>
        </w:rPr>
        <w:t xml:space="preserve"> </w:t>
      </w:r>
      <w:r>
        <w:rPr>
          <w:w w:val="105"/>
        </w:rPr>
        <w:t>data</w:t>
      </w:r>
    </w:p>
    <w:p w14:paraId="0362AB56" w14:textId="77777777" w:rsidR="00430DE3" w:rsidRDefault="00430DE3">
      <w:pPr>
        <w:sectPr w:rsidR="00430DE3">
          <w:type w:val="continuous"/>
          <w:pgSz w:w="12240" w:h="15840"/>
          <w:pgMar w:top="1500" w:right="1680" w:bottom="280" w:left="1680" w:header="720" w:footer="720" w:gutter="0"/>
          <w:cols w:space="720"/>
        </w:sectPr>
      </w:pPr>
    </w:p>
    <w:p w14:paraId="7B53A395" w14:textId="77777777" w:rsidR="00430DE3" w:rsidRDefault="008F0850">
      <w:pPr>
        <w:pStyle w:val="BodyText"/>
        <w:spacing w:before="35" w:line="415" w:lineRule="auto"/>
        <w:ind w:left="120" w:right="118"/>
        <w:jc w:val="both"/>
      </w:pPr>
      <w:r>
        <w:rPr>
          <w:w w:val="105"/>
        </w:rPr>
        <w:lastRenderedPageBreak/>
        <w:t xml:space="preserve">libraries are validated against. A study conducted on a high temperature pebble-bed reactor compared SCALE’s CSAS6 module for criticality calculations to MCNP5’s </w:t>
      </w:r>
      <w:proofErr w:type="spellStart"/>
      <w:r>
        <w:rPr>
          <w:spacing w:val="-7"/>
          <w:w w:val="102"/>
        </w:rPr>
        <w:t>k</w:t>
      </w:r>
      <w:r>
        <w:rPr>
          <w:w w:val="97"/>
        </w:rPr>
        <w:t>c</w:t>
      </w:r>
      <w:r>
        <w:rPr>
          <w:spacing w:val="6"/>
          <w:w w:val="97"/>
        </w:rPr>
        <w:t>o</w:t>
      </w:r>
      <w:r>
        <w:rPr>
          <w:w w:val="103"/>
        </w:rPr>
        <w:t>de</w:t>
      </w:r>
      <w:proofErr w:type="spellEnd"/>
      <w:r w:rsidR="00DB52C2">
        <w:t xml:space="preserve"> </w:t>
      </w:r>
      <w:r>
        <w:rPr>
          <w:w w:val="81"/>
        </w:rPr>
        <w:t>[</w:t>
      </w:r>
      <w:hyperlink w:anchor="_bookmark195" w:history="1">
        <w:r>
          <w:rPr>
            <w:w w:val="97"/>
          </w:rPr>
          <w:t>62</w:t>
        </w:r>
      </w:hyperlink>
      <w:r>
        <w:rPr>
          <w:w w:val="92"/>
        </w:rPr>
        <w:t>].</w:t>
      </w:r>
      <w:r w:rsidR="00DB52C2">
        <w:t xml:space="preserve"> </w:t>
      </w:r>
      <w:r>
        <w:rPr>
          <w:spacing w:val="-24"/>
        </w:rPr>
        <w:t xml:space="preserve"> </w:t>
      </w:r>
      <w:r>
        <w:rPr>
          <w:w w:val="107"/>
        </w:rPr>
        <w:t>The</w:t>
      </w:r>
      <w:r w:rsidR="00DB52C2">
        <w:t xml:space="preserve"> </w:t>
      </w:r>
      <w:r>
        <w:rPr>
          <w:w w:val="106"/>
        </w:rPr>
        <w:t>results</w:t>
      </w:r>
      <w:r w:rsidR="00DB52C2">
        <w:t xml:space="preserve"> </w:t>
      </w:r>
      <w:r>
        <w:rPr>
          <w:w w:val="101"/>
        </w:rPr>
        <w:t>sh</w:t>
      </w:r>
      <w:r>
        <w:rPr>
          <w:spacing w:val="-7"/>
          <w:w w:val="101"/>
        </w:rPr>
        <w:t>o</w:t>
      </w:r>
      <w:r>
        <w:rPr>
          <w:spacing w:val="-7"/>
          <w:w w:val="97"/>
        </w:rPr>
        <w:t>w</w:t>
      </w:r>
      <w:r>
        <w:rPr>
          <w:w w:val="103"/>
        </w:rPr>
        <w:t>ed</w:t>
      </w:r>
      <w:r w:rsidR="00DB52C2">
        <w:t xml:space="preserve"> </w:t>
      </w:r>
      <w:r>
        <w:rPr>
          <w:w w:val="109"/>
        </w:rPr>
        <w:t>a</w:t>
      </w:r>
      <w:r w:rsidR="00DB52C2">
        <w:t xml:space="preserve"> </w:t>
      </w:r>
      <w:r>
        <w:rPr>
          <w:w w:val="104"/>
        </w:rPr>
        <w:t>di</w:t>
      </w:r>
      <w:r>
        <w:rPr>
          <w:w w:val="85"/>
        </w:rPr>
        <w:t>ff</w:t>
      </w:r>
      <w:r>
        <w:rPr>
          <w:w w:val="104"/>
        </w:rPr>
        <w:t>e</w:t>
      </w:r>
      <w:r>
        <w:rPr>
          <w:spacing w:val="-1"/>
          <w:w w:val="104"/>
        </w:rPr>
        <w:t>r</w:t>
      </w:r>
      <w:r>
        <w:t>ence</w:t>
      </w:r>
      <w:r w:rsidR="00DB52C2">
        <w:t xml:space="preserve"> </w:t>
      </w:r>
      <w:r>
        <w:rPr>
          <w:w w:val="99"/>
        </w:rPr>
        <w:t>for</w:t>
      </w:r>
      <w:r w:rsidR="00DB52C2">
        <w:t xml:space="preserve"> </w:t>
      </w:r>
      <w:r>
        <w:rPr>
          <w:w w:val="104"/>
        </w:rPr>
        <w:t>calculating</w:t>
      </w:r>
      <w:r w:rsidR="00DB52C2">
        <w:t xml:space="preserve"> </w:t>
      </w:r>
      <w:proofErr w:type="gramStart"/>
      <w:r>
        <w:rPr>
          <w:rFonts w:ascii="Bookman Old Style" w:hAnsi="Bookman Old Style"/>
          <w:i/>
          <w:w w:val="84"/>
        </w:rPr>
        <w:t>k</w:t>
      </w:r>
      <w:r>
        <w:rPr>
          <w:rFonts w:ascii="Arial" w:hAnsi="Arial"/>
          <w:i/>
          <w:w w:val="119"/>
          <w:position w:val="-3"/>
          <w:sz w:val="16"/>
        </w:rPr>
        <w:t>e</w:t>
      </w:r>
      <w:r>
        <w:rPr>
          <w:rFonts w:ascii="Arial" w:hAnsi="Arial"/>
          <w:i/>
          <w:spacing w:val="17"/>
          <w:w w:val="119"/>
          <w:position w:val="-3"/>
          <w:sz w:val="16"/>
        </w:rPr>
        <w:t>f</w:t>
      </w:r>
      <w:r>
        <w:rPr>
          <w:rFonts w:ascii="Arial" w:hAnsi="Arial"/>
          <w:i/>
          <w:w w:val="182"/>
          <w:position w:val="-3"/>
          <w:sz w:val="16"/>
        </w:rPr>
        <w:t>f</w:t>
      </w:r>
      <w:r w:rsidR="00DB52C2">
        <w:rPr>
          <w:rFonts w:ascii="Arial" w:hAnsi="Arial"/>
          <w:i/>
          <w:position w:val="-3"/>
          <w:sz w:val="16"/>
        </w:rPr>
        <w:t xml:space="preserve"> </w:t>
      </w:r>
      <w:r>
        <w:rPr>
          <w:rFonts w:ascii="Arial" w:hAnsi="Arial"/>
          <w:i/>
          <w:spacing w:val="-11"/>
          <w:position w:val="-3"/>
          <w:sz w:val="16"/>
        </w:rPr>
        <w:t xml:space="preserve"> </w:t>
      </w:r>
      <w:r>
        <w:rPr>
          <w:w w:val="111"/>
        </w:rPr>
        <w:t>to</w:t>
      </w:r>
      <w:proofErr w:type="gramEnd"/>
      <w:r w:rsidR="00DB52C2">
        <w:t xml:space="preserve"> </w:t>
      </w:r>
      <w:r>
        <w:rPr>
          <w:spacing w:val="6"/>
          <w:w w:val="108"/>
        </w:rPr>
        <w:t>b</w:t>
      </w:r>
      <w:r>
        <w:rPr>
          <w:w w:val="97"/>
        </w:rPr>
        <w:t>e</w:t>
      </w:r>
      <w:r w:rsidR="00DB52C2">
        <w:t xml:space="preserve"> </w:t>
      </w:r>
      <w:r>
        <w:rPr>
          <w:w w:val="102"/>
        </w:rPr>
        <w:t>on</w:t>
      </w:r>
      <w:r w:rsidR="00DB52C2">
        <w:t xml:space="preserve"> </w:t>
      </w:r>
      <w:r>
        <w:rPr>
          <w:spacing w:val="-1"/>
          <w:w w:val="136"/>
        </w:rPr>
        <w:t>t</w:t>
      </w:r>
      <w:r>
        <w:rPr>
          <w:w w:val="103"/>
        </w:rPr>
        <w:t>he</w:t>
      </w:r>
      <w:r w:rsidR="00DB52C2">
        <w:t xml:space="preserve"> </w:t>
      </w:r>
      <w:r>
        <w:rPr>
          <w:w w:val="105"/>
        </w:rPr>
        <w:t>order</w:t>
      </w:r>
    </w:p>
    <w:p w14:paraId="52B784D0" w14:textId="77777777" w:rsidR="00430DE3" w:rsidRDefault="008F0850">
      <w:pPr>
        <w:pStyle w:val="BodyText"/>
        <w:spacing w:line="300" w:lineRule="exact"/>
        <w:ind w:left="119"/>
        <w:jc w:val="both"/>
      </w:pPr>
      <w:r>
        <w:rPr>
          <w:w w:val="94"/>
        </w:rPr>
        <w:t>of</w:t>
      </w:r>
      <w:r w:rsidR="00DB52C2">
        <w:t xml:space="preserve"> </w:t>
      </w:r>
      <w:r>
        <w:rPr>
          <w:w w:val="109"/>
        </w:rPr>
        <w:t>a</w:t>
      </w:r>
      <w:r w:rsidR="00DB52C2">
        <w:t xml:space="preserve"> </w:t>
      </w:r>
      <w:r>
        <w:rPr>
          <w:w w:val="95"/>
        </w:rPr>
        <w:t>few</w:t>
      </w:r>
      <w:r w:rsidR="00DB52C2">
        <w:t xml:space="preserve"> </w:t>
      </w:r>
      <w:r>
        <w:rPr>
          <w:spacing w:val="-7"/>
          <w:w w:val="108"/>
        </w:rPr>
        <w:t>h</w:t>
      </w:r>
      <w:r>
        <w:rPr>
          <w:w w:val="107"/>
        </w:rPr>
        <w:t>undred</w:t>
      </w:r>
      <w:r w:rsidR="00DB52C2">
        <w:t xml:space="preserve"> </w:t>
      </w:r>
      <w:r>
        <w:rPr>
          <w:spacing w:val="6"/>
          <w:w w:val="108"/>
        </w:rPr>
        <w:t>p</w:t>
      </w:r>
      <w:r>
        <w:rPr>
          <w:w w:val="102"/>
        </w:rPr>
        <w:t>erce</w:t>
      </w:r>
      <w:r>
        <w:rPr>
          <w:spacing w:val="-7"/>
          <w:w w:val="102"/>
        </w:rPr>
        <w:t>n</w:t>
      </w:r>
      <w:r>
        <w:rPr>
          <w:w w:val="136"/>
        </w:rPr>
        <w:t>t</w:t>
      </w:r>
      <w:r w:rsidR="00DB52C2">
        <w:t xml:space="preserve"> </w:t>
      </w:r>
      <w:r>
        <w:t>mile</w:t>
      </w:r>
      <w:r w:rsidR="00DB52C2">
        <w:t xml:space="preserve"> </w:t>
      </w:r>
      <w:r>
        <w:rPr>
          <w:w w:val="101"/>
        </w:rPr>
        <w:t>(10</w:t>
      </w:r>
      <w:r>
        <w:rPr>
          <w:w w:val="105"/>
          <w:position w:val="9"/>
          <w:sz w:val="16"/>
        </w:rPr>
        <w:t>5</w:t>
      </w:r>
      <w:r w:rsidR="00DB52C2">
        <w:rPr>
          <w:position w:val="9"/>
          <w:sz w:val="16"/>
        </w:rPr>
        <w:t xml:space="preserve"> </w:t>
      </w:r>
      <w:r>
        <w:rPr>
          <w:rFonts w:ascii="Lucida Sans Unicode" w:hAnsi="Lucida Sans Unicode"/>
          <w:w w:val="62"/>
        </w:rPr>
        <w:t>∗</w:t>
      </w:r>
      <w:r>
        <w:rPr>
          <w:rFonts w:ascii="Lucida Sans Unicode" w:hAnsi="Lucida Sans Unicode"/>
          <w:spacing w:val="-10"/>
        </w:rPr>
        <w:t xml:space="preserve"> </w:t>
      </w:r>
      <w:r>
        <w:rPr>
          <w:w w:val="113"/>
        </w:rPr>
        <w:t>(</w:t>
      </w:r>
      <w:r>
        <w:rPr>
          <w:rFonts w:ascii="Bookman Old Style" w:hAnsi="Bookman Old Style"/>
          <w:i/>
          <w:w w:val="84"/>
        </w:rPr>
        <w:t>k</w:t>
      </w:r>
      <w:r>
        <w:rPr>
          <w:rFonts w:ascii="Arial" w:hAnsi="Arial"/>
          <w:i/>
          <w:w w:val="119"/>
          <w:position w:val="-3"/>
          <w:sz w:val="16"/>
        </w:rPr>
        <w:t>e</w:t>
      </w:r>
      <w:r>
        <w:rPr>
          <w:rFonts w:ascii="Arial" w:hAnsi="Arial"/>
          <w:i/>
          <w:spacing w:val="17"/>
          <w:w w:val="119"/>
          <w:position w:val="-3"/>
          <w:sz w:val="16"/>
        </w:rPr>
        <w:t>f</w:t>
      </w:r>
      <w:r>
        <w:rPr>
          <w:rFonts w:ascii="Arial" w:hAnsi="Arial"/>
          <w:i/>
          <w:w w:val="182"/>
          <w:position w:val="-3"/>
          <w:sz w:val="16"/>
        </w:rPr>
        <w:t>f</w:t>
      </w:r>
      <w:r w:rsidR="00DB52C2">
        <w:rPr>
          <w:rFonts w:ascii="Arial" w:hAnsi="Arial"/>
          <w:i/>
          <w:position w:val="-3"/>
          <w:sz w:val="16"/>
        </w:rPr>
        <w:t xml:space="preserve"> </w:t>
      </w:r>
      <w:r>
        <w:rPr>
          <w:rFonts w:ascii="Lucida Sans Unicode" w:hAnsi="Lucida Sans Unicode"/>
          <w:w w:val="97"/>
        </w:rPr>
        <w:t>−</w:t>
      </w:r>
      <w:r>
        <w:rPr>
          <w:rFonts w:ascii="Lucida Sans Unicode" w:hAnsi="Lucida Sans Unicode"/>
          <w:spacing w:val="-10"/>
        </w:rPr>
        <w:t xml:space="preserve"> </w:t>
      </w:r>
      <w:r>
        <w:rPr>
          <w:w w:val="103"/>
        </w:rPr>
        <w:t>1)</w:t>
      </w:r>
      <w:r>
        <w:rPr>
          <w:rFonts w:ascii="Bookman Old Style" w:hAnsi="Bookman Old Style"/>
          <w:i/>
          <w:w w:val="82"/>
        </w:rPr>
        <w:t>/</w:t>
      </w:r>
      <w:proofErr w:type="gramStart"/>
      <w:r>
        <w:rPr>
          <w:rFonts w:ascii="Bookman Old Style" w:hAnsi="Bookman Old Style"/>
          <w:i/>
          <w:w w:val="82"/>
        </w:rPr>
        <w:t>k</w:t>
      </w:r>
      <w:r>
        <w:rPr>
          <w:rFonts w:ascii="Arial" w:hAnsi="Arial"/>
          <w:i/>
          <w:w w:val="119"/>
          <w:position w:val="-3"/>
          <w:sz w:val="16"/>
        </w:rPr>
        <w:t>e</w:t>
      </w:r>
      <w:r>
        <w:rPr>
          <w:rFonts w:ascii="Arial" w:hAnsi="Arial"/>
          <w:i/>
          <w:spacing w:val="17"/>
          <w:w w:val="119"/>
          <w:position w:val="-3"/>
          <w:sz w:val="16"/>
        </w:rPr>
        <w:t>f</w:t>
      </w:r>
      <w:r>
        <w:rPr>
          <w:rFonts w:ascii="Arial" w:hAnsi="Arial"/>
          <w:i/>
          <w:w w:val="182"/>
          <w:position w:val="-3"/>
          <w:sz w:val="16"/>
        </w:rPr>
        <w:t>f</w:t>
      </w:r>
      <w:r>
        <w:rPr>
          <w:rFonts w:ascii="Arial" w:hAnsi="Arial"/>
          <w:i/>
          <w:spacing w:val="-17"/>
          <w:position w:val="-3"/>
          <w:sz w:val="16"/>
        </w:rPr>
        <w:t xml:space="preserve"> </w:t>
      </w:r>
      <w:r>
        <w:rPr>
          <w:w w:val="111"/>
        </w:rPr>
        <w:t>)</w:t>
      </w:r>
      <w:proofErr w:type="gramEnd"/>
      <w:r>
        <w:rPr>
          <w:w w:val="111"/>
        </w:rPr>
        <w:t>.</w:t>
      </w:r>
      <w:r w:rsidR="00DB52C2">
        <w:t xml:space="preserve"> </w:t>
      </w:r>
      <w:r>
        <w:rPr>
          <w:spacing w:val="-19"/>
        </w:rPr>
        <w:t xml:space="preserve"> </w:t>
      </w:r>
      <w:r>
        <w:rPr>
          <w:w w:val="106"/>
        </w:rPr>
        <w:t>This</w:t>
      </w:r>
      <w:r w:rsidR="00DB52C2">
        <w:t xml:space="preserve"> </w:t>
      </w:r>
      <w:r>
        <w:rPr>
          <w:spacing w:val="-13"/>
          <w:w w:val="102"/>
        </w:rPr>
        <w:t>v</w:t>
      </w:r>
      <w:r>
        <w:rPr>
          <w:w w:val="105"/>
        </w:rPr>
        <w:t>ariance</w:t>
      </w:r>
      <w:r w:rsidR="00DB52C2">
        <w:t xml:space="preserve"> </w:t>
      </w:r>
      <w:r>
        <w:rPr>
          <w:w w:val="105"/>
        </w:rPr>
        <w:t>can</w:t>
      </w:r>
      <w:r w:rsidR="00DB52C2">
        <w:t xml:space="preserve"> </w:t>
      </w:r>
      <w:r>
        <w:rPr>
          <w:w w:val="101"/>
        </w:rPr>
        <w:t>easily</w:t>
      </w:r>
      <w:r w:rsidR="00DB52C2">
        <w:t xml:space="preserve"> </w:t>
      </w:r>
      <w:r>
        <w:rPr>
          <w:spacing w:val="6"/>
          <w:w w:val="108"/>
        </w:rPr>
        <w:t>b</w:t>
      </w:r>
      <w:r>
        <w:rPr>
          <w:w w:val="97"/>
        </w:rPr>
        <w:t>e</w:t>
      </w:r>
    </w:p>
    <w:p w14:paraId="656EF8CD" w14:textId="70014B63" w:rsidR="00430DE3" w:rsidRDefault="008F0850">
      <w:pPr>
        <w:pStyle w:val="BodyText"/>
        <w:spacing w:before="148" w:line="412" w:lineRule="auto"/>
        <w:ind w:left="119" w:right="117"/>
        <w:jc w:val="both"/>
      </w:pPr>
      <w:r>
        <w:rPr>
          <w:w w:val="105"/>
        </w:rPr>
        <w:t xml:space="preserve">handled for reactor operations; </w:t>
      </w:r>
      <w:r>
        <w:rPr>
          <w:spacing w:val="-3"/>
          <w:w w:val="105"/>
        </w:rPr>
        <w:t xml:space="preserve">however, </w:t>
      </w:r>
      <w:r>
        <w:rPr>
          <w:w w:val="105"/>
        </w:rPr>
        <w:t xml:space="preserve">this highlights that even well understood problems do </w:t>
      </w:r>
      <w:r>
        <w:rPr>
          <w:spacing w:val="-4"/>
          <w:w w:val="105"/>
        </w:rPr>
        <w:t xml:space="preserve">have </w:t>
      </w:r>
      <w:r>
        <w:rPr>
          <w:w w:val="105"/>
        </w:rPr>
        <w:t>differences based on operating code. A similar study of a pebble</w:t>
      </w:r>
      <w:ins w:id="300" w:author="Bucy, Anna M Ctr USAF AETC AFIT/ENP" w:date="2019-01-07T15:18:00Z">
        <w:r w:rsidR="00505327">
          <w:rPr>
            <w:w w:val="105"/>
          </w:rPr>
          <w:t>-</w:t>
        </w:r>
      </w:ins>
      <w:del w:id="301" w:author="Bucy, Anna M Ctr USAF AETC AFIT/ENP" w:date="2019-01-07T15:18:00Z">
        <w:r w:rsidDel="00505327">
          <w:rPr>
            <w:w w:val="105"/>
          </w:rPr>
          <w:delText xml:space="preserve"> </w:delText>
        </w:r>
      </w:del>
      <w:r>
        <w:rPr>
          <w:spacing w:val="6"/>
          <w:w w:val="108"/>
        </w:rPr>
        <w:t>b</w:t>
      </w:r>
      <w:r>
        <w:rPr>
          <w:w w:val="103"/>
        </w:rPr>
        <w:t>ed</w:t>
      </w:r>
      <w:r w:rsidR="00DB52C2">
        <w:t xml:space="preserve"> </w:t>
      </w:r>
      <w:r>
        <w:rPr>
          <w:w w:val="107"/>
        </w:rPr>
        <w:t>reactor</w:t>
      </w:r>
      <w:r w:rsidR="00DB52C2">
        <w:t xml:space="preserve"> </w:t>
      </w:r>
      <w:r>
        <w:rPr>
          <w:w w:val="105"/>
        </w:rPr>
        <w:t>determined</w:t>
      </w:r>
      <w:r w:rsidR="00DB52C2">
        <w:t xml:space="preserve"> </w:t>
      </w:r>
      <w:r>
        <w:rPr>
          <w:w w:val="119"/>
        </w:rPr>
        <w:t>that</w:t>
      </w:r>
      <w:r w:rsidR="00DB52C2">
        <w:t xml:space="preserve"> </w:t>
      </w:r>
      <w:r>
        <w:rPr>
          <w:w w:val="110"/>
        </w:rPr>
        <w:t>the</w:t>
      </w:r>
      <w:r w:rsidR="00DB52C2">
        <w:t xml:space="preserve"> </w:t>
      </w:r>
      <w:r>
        <w:rPr>
          <w:w w:val="104"/>
        </w:rPr>
        <w:t>di</w:t>
      </w:r>
      <w:r>
        <w:rPr>
          <w:w w:val="85"/>
        </w:rPr>
        <w:t>ff</w:t>
      </w:r>
      <w:r>
        <w:rPr>
          <w:w w:val="101"/>
        </w:rPr>
        <w:t>erence</w:t>
      </w:r>
      <w:r w:rsidR="00DB52C2">
        <w:t xml:space="preserve"> </w:t>
      </w:r>
      <w:r>
        <w:rPr>
          <w:w w:val="104"/>
        </w:rPr>
        <w:t>in</w:t>
      </w:r>
      <w:r w:rsidR="00DB52C2">
        <w:t xml:space="preserve"> </w:t>
      </w:r>
      <w:proofErr w:type="gramStart"/>
      <w:r>
        <w:rPr>
          <w:rFonts w:ascii="Bookman Old Style"/>
          <w:i/>
          <w:w w:val="84"/>
        </w:rPr>
        <w:t>k</w:t>
      </w:r>
      <w:r>
        <w:rPr>
          <w:rFonts w:ascii="Arial"/>
          <w:i/>
          <w:w w:val="119"/>
          <w:position w:val="-3"/>
          <w:sz w:val="16"/>
        </w:rPr>
        <w:t>e</w:t>
      </w:r>
      <w:r>
        <w:rPr>
          <w:rFonts w:ascii="Arial"/>
          <w:i/>
          <w:spacing w:val="17"/>
          <w:w w:val="119"/>
          <w:position w:val="-3"/>
          <w:sz w:val="16"/>
        </w:rPr>
        <w:t>f</w:t>
      </w:r>
      <w:r>
        <w:rPr>
          <w:rFonts w:ascii="Arial"/>
          <w:i/>
          <w:w w:val="182"/>
          <w:position w:val="-3"/>
          <w:sz w:val="16"/>
        </w:rPr>
        <w:t>f</w:t>
      </w:r>
      <w:r w:rsidR="00DB52C2">
        <w:rPr>
          <w:rFonts w:ascii="Arial"/>
          <w:i/>
          <w:position w:val="-3"/>
          <w:sz w:val="16"/>
        </w:rPr>
        <w:t xml:space="preserve"> </w:t>
      </w:r>
      <w:r>
        <w:rPr>
          <w:rFonts w:ascii="Arial"/>
          <w:i/>
          <w:spacing w:val="-1"/>
          <w:position w:val="-3"/>
          <w:sz w:val="16"/>
        </w:rPr>
        <w:t xml:space="preserve"> </w:t>
      </w:r>
      <w:r>
        <w:rPr>
          <w:w w:val="104"/>
        </w:rPr>
        <w:t>in</w:t>
      </w:r>
      <w:proofErr w:type="gramEnd"/>
      <w:r w:rsidR="00DB52C2">
        <w:t xml:space="preserve"> </w:t>
      </w:r>
      <w:r>
        <w:rPr>
          <w:w w:val="105"/>
        </w:rPr>
        <w:t>MCNP</w:t>
      </w:r>
      <w:r w:rsidR="00DB52C2">
        <w:t xml:space="preserve"> </w:t>
      </w:r>
      <w:r>
        <w:rPr>
          <w:w w:val="111"/>
        </w:rPr>
        <w:t>to</w:t>
      </w:r>
      <w:r w:rsidR="00DB52C2">
        <w:t xml:space="preserve"> </w:t>
      </w:r>
      <w:r>
        <w:rPr>
          <w:w w:val="102"/>
        </w:rPr>
        <w:t>SCALE</w:t>
      </w:r>
      <w:r w:rsidR="00DB52C2">
        <w:t xml:space="preserve"> </w:t>
      </w:r>
      <w:r>
        <w:rPr>
          <w:spacing w:val="-7"/>
          <w:w w:val="97"/>
        </w:rPr>
        <w:t>w</w:t>
      </w:r>
      <w:r>
        <w:rPr>
          <w:w w:val="104"/>
        </w:rPr>
        <w:t>as</w:t>
      </w:r>
      <w:r w:rsidR="00DB52C2">
        <w:t xml:space="preserve"> </w:t>
      </w:r>
      <w:r>
        <w:rPr>
          <w:w w:val="106"/>
        </w:rPr>
        <w:t xml:space="preserve">near </w:t>
      </w:r>
      <w:r>
        <w:rPr>
          <w:w w:val="105"/>
        </w:rPr>
        <w:t>half a percent [</w:t>
      </w:r>
      <w:hyperlink w:anchor="_bookmark196" w:history="1">
        <w:r>
          <w:rPr>
            <w:w w:val="105"/>
          </w:rPr>
          <w:t>63</w:t>
        </w:r>
      </w:hyperlink>
      <w:r>
        <w:rPr>
          <w:w w:val="105"/>
        </w:rPr>
        <w:t>].</w:t>
      </w:r>
      <w:r w:rsidR="00DB52C2">
        <w:rPr>
          <w:w w:val="105"/>
        </w:rPr>
        <w:t xml:space="preserve"> </w:t>
      </w:r>
      <w:r>
        <w:rPr>
          <w:w w:val="105"/>
        </w:rPr>
        <w:t xml:space="preserve">Another study compared the average gamma-ray dose </w:t>
      </w:r>
      <w:proofErr w:type="gramStart"/>
      <w:r>
        <w:rPr>
          <w:w w:val="105"/>
        </w:rPr>
        <w:t>outside</w:t>
      </w:r>
      <w:r w:rsidR="00DB52C2">
        <w:rPr>
          <w:w w:val="105"/>
        </w:rPr>
        <w:t xml:space="preserve">  </w:t>
      </w:r>
      <w:r>
        <w:rPr>
          <w:w w:val="105"/>
        </w:rPr>
        <w:t>of</w:t>
      </w:r>
      <w:proofErr w:type="gramEnd"/>
      <w:r>
        <w:rPr>
          <w:w w:val="105"/>
        </w:rPr>
        <w:t xml:space="preserve"> a spent nuclear fuel cask [</w:t>
      </w:r>
      <w:hyperlink w:anchor="_bookmark197" w:history="1">
        <w:r>
          <w:rPr>
            <w:w w:val="105"/>
          </w:rPr>
          <w:t>64</w:t>
        </w:r>
      </w:hyperlink>
      <w:r>
        <w:rPr>
          <w:w w:val="105"/>
        </w:rPr>
        <w:t xml:space="preserve">]. The difference in dose rates between the modeled SCALE and MCNP simulations </w:t>
      </w:r>
      <w:r>
        <w:rPr>
          <w:spacing w:val="-3"/>
          <w:w w:val="105"/>
        </w:rPr>
        <w:t xml:space="preserve">varied </w:t>
      </w:r>
      <w:r>
        <w:rPr>
          <w:w w:val="105"/>
        </w:rPr>
        <w:t xml:space="preserve">as </w:t>
      </w:r>
      <w:r>
        <w:rPr>
          <w:spacing w:val="-4"/>
          <w:w w:val="105"/>
        </w:rPr>
        <w:t xml:space="preserve">much </w:t>
      </w:r>
      <w:r>
        <w:rPr>
          <w:w w:val="105"/>
        </w:rPr>
        <w:t xml:space="preserve">as 27%. Again, this shows that the less benchmarked studies can </w:t>
      </w:r>
      <w:r>
        <w:rPr>
          <w:spacing w:val="-4"/>
          <w:w w:val="105"/>
        </w:rPr>
        <w:t xml:space="preserve">have </w:t>
      </w:r>
      <w:r>
        <w:rPr>
          <w:w w:val="105"/>
        </w:rPr>
        <w:t>large code-to-code</w:t>
      </w:r>
      <w:r>
        <w:rPr>
          <w:spacing w:val="22"/>
          <w:w w:val="105"/>
        </w:rPr>
        <w:t xml:space="preserve"> </w:t>
      </w:r>
      <w:r>
        <w:rPr>
          <w:w w:val="105"/>
        </w:rPr>
        <w:t>disagreements.</w:t>
      </w:r>
    </w:p>
    <w:p w14:paraId="6D4BB71F" w14:textId="77777777" w:rsidR="00430DE3" w:rsidRDefault="00430DE3">
      <w:pPr>
        <w:pStyle w:val="BodyText"/>
        <w:spacing w:before="2"/>
        <w:rPr>
          <w:sz w:val="32"/>
        </w:rPr>
      </w:pPr>
    </w:p>
    <w:p w14:paraId="0CBD1AA0" w14:textId="77777777" w:rsidR="00430DE3" w:rsidRDefault="008F0850">
      <w:pPr>
        <w:pStyle w:val="Heading2"/>
        <w:numPr>
          <w:ilvl w:val="1"/>
          <w:numId w:val="13"/>
        </w:numPr>
        <w:tabs>
          <w:tab w:val="left" w:pos="733"/>
        </w:tabs>
        <w:ind w:left="732" w:hanging="612"/>
        <w:jc w:val="both"/>
      </w:pPr>
      <w:bookmarkStart w:id="302" w:name="Foil_Activation"/>
      <w:bookmarkStart w:id="303" w:name="_bookmark51"/>
      <w:bookmarkEnd w:id="302"/>
      <w:bookmarkEnd w:id="303"/>
      <w:r>
        <w:rPr>
          <w:spacing w:val="-6"/>
          <w:w w:val="115"/>
        </w:rPr>
        <w:t>Foil</w:t>
      </w:r>
      <w:r>
        <w:rPr>
          <w:spacing w:val="9"/>
          <w:w w:val="115"/>
        </w:rPr>
        <w:t xml:space="preserve"> </w:t>
      </w:r>
      <w:r>
        <w:rPr>
          <w:w w:val="115"/>
        </w:rPr>
        <w:t>Activation</w:t>
      </w:r>
    </w:p>
    <w:p w14:paraId="4DB31110" w14:textId="77777777" w:rsidR="00430DE3" w:rsidRDefault="00430DE3">
      <w:pPr>
        <w:pStyle w:val="BodyText"/>
        <w:rPr>
          <w:b/>
        </w:rPr>
      </w:pPr>
    </w:p>
    <w:p w14:paraId="69A281B4" w14:textId="77777777" w:rsidR="00430DE3" w:rsidRDefault="008F0850">
      <w:pPr>
        <w:pStyle w:val="ListParagraph"/>
        <w:numPr>
          <w:ilvl w:val="2"/>
          <w:numId w:val="13"/>
        </w:numPr>
        <w:tabs>
          <w:tab w:val="left" w:pos="1293"/>
          <w:tab w:val="left" w:pos="1294"/>
        </w:tabs>
        <w:spacing w:before="162"/>
        <w:rPr>
          <w:b/>
          <w:sz w:val="24"/>
        </w:rPr>
      </w:pPr>
      <w:bookmarkStart w:id="304" w:name="Foil_Activation_Theory"/>
      <w:bookmarkStart w:id="305" w:name="_bookmark52"/>
      <w:bookmarkEnd w:id="304"/>
      <w:bookmarkEnd w:id="305"/>
      <w:r>
        <w:rPr>
          <w:b/>
          <w:spacing w:val="-6"/>
          <w:w w:val="115"/>
          <w:sz w:val="24"/>
        </w:rPr>
        <w:t xml:space="preserve">Foil </w:t>
      </w:r>
      <w:r>
        <w:rPr>
          <w:b/>
          <w:w w:val="115"/>
          <w:sz w:val="24"/>
        </w:rPr>
        <w:t>Activation</w:t>
      </w:r>
      <w:r>
        <w:rPr>
          <w:b/>
          <w:spacing w:val="21"/>
          <w:w w:val="115"/>
          <w:sz w:val="24"/>
        </w:rPr>
        <w:t xml:space="preserve"> </w:t>
      </w:r>
      <w:r>
        <w:rPr>
          <w:b/>
          <w:w w:val="115"/>
          <w:sz w:val="24"/>
        </w:rPr>
        <w:t>Theory</w:t>
      </w:r>
    </w:p>
    <w:p w14:paraId="1A56D000" w14:textId="77777777" w:rsidR="00430DE3" w:rsidRDefault="00430DE3">
      <w:pPr>
        <w:pStyle w:val="BodyText"/>
        <w:spacing w:before="11"/>
        <w:rPr>
          <w:b/>
          <w:sz w:val="30"/>
        </w:rPr>
      </w:pPr>
    </w:p>
    <w:p w14:paraId="0F766246" w14:textId="7CB5FBFD" w:rsidR="00430DE3" w:rsidRDefault="008F0850">
      <w:pPr>
        <w:pStyle w:val="BodyText"/>
        <w:spacing w:line="415" w:lineRule="auto"/>
        <w:ind w:left="120" w:right="117" w:firstLine="351"/>
        <w:jc w:val="both"/>
      </w:pPr>
      <w:r>
        <w:rPr>
          <w:w w:val="105"/>
        </w:rPr>
        <w:t>Foil activation is a method of characterizing an incident neutron flux through unfolding the response of the foils using the energy</w:t>
      </w:r>
      <w:ins w:id="306" w:author="Bucy, Anna M Ctr USAF AETC AFIT/ENP" w:date="2019-01-07T15:19:00Z">
        <w:r w:rsidR="00505327">
          <w:rPr>
            <w:w w:val="105"/>
          </w:rPr>
          <w:t>-</w:t>
        </w:r>
      </w:ins>
      <w:del w:id="307" w:author="Bucy, Anna M Ctr USAF AETC AFIT/ENP" w:date="2019-01-07T15:19:00Z">
        <w:r w:rsidDel="00505327">
          <w:rPr>
            <w:w w:val="105"/>
          </w:rPr>
          <w:delText xml:space="preserve"> </w:delText>
        </w:r>
      </w:del>
      <w:r>
        <w:rPr>
          <w:w w:val="105"/>
        </w:rPr>
        <w:t xml:space="preserve">dependent nuclear reaction </w:t>
      </w:r>
      <w:proofErr w:type="spellStart"/>
      <w:r>
        <w:rPr>
          <w:w w:val="105"/>
        </w:rPr>
        <w:t>chan</w:t>
      </w:r>
      <w:proofErr w:type="spellEnd"/>
      <w:r>
        <w:rPr>
          <w:w w:val="105"/>
        </w:rPr>
        <w:t xml:space="preserve">- </w:t>
      </w:r>
      <w:proofErr w:type="spellStart"/>
      <w:r>
        <w:rPr>
          <w:w w:val="105"/>
        </w:rPr>
        <w:t>nels</w:t>
      </w:r>
      <w:proofErr w:type="spellEnd"/>
      <w:r>
        <w:rPr>
          <w:w w:val="105"/>
        </w:rPr>
        <w:t xml:space="preserve"> in the foil. Activation experiments are essential for testing that require</w:t>
      </w:r>
      <w:del w:id="308" w:author="Bucy, Anna M Ctr USAF AETC AFIT/ENP" w:date="2019-01-07T15:24:00Z">
        <w:r w:rsidDel="005A227B">
          <w:rPr>
            <w:w w:val="105"/>
          </w:rPr>
          <w:delText>s</w:delText>
        </w:r>
      </w:del>
      <w:r>
        <w:rPr>
          <w:w w:val="105"/>
        </w:rPr>
        <w:t xml:space="preserve"> small geometry to fit in the apparatus or where electronics equipment for higher fidelity measuring techniques will be damaged.</w:t>
      </w:r>
    </w:p>
    <w:p w14:paraId="4BA4DBD7" w14:textId="77777777" w:rsidR="00430DE3" w:rsidRDefault="008F0850">
      <w:pPr>
        <w:pStyle w:val="BodyText"/>
        <w:spacing w:before="8" w:line="415" w:lineRule="auto"/>
        <w:ind w:left="120" w:right="117" w:firstLine="351"/>
        <w:jc w:val="both"/>
      </w:pPr>
      <w:r>
        <w:rPr>
          <w:w w:val="105"/>
        </w:rPr>
        <w:t>Activation foils produce measurable radioactive isotopes during the course of</w:t>
      </w:r>
      <w:r>
        <w:rPr>
          <w:spacing w:val="-38"/>
          <w:w w:val="105"/>
        </w:rPr>
        <w:t xml:space="preserve"> </w:t>
      </w:r>
      <w:proofErr w:type="spellStart"/>
      <w:r>
        <w:rPr>
          <w:w w:val="105"/>
        </w:rPr>
        <w:t>irra</w:t>
      </w:r>
      <w:proofErr w:type="spellEnd"/>
      <w:r>
        <w:rPr>
          <w:w w:val="105"/>
        </w:rPr>
        <w:t xml:space="preserve">- </w:t>
      </w:r>
      <w:proofErr w:type="spellStart"/>
      <w:r>
        <w:rPr>
          <w:w w:val="105"/>
        </w:rPr>
        <w:t>diation</w:t>
      </w:r>
      <w:proofErr w:type="spellEnd"/>
      <w:r>
        <w:rPr>
          <w:w w:val="105"/>
        </w:rPr>
        <w:t xml:space="preserve">. The production rate of radioactive isotopes is negated </w:t>
      </w:r>
      <w:r>
        <w:rPr>
          <w:spacing w:val="-4"/>
          <w:w w:val="105"/>
        </w:rPr>
        <w:t xml:space="preserve">by </w:t>
      </w:r>
      <w:r>
        <w:rPr>
          <w:w w:val="105"/>
        </w:rPr>
        <w:t>radioactive decay processes, which place an upper limit on the radioactivity of a foil [</w:t>
      </w:r>
      <w:hyperlink w:anchor="_bookmark198" w:history="1">
        <w:r>
          <w:rPr>
            <w:w w:val="105"/>
          </w:rPr>
          <w:t>65</w:t>
        </w:r>
      </w:hyperlink>
      <w:r>
        <w:rPr>
          <w:w w:val="105"/>
        </w:rPr>
        <w:t>]. The saturated activity</w:t>
      </w:r>
    </w:p>
    <w:p w14:paraId="0E929ABB" w14:textId="77777777" w:rsidR="00430DE3" w:rsidRDefault="00430DE3">
      <w:pPr>
        <w:pStyle w:val="BodyText"/>
        <w:spacing w:before="10"/>
        <w:rPr>
          <w:sz w:val="19"/>
        </w:rPr>
      </w:pPr>
    </w:p>
    <w:p w14:paraId="2946A052" w14:textId="77777777" w:rsidR="00430DE3" w:rsidRDefault="00430DE3">
      <w:pPr>
        <w:rPr>
          <w:sz w:val="19"/>
        </w:rPr>
        <w:sectPr w:rsidR="00430DE3">
          <w:pgSz w:w="12240" w:h="15840"/>
          <w:pgMar w:top="1420" w:right="1680" w:bottom="1380" w:left="1680" w:header="0" w:footer="1182" w:gutter="0"/>
          <w:cols w:space="720"/>
        </w:sectPr>
      </w:pPr>
    </w:p>
    <w:p w14:paraId="15813FF6" w14:textId="77777777" w:rsidR="00430DE3" w:rsidRDefault="008F0850">
      <w:pPr>
        <w:spacing w:before="256"/>
        <w:jc w:val="right"/>
        <w:rPr>
          <w:sz w:val="24"/>
        </w:rPr>
      </w:pPr>
      <w:r>
        <w:rPr>
          <w:rFonts w:ascii="Bookman Old Style" w:hAnsi="Bookman Old Style"/>
          <w:i/>
          <w:w w:val="125"/>
          <w:sz w:val="24"/>
        </w:rPr>
        <w:t>A</w:t>
      </w:r>
      <w:r>
        <w:rPr>
          <w:rFonts w:ascii="Arial" w:hAnsi="Arial"/>
          <w:i/>
          <w:w w:val="125"/>
          <w:position w:val="-3"/>
          <w:sz w:val="16"/>
        </w:rPr>
        <w:t xml:space="preserve">∞ </w:t>
      </w:r>
      <w:r>
        <w:rPr>
          <w:w w:val="125"/>
          <w:sz w:val="24"/>
        </w:rPr>
        <w:t xml:space="preserve">= </w:t>
      </w:r>
      <w:r>
        <w:rPr>
          <w:rFonts w:ascii="Bookman Old Style" w:hAnsi="Bookman Old Style"/>
          <w:i/>
          <w:w w:val="125"/>
          <w:sz w:val="24"/>
        </w:rPr>
        <w:t xml:space="preserve">R </w:t>
      </w:r>
      <w:r>
        <w:rPr>
          <w:w w:val="125"/>
          <w:sz w:val="24"/>
        </w:rPr>
        <w:t>=</w:t>
      </w:r>
    </w:p>
    <w:p w14:paraId="1A7F6F80" w14:textId="77777777" w:rsidR="00430DE3" w:rsidRDefault="008F0850">
      <w:pPr>
        <w:spacing w:before="69"/>
        <w:ind w:left="265"/>
        <w:rPr>
          <w:sz w:val="16"/>
        </w:rPr>
      </w:pPr>
      <w:r>
        <w:br w:type="column"/>
      </w:r>
      <w:r>
        <w:rPr>
          <w:rFonts w:ascii="Arial"/>
          <w:i/>
          <w:w w:val="110"/>
          <w:sz w:val="16"/>
        </w:rPr>
        <w:t>E</w:t>
      </w:r>
      <w:r>
        <w:rPr>
          <w:w w:val="110"/>
          <w:sz w:val="16"/>
        </w:rPr>
        <w:t>2</w:t>
      </w:r>
    </w:p>
    <w:p w14:paraId="25E53EA5" w14:textId="77777777" w:rsidR="00430DE3" w:rsidRDefault="00DD3DCA">
      <w:pPr>
        <w:tabs>
          <w:tab w:val="left" w:pos="4335"/>
        </w:tabs>
        <w:spacing w:before="1" w:line="296" w:lineRule="exact"/>
        <w:ind w:left="533"/>
        <w:rPr>
          <w:sz w:val="24"/>
        </w:rPr>
      </w:pPr>
      <w:r>
        <w:rPr>
          <w:noProof/>
        </w:rPr>
        <mc:AlternateContent>
          <mc:Choice Requires="wps">
            <w:drawing>
              <wp:anchor distT="0" distB="0" distL="114300" distR="114300" simplePos="0" relativeHeight="251638272" behindDoc="0" locked="0" layoutInCell="1" allowOverlap="1" wp14:anchorId="68BF3B5B" wp14:editId="0B550AEC">
                <wp:simplePos x="0" y="0"/>
                <wp:positionH relativeFrom="page">
                  <wp:posOffset>3628390</wp:posOffset>
                </wp:positionH>
                <wp:positionV relativeFrom="paragraph">
                  <wp:posOffset>-179705</wp:posOffset>
                </wp:positionV>
                <wp:extent cx="84455" cy="567055"/>
                <wp:effectExtent l="0" t="3175" r="1905" b="1270"/>
                <wp:wrapNone/>
                <wp:docPr id="120"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CBC0A7" w14:textId="77777777" w:rsidR="002363D0" w:rsidRDefault="002363D0">
                            <w:pPr>
                              <w:pStyle w:val="BodyText"/>
                              <w:spacing w:line="235" w:lineRule="exact"/>
                              <w:rPr>
                                <w:rFonts w:ascii="Arial"/>
                              </w:rPr>
                            </w:pPr>
                            <w:r>
                              <w:rPr>
                                <w:rFonts w:ascii="Arial"/>
                                <w:w w:val="166"/>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BF3B5B" id="Text Box 59" o:spid="_x0000_s1044" type="#_x0000_t202" style="position:absolute;left:0;text-align:left;margin-left:285.7pt;margin-top:-14.15pt;width:6.65pt;height:44.6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" filled="f" stroked="f">
                <v:textbox inset="0,0,0,0">
                  <w:txbxContent>
                    <w:p w14:paraId="60CBC0A7" w14:textId="77777777" w:rsidR="002363D0" w:rsidRDefault="002363D0">
                      <w:pPr>
                        <w:pStyle w:val="BodyText"/>
                        <w:spacing w:line="235" w:lineRule="exact"/>
                        <w:rPr>
                          <w:rFonts w:ascii="Arial"/>
                        </w:rPr>
                      </w:pPr>
                      <w:r>
                        <w:rPr>
                          <w:rFonts w:ascii="Arial"/>
                          <w:w w:val="166"/>
                        </w:rPr>
                        <w:t>r</w:t>
                      </w:r>
                    </w:p>
                  </w:txbxContent>
                </v:textbox>
                <w10:wrap anchorx="page"/>
              </v:shape>
            </w:pict>
          </mc:Fallback>
        </mc:AlternateContent>
      </w:r>
      <w:r w:rsidR="008F0850">
        <w:rPr>
          <w:rFonts w:ascii="Bookman Old Style" w:hAnsi="Bookman Old Style"/>
          <w:i/>
          <w:spacing w:val="3"/>
          <w:w w:val="105"/>
          <w:sz w:val="24"/>
        </w:rPr>
        <w:t>φ</w:t>
      </w:r>
      <w:r w:rsidR="008F0850">
        <w:rPr>
          <w:spacing w:val="3"/>
          <w:w w:val="105"/>
          <w:sz w:val="24"/>
        </w:rPr>
        <w:t>(</w:t>
      </w:r>
      <w:r w:rsidR="008F0850">
        <w:rPr>
          <w:rFonts w:ascii="Bookman Old Style" w:hAnsi="Bookman Old Style"/>
          <w:i/>
          <w:spacing w:val="3"/>
          <w:w w:val="105"/>
          <w:sz w:val="24"/>
        </w:rPr>
        <w:t>E</w:t>
      </w:r>
      <w:r w:rsidR="008F0850">
        <w:rPr>
          <w:spacing w:val="3"/>
          <w:w w:val="105"/>
          <w:sz w:val="24"/>
        </w:rPr>
        <w:t>)Σ(</w:t>
      </w:r>
      <w:r w:rsidR="008F0850">
        <w:rPr>
          <w:rFonts w:ascii="Bookman Old Style" w:hAnsi="Bookman Old Style"/>
          <w:i/>
          <w:spacing w:val="3"/>
          <w:w w:val="105"/>
          <w:sz w:val="24"/>
        </w:rPr>
        <w:t>E</w:t>
      </w:r>
      <w:r w:rsidR="008F0850">
        <w:rPr>
          <w:spacing w:val="3"/>
          <w:w w:val="105"/>
          <w:sz w:val="24"/>
        </w:rPr>
        <w:t>)</w:t>
      </w:r>
      <w:r w:rsidR="008F0850">
        <w:rPr>
          <w:rFonts w:ascii="Arial" w:hAnsi="Arial"/>
          <w:i/>
          <w:spacing w:val="3"/>
          <w:w w:val="105"/>
          <w:position w:val="-3"/>
          <w:sz w:val="16"/>
        </w:rPr>
        <w:t>act</w:t>
      </w:r>
      <w:r w:rsidR="008F0850">
        <w:rPr>
          <w:rFonts w:ascii="Bookman Old Style" w:hAnsi="Bookman Old Style"/>
          <w:i/>
          <w:spacing w:val="3"/>
          <w:w w:val="105"/>
          <w:sz w:val="24"/>
        </w:rPr>
        <w:t>V</w:t>
      </w:r>
      <w:r w:rsidR="008F0850">
        <w:rPr>
          <w:rFonts w:ascii="Bookman Old Style" w:hAnsi="Bookman Old Style"/>
          <w:i/>
          <w:spacing w:val="3"/>
          <w:w w:val="105"/>
          <w:sz w:val="24"/>
        </w:rPr>
        <w:tab/>
      </w:r>
      <w:r w:rsidR="008F0850">
        <w:rPr>
          <w:w w:val="105"/>
          <w:sz w:val="24"/>
        </w:rPr>
        <w:t>(14)</w:t>
      </w:r>
    </w:p>
    <w:p w14:paraId="66A0FBCF" w14:textId="77777777" w:rsidR="00430DE3" w:rsidRDefault="008F0850">
      <w:pPr>
        <w:spacing w:line="181" w:lineRule="exact"/>
        <w:ind w:left="159"/>
        <w:rPr>
          <w:sz w:val="16"/>
        </w:rPr>
      </w:pPr>
      <w:r>
        <w:rPr>
          <w:rFonts w:ascii="Arial"/>
          <w:i/>
          <w:w w:val="110"/>
          <w:sz w:val="16"/>
        </w:rPr>
        <w:t>E</w:t>
      </w:r>
      <w:r>
        <w:rPr>
          <w:w w:val="110"/>
          <w:sz w:val="16"/>
        </w:rPr>
        <w:t>1</w:t>
      </w:r>
    </w:p>
    <w:p w14:paraId="48E9130F" w14:textId="77777777" w:rsidR="00430DE3" w:rsidRDefault="00430DE3">
      <w:pPr>
        <w:spacing w:line="181" w:lineRule="exact"/>
        <w:rPr>
          <w:sz w:val="16"/>
        </w:rPr>
        <w:sectPr w:rsidR="00430DE3">
          <w:type w:val="continuous"/>
          <w:pgSz w:w="12240" w:h="15840"/>
          <w:pgMar w:top="1500" w:right="1680" w:bottom="280" w:left="1680" w:header="720" w:footer="720" w:gutter="0"/>
          <w:cols w:num="2" w:space="720" w:equalWidth="0">
            <w:col w:w="3968" w:space="40"/>
            <w:col w:w="4872"/>
          </w:cols>
        </w:sectPr>
      </w:pPr>
    </w:p>
    <w:p w14:paraId="308CFEA4" w14:textId="2BF0E416" w:rsidR="00430DE3" w:rsidRDefault="008F0850">
      <w:pPr>
        <w:pStyle w:val="BodyText"/>
        <w:spacing w:before="33" w:line="405" w:lineRule="auto"/>
        <w:ind w:left="119" w:right="117"/>
        <w:jc w:val="both"/>
      </w:pPr>
      <w:r>
        <w:rPr>
          <w:w w:val="105"/>
        </w:rPr>
        <w:lastRenderedPageBreak/>
        <w:t xml:space="preserve">is </w:t>
      </w:r>
      <w:r>
        <w:rPr>
          <w:spacing w:val="-3"/>
          <w:w w:val="105"/>
        </w:rPr>
        <w:t xml:space="preserve">equivalent </w:t>
      </w:r>
      <w:r>
        <w:rPr>
          <w:w w:val="105"/>
        </w:rPr>
        <w:t>to the reaction rate (</w:t>
      </w:r>
      <w:r>
        <w:rPr>
          <w:rFonts w:ascii="Bookman Old Style" w:hAnsi="Bookman Old Style"/>
          <w:i/>
          <w:w w:val="105"/>
        </w:rPr>
        <w:t>R</w:t>
      </w:r>
      <w:r>
        <w:rPr>
          <w:w w:val="105"/>
        </w:rPr>
        <w:t>),</w:t>
      </w:r>
      <w:r w:rsidR="00DB52C2">
        <w:rPr>
          <w:w w:val="105"/>
        </w:rPr>
        <w:t xml:space="preserve"> </w:t>
      </w:r>
      <w:r>
        <w:rPr>
          <w:w w:val="105"/>
        </w:rPr>
        <w:t>which is a function of the energy dependent</w:t>
      </w:r>
      <w:r w:rsidR="00DB52C2">
        <w:rPr>
          <w:w w:val="105"/>
        </w:rPr>
        <w:t xml:space="preserve"> </w:t>
      </w:r>
      <w:r>
        <w:rPr>
          <w:w w:val="105"/>
        </w:rPr>
        <w:t>flux (</w:t>
      </w:r>
      <w:r>
        <w:rPr>
          <w:rFonts w:ascii="Bookman Old Style" w:hAnsi="Bookman Old Style"/>
          <w:i/>
          <w:w w:val="105"/>
        </w:rPr>
        <w:t>φ</w:t>
      </w:r>
      <w:r>
        <w:rPr>
          <w:w w:val="105"/>
        </w:rPr>
        <w:t>), the macroscopic reaction activation cross</w:t>
      </w:r>
      <w:ins w:id="309" w:author="Bucy, Anna M Ctr USAF AETC AFIT/ENP" w:date="2019-01-08T16:41:00Z">
        <w:r w:rsidR="005C0CA8">
          <w:rPr>
            <w:w w:val="105"/>
          </w:rPr>
          <w:t xml:space="preserve"> </w:t>
        </w:r>
      </w:ins>
      <w:del w:id="310" w:author="Bucy, Anna M Ctr USAF AETC AFIT/ENP" w:date="2019-01-08T16:41:00Z">
        <w:r w:rsidDel="005C0CA8">
          <w:rPr>
            <w:w w:val="105"/>
          </w:rPr>
          <w:delText>-</w:delText>
        </w:r>
      </w:del>
      <w:r>
        <w:rPr>
          <w:w w:val="105"/>
        </w:rPr>
        <w:t xml:space="preserve">section </w:t>
      </w:r>
      <w:r>
        <w:rPr>
          <w:spacing w:val="2"/>
          <w:w w:val="105"/>
        </w:rPr>
        <w:t>(Σ(</w:t>
      </w:r>
      <w:r>
        <w:rPr>
          <w:rFonts w:ascii="Bookman Old Style" w:hAnsi="Bookman Old Style"/>
          <w:i/>
          <w:spacing w:val="2"/>
          <w:w w:val="105"/>
        </w:rPr>
        <w:t>E</w:t>
      </w:r>
      <w:r>
        <w:rPr>
          <w:spacing w:val="2"/>
          <w:w w:val="105"/>
        </w:rPr>
        <w:t>)</w:t>
      </w:r>
      <w:proofErr w:type="spellStart"/>
      <w:r>
        <w:rPr>
          <w:rFonts w:ascii="Arial" w:hAnsi="Arial"/>
          <w:i/>
          <w:spacing w:val="2"/>
          <w:w w:val="105"/>
          <w:position w:val="-3"/>
          <w:sz w:val="16"/>
        </w:rPr>
        <w:t>rxn</w:t>
      </w:r>
      <w:proofErr w:type="spellEnd"/>
      <w:r>
        <w:rPr>
          <w:spacing w:val="2"/>
          <w:w w:val="105"/>
        </w:rPr>
        <w:t xml:space="preserve">), </w:t>
      </w:r>
      <w:r>
        <w:rPr>
          <w:w w:val="105"/>
        </w:rPr>
        <w:t>and the volume of the foil (</w:t>
      </w:r>
      <w:proofErr w:type="gramStart"/>
      <w:r>
        <w:rPr>
          <w:rFonts w:ascii="Bookman Old Style" w:hAnsi="Bookman Old Style"/>
          <w:i/>
          <w:w w:val="105"/>
        </w:rPr>
        <w:t xml:space="preserve">V </w:t>
      </w:r>
      <w:r>
        <w:rPr>
          <w:w w:val="105"/>
        </w:rPr>
        <w:t>)</w:t>
      </w:r>
      <w:proofErr w:type="gramEnd"/>
      <w:r>
        <w:rPr>
          <w:w w:val="105"/>
        </w:rPr>
        <w:t xml:space="preserve">. The energy term </w:t>
      </w:r>
      <w:r>
        <w:rPr>
          <w:spacing w:val="3"/>
          <w:w w:val="105"/>
        </w:rPr>
        <w:t>(</w:t>
      </w:r>
      <w:r>
        <w:rPr>
          <w:rFonts w:ascii="Bookman Old Style" w:hAnsi="Bookman Old Style"/>
          <w:i/>
          <w:spacing w:val="3"/>
          <w:w w:val="105"/>
        </w:rPr>
        <w:t>E</w:t>
      </w:r>
      <w:r>
        <w:rPr>
          <w:spacing w:val="3"/>
          <w:w w:val="105"/>
        </w:rPr>
        <w:t xml:space="preserve">1) </w:t>
      </w:r>
      <w:r>
        <w:rPr>
          <w:w w:val="105"/>
        </w:rPr>
        <w:t xml:space="preserve">is zero in many cases; </w:t>
      </w:r>
      <w:r>
        <w:rPr>
          <w:spacing w:val="-3"/>
          <w:w w:val="105"/>
        </w:rPr>
        <w:t xml:space="preserve">however, </w:t>
      </w:r>
      <w:r>
        <w:rPr>
          <w:w w:val="105"/>
        </w:rPr>
        <w:t xml:space="preserve">threshold reactions require the incident neutron to </w:t>
      </w:r>
      <w:r>
        <w:rPr>
          <w:spacing w:val="3"/>
          <w:w w:val="105"/>
        </w:rPr>
        <w:t xml:space="preserve">be </w:t>
      </w:r>
      <w:r>
        <w:rPr>
          <w:w w:val="105"/>
        </w:rPr>
        <w:t>of higher energy to enable the reaction channel.</w:t>
      </w:r>
    </w:p>
    <w:p w14:paraId="2C11AB67" w14:textId="77777777" w:rsidR="00430DE3" w:rsidRDefault="008F0850">
      <w:pPr>
        <w:pStyle w:val="BodyText"/>
        <w:spacing w:before="18" w:line="415" w:lineRule="auto"/>
        <w:ind w:left="119" w:right="118" w:firstLine="351"/>
        <w:jc w:val="both"/>
      </w:pPr>
      <w:r>
        <w:rPr>
          <w:spacing w:val="-4"/>
          <w:w w:val="105"/>
        </w:rPr>
        <w:t xml:space="preserve">At </w:t>
      </w:r>
      <w:r>
        <w:rPr>
          <w:w w:val="105"/>
        </w:rPr>
        <w:t xml:space="preserve">six half-lives, a foil will </w:t>
      </w:r>
      <w:r>
        <w:rPr>
          <w:spacing w:val="-4"/>
          <w:w w:val="105"/>
        </w:rPr>
        <w:t xml:space="preserve">have </w:t>
      </w:r>
      <w:r>
        <w:rPr>
          <w:w w:val="105"/>
        </w:rPr>
        <w:t xml:space="preserve">reached approximately 98% of its saturation </w:t>
      </w:r>
      <w:r>
        <w:rPr>
          <w:spacing w:val="-3"/>
          <w:w w:val="105"/>
        </w:rPr>
        <w:t xml:space="preserve">activity, </w:t>
      </w:r>
      <w:r>
        <w:rPr>
          <w:w w:val="105"/>
        </w:rPr>
        <w:t>neglecting spatial and energy self-shielding effects [</w:t>
      </w:r>
      <w:hyperlink w:anchor="_bookmark198" w:history="1">
        <w:r>
          <w:rPr>
            <w:w w:val="105"/>
          </w:rPr>
          <w:t>65</w:t>
        </w:r>
      </w:hyperlink>
      <w:r>
        <w:rPr>
          <w:w w:val="105"/>
        </w:rPr>
        <w:t>]. When the activation is</w:t>
      </w:r>
      <w:r>
        <w:rPr>
          <w:spacing w:val="-9"/>
          <w:w w:val="105"/>
        </w:rPr>
        <w:t xml:space="preserve"> </w:t>
      </w:r>
      <w:r>
        <w:rPr>
          <w:w w:val="105"/>
        </w:rPr>
        <w:t>not</w:t>
      </w:r>
      <w:r>
        <w:rPr>
          <w:spacing w:val="-10"/>
          <w:w w:val="105"/>
        </w:rPr>
        <w:t xml:space="preserve"> </w:t>
      </w:r>
      <w:r>
        <w:rPr>
          <w:w w:val="105"/>
        </w:rPr>
        <w:t>sufficient</w:t>
      </w:r>
      <w:r>
        <w:rPr>
          <w:spacing w:val="-9"/>
          <w:w w:val="105"/>
        </w:rPr>
        <w:t xml:space="preserve"> </w:t>
      </w:r>
      <w:r>
        <w:rPr>
          <w:w w:val="105"/>
        </w:rPr>
        <w:t>to</w:t>
      </w:r>
      <w:r>
        <w:rPr>
          <w:spacing w:val="-10"/>
          <w:w w:val="105"/>
        </w:rPr>
        <w:t xml:space="preserve"> </w:t>
      </w:r>
      <w:r>
        <w:rPr>
          <w:w w:val="105"/>
        </w:rPr>
        <w:t>fully</w:t>
      </w:r>
      <w:r>
        <w:rPr>
          <w:spacing w:val="-9"/>
          <w:w w:val="105"/>
        </w:rPr>
        <w:t xml:space="preserve"> </w:t>
      </w:r>
      <w:r>
        <w:rPr>
          <w:w w:val="105"/>
        </w:rPr>
        <w:t>saturate</w:t>
      </w:r>
      <w:r>
        <w:rPr>
          <w:spacing w:val="-9"/>
          <w:w w:val="105"/>
        </w:rPr>
        <w:t xml:space="preserve"> </w:t>
      </w:r>
      <w:r>
        <w:rPr>
          <w:w w:val="105"/>
        </w:rPr>
        <w:t>the</w:t>
      </w:r>
      <w:r>
        <w:rPr>
          <w:spacing w:val="-9"/>
          <w:w w:val="105"/>
        </w:rPr>
        <w:t xml:space="preserve"> </w:t>
      </w:r>
      <w:r>
        <w:rPr>
          <w:w w:val="105"/>
        </w:rPr>
        <w:t>foil,</w:t>
      </w:r>
      <w:r>
        <w:rPr>
          <w:spacing w:val="-4"/>
          <w:w w:val="105"/>
        </w:rPr>
        <w:t xml:space="preserve"> </w:t>
      </w:r>
      <w:r>
        <w:rPr>
          <w:w w:val="105"/>
        </w:rPr>
        <w:t>a</w:t>
      </w:r>
      <w:r>
        <w:rPr>
          <w:spacing w:val="-9"/>
          <w:w w:val="105"/>
        </w:rPr>
        <w:t xml:space="preserve"> </w:t>
      </w:r>
      <w:r>
        <w:rPr>
          <w:w w:val="105"/>
        </w:rPr>
        <w:t>correction</w:t>
      </w:r>
      <w:r>
        <w:rPr>
          <w:spacing w:val="-9"/>
          <w:w w:val="105"/>
        </w:rPr>
        <w:t xml:space="preserve"> </w:t>
      </w:r>
      <w:r>
        <w:rPr>
          <w:w w:val="105"/>
        </w:rPr>
        <w:t>needs</w:t>
      </w:r>
      <w:r>
        <w:rPr>
          <w:spacing w:val="-10"/>
          <w:w w:val="105"/>
        </w:rPr>
        <w:t xml:space="preserve"> </w:t>
      </w:r>
      <w:r>
        <w:rPr>
          <w:w w:val="105"/>
        </w:rPr>
        <w:t>to</w:t>
      </w:r>
      <w:r>
        <w:rPr>
          <w:spacing w:val="-10"/>
          <w:w w:val="105"/>
        </w:rPr>
        <w:t xml:space="preserve"> </w:t>
      </w:r>
      <w:r>
        <w:rPr>
          <w:spacing w:val="3"/>
          <w:w w:val="105"/>
        </w:rPr>
        <w:t>be</w:t>
      </w:r>
      <w:r>
        <w:rPr>
          <w:spacing w:val="-10"/>
          <w:w w:val="105"/>
        </w:rPr>
        <w:t xml:space="preserve"> </w:t>
      </w:r>
      <w:r>
        <w:rPr>
          <w:w w:val="105"/>
        </w:rPr>
        <w:t>made.</w:t>
      </w:r>
      <w:r>
        <w:rPr>
          <w:spacing w:val="32"/>
          <w:w w:val="105"/>
        </w:rPr>
        <w:t xml:space="preserve"> </w:t>
      </w:r>
      <w:r>
        <w:rPr>
          <w:w w:val="105"/>
        </w:rPr>
        <w:t>The</w:t>
      </w:r>
      <w:r>
        <w:rPr>
          <w:spacing w:val="-9"/>
          <w:w w:val="105"/>
        </w:rPr>
        <w:t xml:space="preserve"> </w:t>
      </w:r>
      <w:r>
        <w:rPr>
          <w:w w:val="105"/>
        </w:rPr>
        <w:t xml:space="preserve">activation of the foil for a given irradiation time </w:t>
      </w:r>
      <w:r>
        <w:rPr>
          <w:spacing w:val="2"/>
          <w:w w:val="105"/>
        </w:rPr>
        <w:t>(</w:t>
      </w:r>
      <w:r>
        <w:rPr>
          <w:rFonts w:ascii="Bookman Old Style"/>
          <w:i/>
          <w:spacing w:val="2"/>
          <w:w w:val="105"/>
        </w:rPr>
        <w:t>t</w:t>
      </w:r>
      <w:proofErr w:type="spellStart"/>
      <w:r>
        <w:rPr>
          <w:rFonts w:ascii="Arial"/>
          <w:i/>
          <w:spacing w:val="2"/>
          <w:w w:val="105"/>
          <w:position w:val="-3"/>
          <w:sz w:val="16"/>
        </w:rPr>
        <w:t>i</w:t>
      </w:r>
      <w:proofErr w:type="spellEnd"/>
      <w:r>
        <w:rPr>
          <w:spacing w:val="2"/>
          <w:w w:val="105"/>
        </w:rPr>
        <w:t xml:space="preserve">) </w:t>
      </w:r>
      <w:r>
        <w:rPr>
          <w:w w:val="105"/>
        </w:rPr>
        <w:t>is given</w:t>
      </w:r>
      <w:r w:rsidR="00DB52C2">
        <w:rPr>
          <w:w w:val="105"/>
        </w:rPr>
        <w:t xml:space="preserve"> </w:t>
      </w:r>
      <w:r>
        <w:rPr>
          <w:w w:val="105"/>
        </w:rPr>
        <w:t>as</w:t>
      </w:r>
    </w:p>
    <w:p w14:paraId="3CE94F62" w14:textId="77777777" w:rsidR="00430DE3" w:rsidRDefault="00430DE3">
      <w:pPr>
        <w:pStyle w:val="BodyText"/>
        <w:spacing w:before="5"/>
        <w:rPr>
          <w:sz w:val="35"/>
        </w:rPr>
      </w:pPr>
    </w:p>
    <w:p w14:paraId="5D972895" w14:textId="77777777" w:rsidR="00430DE3" w:rsidRDefault="008F0850">
      <w:pPr>
        <w:tabs>
          <w:tab w:val="left" w:pos="8343"/>
        </w:tabs>
        <w:spacing w:before="1"/>
        <w:ind w:left="3405"/>
        <w:rPr>
          <w:sz w:val="24"/>
        </w:rPr>
      </w:pPr>
      <w:r>
        <w:rPr>
          <w:rFonts w:ascii="Bookman Old Style" w:hAnsi="Bookman Old Style"/>
          <w:i/>
          <w:w w:val="104"/>
          <w:sz w:val="24"/>
        </w:rPr>
        <w:t>A</w:t>
      </w:r>
      <w:r>
        <w:rPr>
          <w:w w:val="105"/>
          <w:position w:val="-3"/>
          <w:sz w:val="16"/>
        </w:rPr>
        <w:t>0</w:t>
      </w:r>
      <w:r w:rsidR="00DB52C2">
        <w:rPr>
          <w:position w:val="-3"/>
          <w:sz w:val="16"/>
        </w:rPr>
        <w:t xml:space="preserve"> </w:t>
      </w:r>
      <w:r>
        <w:rPr>
          <w:w w:val="134"/>
          <w:sz w:val="24"/>
        </w:rPr>
        <w:t>=</w:t>
      </w:r>
      <w:r>
        <w:rPr>
          <w:spacing w:val="6"/>
          <w:sz w:val="24"/>
        </w:rPr>
        <w:t xml:space="preserve"> </w:t>
      </w:r>
      <w:r>
        <w:rPr>
          <w:rFonts w:ascii="Bookman Old Style" w:hAnsi="Bookman Old Style"/>
          <w:i/>
          <w:w w:val="104"/>
          <w:sz w:val="24"/>
        </w:rPr>
        <w:t>A</w:t>
      </w:r>
      <w:proofErr w:type="gramStart"/>
      <w:r>
        <w:rPr>
          <w:rFonts w:ascii="Arial" w:hAnsi="Arial"/>
          <w:i/>
          <w:spacing w:val="10"/>
          <w:w w:val="148"/>
          <w:position w:val="-3"/>
          <w:sz w:val="16"/>
        </w:rPr>
        <w:t>∞</w:t>
      </w:r>
      <w:r>
        <w:rPr>
          <w:w w:val="103"/>
          <w:sz w:val="24"/>
        </w:rPr>
        <w:t>(</w:t>
      </w:r>
      <w:proofErr w:type="gramEnd"/>
      <w:r>
        <w:rPr>
          <w:w w:val="103"/>
          <w:sz w:val="24"/>
        </w:rPr>
        <w:t>1</w:t>
      </w:r>
      <w:r>
        <w:rPr>
          <w:spacing w:val="-7"/>
          <w:sz w:val="24"/>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w w:val="83"/>
          <w:sz w:val="24"/>
        </w:rPr>
        <w:t>e</w:t>
      </w:r>
      <w:r>
        <w:rPr>
          <w:rFonts w:ascii="Arial" w:hAnsi="Arial"/>
          <w:i/>
          <w:w w:val="140"/>
          <w:position w:val="10"/>
          <w:sz w:val="16"/>
        </w:rPr>
        <w:t>−</w:t>
      </w:r>
      <w:proofErr w:type="spellStart"/>
      <w:r>
        <w:rPr>
          <w:rFonts w:ascii="Arial" w:hAnsi="Arial"/>
          <w:i/>
          <w:w w:val="129"/>
          <w:position w:val="10"/>
          <w:sz w:val="16"/>
        </w:rPr>
        <w:t>λt</w:t>
      </w:r>
      <w:r>
        <w:rPr>
          <w:rFonts w:ascii="Arial" w:hAnsi="Arial"/>
          <w:i/>
          <w:w w:val="199"/>
          <w:position w:val="7"/>
          <w:sz w:val="12"/>
        </w:rPr>
        <w:t>i</w:t>
      </w:r>
      <w:proofErr w:type="spellEnd"/>
      <w:r>
        <w:rPr>
          <w:rFonts w:ascii="Arial" w:hAnsi="Arial"/>
          <w:i/>
          <w:spacing w:val="-14"/>
          <w:position w:val="7"/>
          <w:sz w:val="12"/>
        </w:rPr>
        <w:t xml:space="preserve"> </w:t>
      </w:r>
      <w:r>
        <w:rPr>
          <w:w w:val="113"/>
          <w:sz w:val="24"/>
        </w:rPr>
        <w:t>)</w:t>
      </w:r>
      <w:r>
        <w:rPr>
          <w:rFonts w:ascii="Bookman Old Style" w:hAnsi="Bookman Old Style"/>
          <w:i/>
          <w:w w:val="90"/>
          <w:sz w:val="24"/>
        </w:rPr>
        <w:t>,</w:t>
      </w:r>
      <w:r>
        <w:rPr>
          <w:rFonts w:ascii="Bookman Old Style" w:hAnsi="Bookman Old Style"/>
          <w:i/>
          <w:sz w:val="24"/>
        </w:rPr>
        <w:tab/>
      </w:r>
      <w:r>
        <w:rPr>
          <w:w w:val="103"/>
          <w:sz w:val="24"/>
        </w:rPr>
        <w:t>(15)</w:t>
      </w:r>
    </w:p>
    <w:p w14:paraId="0AFCCEFF" w14:textId="77777777" w:rsidR="00430DE3" w:rsidRDefault="008F0850">
      <w:pPr>
        <w:pStyle w:val="BodyText"/>
        <w:spacing w:before="361"/>
        <w:ind w:left="120"/>
        <w:jc w:val="both"/>
      </w:pPr>
      <w:r>
        <w:rPr>
          <w:w w:val="105"/>
        </w:rPr>
        <w:t xml:space="preserve">where </w:t>
      </w:r>
      <w:r>
        <w:rPr>
          <w:rFonts w:ascii="Bookman Old Style" w:hAnsi="Bookman Old Style"/>
          <w:i/>
          <w:w w:val="105"/>
        </w:rPr>
        <w:t xml:space="preserve">λ </w:t>
      </w:r>
      <w:r>
        <w:rPr>
          <w:w w:val="105"/>
        </w:rPr>
        <w:t xml:space="preserve">is of the decay constant of the </w:t>
      </w:r>
      <w:proofErr w:type="gramStart"/>
      <w:r>
        <w:rPr>
          <w:w w:val="105"/>
        </w:rPr>
        <w:t>radioactive</w:t>
      </w:r>
      <w:r w:rsidR="00DB52C2">
        <w:rPr>
          <w:w w:val="105"/>
        </w:rPr>
        <w:t xml:space="preserve"> </w:t>
      </w:r>
      <w:r>
        <w:rPr>
          <w:w w:val="105"/>
        </w:rPr>
        <w:t xml:space="preserve"> product</w:t>
      </w:r>
      <w:proofErr w:type="gramEnd"/>
      <w:r>
        <w:rPr>
          <w:w w:val="105"/>
        </w:rPr>
        <w:t>.</w:t>
      </w:r>
    </w:p>
    <w:p w14:paraId="1F9DD193" w14:textId="213C0642" w:rsidR="00430DE3" w:rsidRDefault="008F0850">
      <w:pPr>
        <w:pStyle w:val="BodyText"/>
        <w:spacing w:before="198" w:line="412" w:lineRule="auto"/>
        <w:ind w:left="120" w:right="117" w:firstLine="351"/>
        <w:jc w:val="both"/>
      </w:pPr>
      <w:r>
        <w:rPr>
          <w:w w:val="105"/>
        </w:rPr>
        <w:t xml:space="preserve">The formula can </w:t>
      </w:r>
      <w:r>
        <w:rPr>
          <w:spacing w:val="3"/>
          <w:w w:val="105"/>
        </w:rPr>
        <w:t xml:space="preserve">be </w:t>
      </w:r>
      <w:r>
        <w:rPr>
          <w:w w:val="105"/>
        </w:rPr>
        <w:t xml:space="preserve">simplified in the limit of irradiation times </w:t>
      </w:r>
      <w:r>
        <w:rPr>
          <w:spacing w:val="-4"/>
          <w:w w:val="105"/>
        </w:rPr>
        <w:t xml:space="preserve">much </w:t>
      </w:r>
      <w:r>
        <w:rPr>
          <w:w w:val="105"/>
        </w:rPr>
        <w:t>less tha</w:t>
      </w:r>
      <w:ins w:id="311" w:author="Bucy, Anna M Ctr USAF AETC AFIT/ENP" w:date="2019-01-07T15:26:00Z">
        <w:r w:rsidR="005A227B">
          <w:rPr>
            <w:w w:val="105"/>
          </w:rPr>
          <w:t>n</w:t>
        </w:r>
      </w:ins>
      <w:del w:id="312" w:author="Bucy, Anna M Ctr USAF AETC AFIT/ENP" w:date="2019-01-07T15:26:00Z">
        <w:r w:rsidDel="005A227B">
          <w:rPr>
            <w:w w:val="105"/>
          </w:rPr>
          <w:delText>t</w:delText>
        </w:r>
      </w:del>
      <w:r>
        <w:rPr>
          <w:w w:val="105"/>
        </w:rPr>
        <w:t xml:space="preserve"> the half-life of the activation products. In this case, the reaction rate is </w:t>
      </w:r>
      <w:r>
        <w:rPr>
          <w:spacing w:val="-4"/>
          <w:w w:val="105"/>
        </w:rPr>
        <w:t xml:space="preserve">much </w:t>
      </w:r>
      <w:r>
        <w:rPr>
          <w:w w:val="105"/>
        </w:rPr>
        <w:t xml:space="preserve">larger than the decay from radiation, so the rate of production of the radioisotope is driven only </w:t>
      </w:r>
      <w:r>
        <w:rPr>
          <w:spacing w:val="-4"/>
          <w:w w:val="105"/>
        </w:rPr>
        <w:t xml:space="preserve">by </w:t>
      </w:r>
      <w:r>
        <w:rPr>
          <w:w w:val="105"/>
        </w:rPr>
        <w:t>the reaction rate.</w:t>
      </w:r>
      <w:r w:rsidR="00DB52C2">
        <w:rPr>
          <w:w w:val="105"/>
        </w:rPr>
        <w:t xml:space="preserve"> </w:t>
      </w:r>
      <w:r>
        <w:rPr>
          <w:w w:val="105"/>
        </w:rPr>
        <w:t xml:space="preserve">The neutron pulse length at the NIF is on the order of </w:t>
      </w:r>
      <w:proofErr w:type="gramStart"/>
      <w:r>
        <w:rPr>
          <w:w w:val="105"/>
        </w:rPr>
        <w:t>shakes,</w:t>
      </w:r>
      <w:r w:rsidR="00DB52C2">
        <w:rPr>
          <w:w w:val="105"/>
        </w:rPr>
        <w:t xml:space="preserve">  </w:t>
      </w:r>
      <w:r>
        <w:rPr>
          <w:w w:val="105"/>
        </w:rPr>
        <w:t>so</w:t>
      </w:r>
      <w:proofErr w:type="gramEnd"/>
      <w:r>
        <w:rPr>
          <w:w w:val="105"/>
        </w:rPr>
        <w:t xml:space="preserve"> this approximation can </w:t>
      </w:r>
      <w:r>
        <w:rPr>
          <w:spacing w:val="3"/>
          <w:w w:val="105"/>
        </w:rPr>
        <w:t xml:space="preserve">be </w:t>
      </w:r>
      <w:r>
        <w:rPr>
          <w:w w:val="105"/>
        </w:rPr>
        <w:t>made for the foil activation.</w:t>
      </w:r>
      <w:r w:rsidR="00DB52C2">
        <w:rPr>
          <w:w w:val="105"/>
        </w:rPr>
        <w:t xml:space="preserve"> </w:t>
      </w:r>
      <w:r>
        <w:rPr>
          <w:w w:val="105"/>
        </w:rPr>
        <w:t>The time integrated flux,</w:t>
      </w:r>
      <w:r w:rsidR="00DB52C2">
        <w:rPr>
          <w:w w:val="105"/>
        </w:rPr>
        <w:t xml:space="preserve"> </w:t>
      </w:r>
      <w:r>
        <w:rPr>
          <w:w w:val="105"/>
        </w:rPr>
        <w:t xml:space="preserve">or neutron fluence (Φ), can </w:t>
      </w:r>
      <w:r>
        <w:rPr>
          <w:spacing w:val="3"/>
          <w:w w:val="105"/>
        </w:rPr>
        <w:t xml:space="preserve">be </w:t>
      </w:r>
      <w:r>
        <w:rPr>
          <w:w w:val="105"/>
        </w:rPr>
        <w:t>used to determine the total reactions, (</w:t>
      </w:r>
      <w:r>
        <w:rPr>
          <w:rFonts w:ascii="Bookman Old Style" w:hAnsi="Bookman Old Style"/>
          <w:i/>
          <w:w w:val="105"/>
        </w:rPr>
        <w:t>R</w:t>
      </w:r>
      <w:r>
        <w:rPr>
          <w:rFonts w:ascii="Arial" w:hAnsi="Arial"/>
          <w:i/>
          <w:w w:val="105"/>
          <w:position w:val="-3"/>
          <w:sz w:val="16"/>
        </w:rPr>
        <w:t>total</w:t>
      </w:r>
      <w:r>
        <w:rPr>
          <w:w w:val="105"/>
        </w:rPr>
        <w:t xml:space="preserve">), </w:t>
      </w:r>
      <w:r>
        <w:rPr>
          <w:spacing w:val="-4"/>
          <w:w w:val="105"/>
        </w:rPr>
        <w:t xml:space="preserve">over </w:t>
      </w:r>
      <w:r>
        <w:rPr>
          <w:w w:val="105"/>
        </w:rPr>
        <w:t>an irradiation period, given</w:t>
      </w:r>
      <w:r>
        <w:rPr>
          <w:spacing w:val="52"/>
          <w:w w:val="105"/>
        </w:rPr>
        <w:t xml:space="preserve"> </w:t>
      </w:r>
      <w:r>
        <w:rPr>
          <w:spacing w:val="-4"/>
          <w:w w:val="105"/>
        </w:rPr>
        <w:t>by</w:t>
      </w:r>
    </w:p>
    <w:p w14:paraId="047DAC14" w14:textId="77777777" w:rsidR="00430DE3" w:rsidRDefault="00430DE3">
      <w:pPr>
        <w:pStyle w:val="BodyText"/>
        <w:rPr>
          <w:sz w:val="20"/>
        </w:rPr>
      </w:pPr>
    </w:p>
    <w:p w14:paraId="643F2D2A" w14:textId="77777777" w:rsidR="00430DE3" w:rsidRDefault="00430DE3">
      <w:pPr>
        <w:rPr>
          <w:sz w:val="20"/>
        </w:rPr>
        <w:sectPr w:rsidR="00430DE3">
          <w:pgSz w:w="12240" w:h="15840"/>
          <w:pgMar w:top="1420" w:right="1680" w:bottom="1380" w:left="1680" w:header="0" w:footer="1182" w:gutter="0"/>
          <w:cols w:space="720"/>
        </w:sectPr>
      </w:pPr>
    </w:p>
    <w:p w14:paraId="66B4A369" w14:textId="77777777" w:rsidR="00430DE3" w:rsidRDefault="00430DE3">
      <w:pPr>
        <w:pStyle w:val="BodyText"/>
        <w:spacing w:before="10"/>
        <w:rPr>
          <w:sz w:val="21"/>
        </w:rPr>
      </w:pPr>
    </w:p>
    <w:p w14:paraId="3AEDD65A" w14:textId="77777777" w:rsidR="00430DE3" w:rsidRDefault="008F0850">
      <w:pPr>
        <w:spacing w:before="1"/>
        <w:jc w:val="right"/>
        <w:rPr>
          <w:sz w:val="24"/>
        </w:rPr>
      </w:pPr>
      <w:r>
        <w:rPr>
          <w:rFonts w:ascii="Bookman Old Style"/>
          <w:i/>
          <w:w w:val="120"/>
          <w:position w:val="4"/>
          <w:sz w:val="24"/>
        </w:rPr>
        <w:t>R</w:t>
      </w:r>
      <w:r>
        <w:rPr>
          <w:rFonts w:ascii="Arial"/>
          <w:i/>
          <w:w w:val="120"/>
          <w:sz w:val="16"/>
        </w:rPr>
        <w:t xml:space="preserve">total </w:t>
      </w:r>
      <w:r>
        <w:rPr>
          <w:w w:val="120"/>
          <w:position w:val="4"/>
          <w:sz w:val="24"/>
        </w:rPr>
        <w:t>=</w:t>
      </w:r>
    </w:p>
    <w:p w14:paraId="5145010D" w14:textId="77777777" w:rsidR="00430DE3" w:rsidRDefault="008F0850">
      <w:pPr>
        <w:spacing w:before="70"/>
        <w:ind w:left="265"/>
        <w:rPr>
          <w:sz w:val="16"/>
        </w:rPr>
      </w:pPr>
      <w:r>
        <w:br w:type="column"/>
      </w:r>
      <w:r>
        <w:rPr>
          <w:rFonts w:ascii="Arial"/>
          <w:i/>
          <w:w w:val="110"/>
          <w:sz w:val="16"/>
        </w:rPr>
        <w:t>E</w:t>
      </w:r>
      <w:r>
        <w:rPr>
          <w:w w:val="110"/>
          <w:sz w:val="16"/>
        </w:rPr>
        <w:t>2</w:t>
      </w:r>
    </w:p>
    <w:p w14:paraId="5F463F11" w14:textId="77777777" w:rsidR="00430DE3" w:rsidRDefault="00DD3DCA">
      <w:pPr>
        <w:tabs>
          <w:tab w:val="left" w:pos="4722"/>
        </w:tabs>
        <w:spacing w:before="1" w:line="296" w:lineRule="exact"/>
        <w:ind w:left="533"/>
        <w:rPr>
          <w:sz w:val="24"/>
        </w:rPr>
      </w:pPr>
      <w:r>
        <w:rPr>
          <w:noProof/>
        </w:rPr>
        <mc:AlternateContent>
          <mc:Choice Requires="wps">
            <w:drawing>
              <wp:anchor distT="0" distB="0" distL="114300" distR="114300" simplePos="0" relativeHeight="251639296" behindDoc="0" locked="0" layoutInCell="1" allowOverlap="1" wp14:anchorId="5890B2AF" wp14:editId="4223D132">
                <wp:simplePos x="0" y="0"/>
                <wp:positionH relativeFrom="page">
                  <wp:posOffset>3383280</wp:posOffset>
                </wp:positionH>
                <wp:positionV relativeFrom="paragraph">
                  <wp:posOffset>-179705</wp:posOffset>
                </wp:positionV>
                <wp:extent cx="84455" cy="567055"/>
                <wp:effectExtent l="1905" t="0" r="0" b="0"/>
                <wp:wrapNone/>
                <wp:docPr id="11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49A89" w14:textId="77777777" w:rsidR="002363D0" w:rsidRDefault="002363D0">
                            <w:pPr>
                              <w:pStyle w:val="BodyText"/>
                              <w:spacing w:line="235" w:lineRule="exact"/>
                              <w:rPr>
                                <w:rFonts w:ascii="Arial"/>
                              </w:rPr>
                            </w:pPr>
                            <w:r>
                              <w:rPr>
                                <w:rFonts w:ascii="Arial"/>
                                <w:w w:val="166"/>
                              </w:rPr>
                              <w:t>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90B2AF" id="Text Box 58" o:spid="_x0000_s1045" type="#_x0000_t202" style="position:absolute;left:0;text-align:left;margin-left:266.4pt;margin-top:-14.15pt;width:6.65pt;height:44.6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" filled="f" stroked="f">
                <v:textbox inset="0,0,0,0">
                  <w:txbxContent>
                    <w:p w14:paraId="45749A89" w14:textId="77777777" w:rsidR="002363D0" w:rsidRDefault="002363D0">
                      <w:pPr>
                        <w:pStyle w:val="BodyText"/>
                        <w:spacing w:line="235" w:lineRule="exact"/>
                        <w:rPr>
                          <w:rFonts w:ascii="Arial"/>
                        </w:rPr>
                      </w:pPr>
                      <w:r>
                        <w:rPr>
                          <w:rFonts w:ascii="Arial"/>
                          <w:w w:val="166"/>
                        </w:rPr>
                        <w:t>r</w:t>
                      </w:r>
                    </w:p>
                  </w:txbxContent>
                </v:textbox>
                <w10:wrap anchorx="page"/>
              </v:shape>
            </w:pict>
          </mc:Fallback>
        </mc:AlternateContent>
      </w:r>
      <w:r w:rsidR="008F0850">
        <w:rPr>
          <w:spacing w:val="3"/>
          <w:w w:val="105"/>
          <w:sz w:val="24"/>
        </w:rPr>
        <w:t>Φ(</w:t>
      </w:r>
      <w:r w:rsidR="008F0850">
        <w:rPr>
          <w:rFonts w:ascii="Bookman Old Style" w:hAnsi="Bookman Old Style"/>
          <w:i/>
          <w:spacing w:val="3"/>
          <w:w w:val="105"/>
          <w:sz w:val="24"/>
        </w:rPr>
        <w:t>E</w:t>
      </w:r>
      <w:r w:rsidR="008F0850">
        <w:rPr>
          <w:spacing w:val="3"/>
          <w:w w:val="105"/>
          <w:sz w:val="24"/>
        </w:rPr>
        <w:t>)Σ(</w:t>
      </w:r>
      <w:r w:rsidR="008F0850">
        <w:rPr>
          <w:rFonts w:ascii="Bookman Old Style" w:hAnsi="Bookman Old Style"/>
          <w:i/>
          <w:spacing w:val="3"/>
          <w:w w:val="105"/>
          <w:sz w:val="24"/>
        </w:rPr>
        <w:t>E</w:t>
      </w:r>
      <w:r w:rsidR="008F0850">
        <w:rPr>
          <w:spacing w:val="3"/>
          <w:w w:val="105"/>
          <w:sz w:val="24"/>
        </w:rPr>
        <w:t>)</w:t>
      </w:r>
      <w:r w:rsidR="008F0850">
        <w:rPr>
          <w:rFonts w:ascii="Arial" w:hAnsi="Arial"/>
          <w:i/>
          <w:spacing w:val="3"/>
          <w:w w:val="105"/>
          <w:position w:val="-3"/>
          <w:sz w:val="16"/>
        </w:rPr>
        <w:t>act</w:t>
      </w:r>
      <w:r w:rsidR="008F0850">
        <w:rPr>
          <w:rFonts w:ascii="Bookman Old Style" w:hAnsi="Bookman Old Style"/>
          <w:i/>
          <w:spacing w:val="3"/>
          <w:w w:val="105"/>
          <w:sz w:val="24"/>
        </w:rPr>
        <w:t>V</w:t>
      </w:r>
      <w:r w:rsidR="008F0850">
        <w:rPr>
          <w:rFonts w:ascii="Bookman Old Style" w:hAnsi="Bookman Old Style"/>
          <w:i/>
          <w:spacing w:val="12"/>
          <w:w w:val="105"/>
          <w:sz w:val="24"/>
        </w:rPr>
        <w:t xml:space="preserve"> </w:t>
      </w:r>
      <w:proofErr w:type="spellStart"/>
      <w:r w:rsidR="008F0850">
        <w:rPr>
          <w:rFonts w:ascii="Bookman Old Style" w:hAnsi="Bookman Old Style"/>
          <w:i/>
          <w:spacing w:val="4"/>
          <w:w w:val="105"/>
          <w:sz w:val="24"/>
        </w:rPr>
        <w:t>dE</w:t>
      </w:r>
      <w:proofErr w:type="spellEnd"/>
      <w:r w:rsidR="008F0850">
        <w:rPr>
          <w:rFonts w:ascii="Bookman Old Style" w:hAnsi="Bookman Old Style"/>
          <w:i/>
          <w:spacing w:val="4"/>
          <w:w w:val="105"/>
          <w:sz w:val="24"/>
        </w:rPr>
        <w:t>.</w:t>
      </w:r>
      <w:r w:rsidR="008F0850">
        <w:rPr>
          <w:rFonts w:ascii="Bookman Old Style" w:hAnsi="Bookman Old Style"/>
          <w:i/>
          <w:spacing w:val="4"/>
          <w:w w:val="105"/>
          <w:sz w:val="24"/>
        </w:rPr>
        <w:tab/>
      </w:r>
      <w:r w:rsidR="008F0850">
        <w:rPr>
          <w:w w:val="105"/>
          <w:sz w:val="24"/>
        </w:rPr>
        <w:t>(16)</w:t>
      </w:r>
    </w:p>
    <w:p w14:paraId="24EE45DF" w14:textId="77777777" w:rsidR="00430DE3" w:rsidRDefault="008F0850">
      <w:pPr>
        <w:spacing w:line="181" w:lineRule="exact"/>
        <w:ind w:left="159"/>
        <w:rPr>
          <w:sz w:val="16"/>
        </w:rPr>
      </w:pPr>
      <w:r>
        <w:rPr>
          <w:rFonts w:ascii="Arial"/>
          <w:i/>
          <w:w w:val="110"/>
          <w:sz w:val="16"/>
        </w:rPr>
        <w:t>E</w:t>
      </w:r>
      <w:r>
        <w:rPr>
          <w:w w:val="110"/>
          <w:sz w:val="16"/>
        </w:rPr>
        <w:t>1</w:t>
      </w:r>
    </w:p>
    <w:p w14:paraId="63FB358E" w14:textId="77777777" w:rsidR="00430DE3" w:rsidRDefault="00430DE3">
      <w:pPr>
        <w:spacing w:line="181" w:lineRule="exact"/>
        <w:rPr>
          <w:sz w:val="16"/>
        </w:rPr>
        <w:sectPr w:rsidR="00430DE3">
          <w:type w:val="continuous"/>
          <w:pgSz w:w="12240" w:h="15840"/>
          <w:pgMar w:top="1500" w:right="1680" w:bottom="280" w:left="1680" w:header="720" w:footer="720" w:gutter="0"/>
          <w:cols w:num="2" w:space="720" w:equalWidth="0">
            <w:col w:w="3582" w:space="40"/>
            <w:col w:w="5258"/>
          </w:cols>
        </w:sectPr>
      </w:pPr>
    </w:p>
    <w:p w14:paraId="3742759C" w14:textId="77777777" w:rsidR="00430DE3" w:rsidRDefault="00430DE3">
      <w:pPr>
        <w:pStyle w:val="BodyText"/>
        <w:spacing w:before="2"/>
        <w:rPr>
          <w:sz w:val="14"/>
        </w:rPr>
      </w:pPr>
    </w:p>
    <w:p w14:paraId="0BA6A02A" w14:textId="77777777" w:rsidR="00430DE3" w:rsidRDefault="008F0850">
      <w:pPr>
        <w:pStyle w:val="BodyText"/>
        <w:spacing w:before="55" w:line="408" w:lineRule="auto"/>
        <w:ind w:left="119" w:right="117" w:firstLine="351"/>
        <w:jc w:val="both"/>
      </w:pPr>
      <w:r>
        <w:rPr>
          <w:w w:val="105"/>
        </w:rPr>
        <w:t xml:space="preserve">Experimental measurements of the activity must be corrected to deduce the </w:t>
      </w:r>
      <w:proofErr w:type="spellStart"/>
      <w:r>
        <w:rPr>
          <w:w w:val="105"/>
        </w:rPr>
        <w:t>orig</w:t>
      </w:r>
      <w:proofErr w:type="spellEnd"/>
      <w:r>
        <w:rPr>
          <w:w w:val="105"/>
        </w:rPr>
        <w:t xml:space="preserve">- </w:t>
      </w:r>
      <w:proofErr w:type="spellStart"/>
      <w:r>
        <w:rPr>
          <w:w w:val="105"/>
        </w:rPr>
        <w:t>inal</w:t>
      </w:r>
      <w:proofErr w:type="spellEnd"/>
      <w:r>
        <w:rPr>
          <w:w w:val="105"/>
        </w:rPr>
        <w:t xml:space="preserve"> activity of the foil (</w:t>
      </w:r>
      <w:r>
        <w:rPr>
          <w:rFonts w:ascii="Bookman Old Style"/>
          <w:i/>
          <w:w w:val="105"/>
        </w:rPr>
        <w:t>A</w:t>
      </w:r>
      <w:r>
        <w:rPr>
          <w:w w:val="105"/>
          <w:position w:val="-3"/>
          <w:sz w:val="16"/>
        </w:rPr>
        <w:t>0</w:t>
      </w:r>
      <w:r>
        <w:rPr>
          <w:w w:val="105"/>
        </w:rPr>
        <w:t xml:space="preserve">) immediately after irradiation as shown in Equation </w:t>
      </w:r>
      <w:hyperlink w:anchor="_bookmark53" w:history="1">
        <w:r>
          <w:rPr>
            <w:w w:val="105"/>
          </w:rPr>
          <w:t>17</w:t>
        </w:r>
      </w:hyperlink>
      <w:r>
        <w:rPr>
          <w:w w:val="105"/>
        </w:rPr>
        <w:t xml:space="preserve">. The activity is corrected for the radioactive decay for the time between the end of </w:t>
      </w:r>
      <w:proofErr w:type="spellStart"/>
      <w:r>
        <w:rPr>
          <w:w w:val="105"/>
        </w:rPr>
        <w:t>ir</w:t>
      </w:r>
      <w:proofErr w:type="spellEnd"/>
      <w:r>
        <w:rPr>
          <w:w w:val="105"/>
        </w:rPr>
        <w:t>- radiation and the start of counting (</w:t>
      </w:r>
      <w:r>
        <w:rPr>
          <w:rFonts w:ascii="Bookman Old Style"/>
          <w:i/>
          <w:w w:val="105"/>
        </w:rPr>
        <w:t>t</w:t>
      </w:r>
      <w:r>
        <w:rPr>
          <w:rFonts w:ascii="Arial"/>
          <w:i/>
          <w:w w:val="105"/>
          <w:position w:val="-3"/>
          <w:sz w:val="16"/>
        </w:rPr>
        <w:t>d</w:t>
      </w:r>
      <w:r>
        <w:rPr>
          <w:w w:val="105"/>
        </w:rPr>
        <w:t>).</w:t>
      </w:r>
      <w:r w:rsidR="00DB52C2">
        <w:rPr>
          <w:w w:val="105"/>
        </w:rPr>
        <w:t xml:space="preserve"> </w:t>
      </w:r>
      <w:r>
        <w:rPr>
          <w:w w:val="105"/>
        </w:rPr>
        <w:t>A similar correction factor based on the count</w:t>
      </w:r>
    </w:p>
    <w:p w14:paraId="125B3178" w14:textId="77777777" w:rsidR="00430DE3" w:rsidRDefault="00430DE3">
      <w:pPr>
        <w:spacing w:line="408" w:lineRule="auto"/>
        <w:jc w:val="both"/>
        <w:sectPr w:rsidR="00430DE3">
          <w:type w:val="continuous"/>
          <w:pgSz w:w="12240" w:h="15840"/>
          <w:pgMar w:top="1500" w:right="1680" w:bottom="280" w:left="1680" w:header="720" w:footer="720" w:gutter="0"/>
          <w:cols w:space="720"/>
        </w:sectPr>
      </w:pPr>
    </w:p>
    <w:p w14:paraId="4F8583A3" w14:textId="77777777" w:rsidR="00430DE3" w:rsidRDefault="008F0850">
      <w:pPr>
        <w:pStyle w:val="BodyText"/>
        <w:spacing w:before="33" w:line="403" w:lineRule="auto"/>
        <w:ind w:left="119" w:right="117"/>
        <w:jc w:val="both"/>
      </w:pPr>
      <w:r>
        <w:rPr>
          <w:w w:val="105"/>
        </w:rPr>
        <w:lastRenderedPageBreak/>
        <w:t xml:space="preserve">time </w:t>
      </w:r>
      <w:r>
        <w:rPr>
          <w:spacing w:val="2"/>
          <w:w w:val="105"/>
        </w:rPr>
        <w:t>(</w:t>
      </w:r>
      <w:r>
        <w:rPr>
          <w:rFonts w:ascii="Bookman Old Style" w:hAnsi="Bookman Old Style"/>
          <w:i/>
          <w:spacing w:val="2"/>
          <w:w w:val="105"/>
        </w:rPr>
        <w:t>t</w:t>
      </w:r>
      <w:r>
        <w:rPr>
          <w:rFonts w:ascii="Arial" w:hAnsi="Arial"/>
          <w:i/>
          <w:spacing w:val="2"/>
          <w:w w:val="105"/>
          <w:position w:val="-3"/>
          <w:sz w:val="16"/>
        </w:rPr>
        <w:t>c</w:t>
      </w:r>
      <w:r>
        <w:rPr>
          <w:spacing w:val="2"/>
          <w:w w:val="105"/>
        </w:rPr>
        <w:t xml:space="preserve">) </w:t>
      </w:r>
      <w:r>
        <w:rPr>
          <w:w w:val="105"/>
        </w:rPr>
        <w:t>provides a correction for radioactive decay during counting that can result</w:t>
      </w:r>
      <w:r w:rsidR="00DB52C2">
        <w:rPr>
          <w:w w:val="105"/>
        </w:rPr>
        <w:t xml:space="preserve"> </w:t>
      </w:r>
      <w:r>
        <w:rPr>
          <w:w w:val="105"/>
        </w:rPr>
        <w:t xml:space="preserve">in a reduction of counting rates </w:t>
      </w:r>
      <w:r>
        <w:rPr>
          <w:spacing w:val="-4"/>
          <w:w w:val="105"/>
        </w:rPr>
        <w:t xml:space="preserve">by </w:t>
      </w:r>
      <w:r>
        <w:rPr>
          <w:w w:val="105"/>
        </w:rPr>
        <w:t>the end of the counting period. Additionally, the detector efficiency for the given gamma-ray energy (</w:t>
      </w:r>
      <w:r>
        <w:rPr>
          <w:rFonts w:ascii="Bookman Old Style" w:hAnsi="Bookman Old Style"/>
          <w:i/>
          <w:w w:val="105"/>
        </w:rPr>
        <w:t>E</w:t>
      </w:r>
      <w:r>
        <w:rPr>
          <w:w w:val="105"/>
        </w:rPr>
        <w:t>) and relative gamma intensity (</w:t>
      </w:r>
      <w:r>
        <w:rPr>
          <w:rFonts w:ascii="Bookman Old Style" w:hAnsi="Bookman Old Style"/>
          <w:i/>
          <w:w w:val="105"/>
        </w:rPr>
        <w:t>I</w:t>
      </w:r>
      <w:proofErr w:type="gramStart"/>
      <w:r>
        <w:rPr>
          <w:rFonts w:ascii="Arial" w:hAnsi="Arial"/>
          <w:i/>
          <w:w w:val="105"/>
          <w:position w:val="-3"/>
          <w:sz w:val="16"/>
        </w:rPr>
        <w:t xml:space="preserve">γ </w:t>
      </w:r>
      <w:r>
        <w:rPr>
          <w:w w:val="105"/>
        </w:rPr>
        <w:t>)</w:t>
      </w:r>
      <w:proofErr w:type="gramEnd"/>
      <w:r>
        <w:rPr>
          <w:w w:val="105"/>
        </w:rPr>
        <w:t xml:space="preserve"> must </w:t>
      </w:r>
      <w:r>
        <w:rPr>
          <w:spacing w:val="3"/>
          <w:w w:val="105"/>
        </w:rPr>
        <w:t xml:space="preserve">be </w:t>
      </w:r>
      <w:r>
        <w:rPr>
          <w:w w:val="105"/>
        </w:rPr>
        <w:t>taken into account.</w:t>
      </w:r>
      <w:r w:rsidR="00DB52C2">
        <w:rPr>
          <w:w w:val="105"/>
        </w:rPr>
        <w:t xml:space="preserve"> </w:t>
      </w:r>
      <w:r>
        <w:rPr>
          <w:w w:val="105"/>
        </w:rPr>
        <w:t xml:space="preserve">The gamma intensity </w:t>
      </w:r>
      <w:r>
        <w:rPr>
          <w:spacing w:val="-3"/>
          <w:w w:val="105"/>
        </w:rPr>
        <w:t xml:space="preserve">may </w:t>
      </w:r>
      <w:r>
        <w:rPr>
          <w:w w:val="105"/>
        </w:rPr>
        <w:t>also include a branch</w:t>
      </w:r>
      <w:proofErr w:type="gramStart"/>
      <w:r>
        <w:rPr>
          <w:w w:val="105"/>
        </w:rPr>
        <w:t>-</w:t>
      </w:r>
      <w:r w:rsidR="00DB52C2">
        <w:rPr>
          <w:w w:val="105"/>
        </w:rPr>
        <w:t xml:space="preserve"> </w:t>
      </w:r>
      <w:r>
        <w:rPr>
          <w:w w:val="105"/>
        </w:rPr>
        <w:t xml:space="preserve"> </w:t>
      </w:r>
      <w:proofErr w:type="spellStart"/>
      <w:r>
        <w:rPr>
          <w:w w:val="105"/>
        </w:rPr>
        <w:t>ing</w:t>
      </w:r>
      <w:proofErr w:type="spellEnd"/>
      <w:proofErr w:type="gramEnd"/>
      <w:r>
        <w:rPr>
          <w:w w:val="105"/>
        </w:rPr>
        <w:t xml:space="preserve"> ratio if applicable to the decay mechanism. </w:t>
      </w:r>
      <w:r>
        <w:rPr>
          <w:spacing w:val="-3"/>
          <w:w w:val="105"/>
        </w:rPr>
        <w:t xml:space="preserve">Finally, </w:t>
      </w:r>
      <w:r>
        <w:rPr>
          <w:w w:val="105"/>
        </w:rPr>
        <w:t xml:space="preserve">the measured counts </w:t>
      </w:r>
      <w:r>
        <w:rPr>
          <w:spacing w:val="5"/>
          <w:w w:val="105"/>
        </w:rPr>
        <w:t>(</w:t>
      </w:r>
      <w:r>
        <w:rPr>
          <w:rFonts w:ascii="Bookman Old Style" w:hAnsi="Bookman Old Style"/>
          <w:i/>
          <w:spacing w:val="5"/>
          <w:w w:val="105"/>
        </w:rPr>
        <w:t>C</w:t>
      </w:r>
      <w:r>
        <w:rPr>
          <w:spacing w:val="5"/>
          <w:w w:val="105"/>
        </w:rPr>
        <w:t xml:space="preserve">) </w:t>
      </w:r>
      <w:r>
        <w:rPr>
          <w:w w:val="105"/>
        </w:rPr>
        <w:t xml:space="preserve">is reduced </w:t>
      </w:r>
      <w:r>
        <w:rPr>
          <w:spacing w:val="-4"/>
          <w:w w:val="105"/>
        </w:rPr>
        <w:t xml:space="preserve">by </w:t>
      </w:r>
      <w:r>
        <w:rPr>
          <w:w w:val="105"/>
        </w:rPr>
        <w:t xml:space="preserve">the background counts </w:t>
      </w:r>
      <w:r>
        <w:rPr>
          <w:spacing w:val="3"/>
          <w:w w:val="105"/>
        </w:rPr>
        <w:t>(</w:t>
      </w:r>
      <w:r>
        <w:rPr>
          <w:rFonts w:ascii="Bookman Old Style" w:hAnsi="Bookman Old Style"/>
          <w:i/>
          <w:spacing w:val="3"/>
          <w:w w:val="105"/>
        </w:rPr>
        <w:t>B</w:t>
      </w:r>
      <w:r>
        <w:rPr>
          <w:spacing w:val="3"/>
          <w:w w:val="105"/>
        </w:rPr>
        <w:t xml:space="preserve">). </w:t>
      </w:r>
      <w:r>
        <w:rPr>
          <w:w w:val="105"/>
        </w:rPr>
        <w:t xml:space="preserve">All corrections included, less self-shielding </w:t>
      </w:r>
      <w:bookmarkStart w:id="313" w:name="_bookmark53"/>
      <w:bookmarkEnd w:id="313"/>
      <w:r>
        <w:rPr>
          <w:w w:val="105"/>
        </w:rPr>
        <w:t>effects, provide a formulation for converting counts to post-irradiation activity</w:t>
      </w:r>
      <w:r w:rsidR="00DB52C2">
        <w:rPr>
          <w:w w:val="105"/>
        </w:rPr>
        <w:t xml:space="preserve"> </w:t>
      </w:r>
      <w:r>
        <w:rPr>
          <w:w w:val="105"/>
        </w:rPr>
        <w:t>as</w:t>
      </w:r>
    </w:p>
    <w:p w14:paraId="5017E326" w14:textId="77777777" w:rsidR="00430DE3" w:rsidRDefault="00430DE3">
      <w:pPr>
        <w:pStyle w:val="BodyText"/>
        <w:spacing w:before="2"/>
        <w:rPr>
          <w:sz w:val="22"/>
        </w:rPr>
      </w:pPr>
    </w:p>
    <w:p w14:paraId="3F7207F7" w14:textId="77777777" w:rsidR="00430DE3" w:rsidRDefault="00430DE3">
      <w:pPr>
        <w:sectPr w:rsidR="00430DE3">
          <w:pgSz w:w="12240" w:h="15840"/>
          <w:pgMar w:top="1420" w:right="1680" w:bottom="1380" w:left="1680" w:header="0" w:footer="1182" w:gutter="0"/>
          <w:cols w:space="720"/>
        </w:sectPr>
      </w:pPr>
    </w:p>
    <w:p w14:paraId="14A85C6F" w14:textId="77777777" w:rsidR="00430DE3" w:rsidRDefault="00DD3DCA">
      <w:pPr>
        <w:spacing w:before="43"/>
        <w:ind w:right="14"/>
        <w:jc w:val="right"/>
        <w:rPr>
          <w:rFonts w:ascii="Arial" w:hAnsi="Arial"/>
          <w:i/>
          <w:sz w:val="12"/>
        </w:rPr>
      </w:pPr>
      <w:r>
        <w:rPr>
          <w:noProof/>
        </w:rPr>
        <mc:AlternateContent>
          <mc:Choice Requires="wps">
            <w:drawing>
              <wp:anchor distT="0" distB="0" distL="114300" distR="114300" simplePos="0" relativeHeight="251667968" behindDoc="1" locked="0" layoutInCell="1" allowOverlap="1" wp14:anchorId="731D3B09" wp14:editId="436EBA3C">
                <wp:simplePos x="0" y="0"/>
                <wp:positionH relativeFrom="page">
                  <wp:posOffset>3612515</wp:posOffset>
                </wp:positionH>
                <wp:positionV relativeFrom="paragraph">
                  <wp:posOffset>259080</wp:posOffset>
                </wp:positionV>
                <wp:extent cx="877570" cy="0"/>
                <wp:effectExtent l="12065" t="6350" r="5715" b="12700"/>
                <wp:wrapNone/>
                <wp:docPr id="118"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7570"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CA328A" id="Line 57" o:spid="_x0000_s1026" style="position:absolute;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84.45pt,20.4pt" to="353.5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" strokeweight=".16864mm">
                <w10:wrap anchorx="page"/>
              </v:line>
            </w:pict>
          </mc:Fallback>
        </mc:AlternateContent>
      </w:r>
      <w:r>
        <w:rPr>
          <w:noProof/>
        </w:rPr>
        <mc:AlternateContent>
          <mc:Choice Requires="wps">
            <w:drawing>
              <wp:anchor distT="0" distB="0" distL="114300" distR="114300" simplePos="0" relativeHeight="251668992" behindDoc="1" locked="0" layoutInCell="1" allowOverlap="1" wp14:anchorId="09EB7448" wp14:editId="28D89186">
                <wp:simplePos x="0" y="0"/>
                <wp:positionH relativeFrom="page">
                  <wp:posOffset>3225800</wp:posOffset>
                </wp:positionH>
                <wp:positionV relativeFrom="paragraph">
                  <wp:posOffset>183515</wp:posOffset>
                </wp:positionV>
                <wp:extent cx="1196975" cy="363855"/>
                <wp:effectExtent l="0" t="0" r="0" b="635"/>
                <wp:wrapNone/>
                <wp:docPr id="117"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6975" cy="36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626AEE" w14:textId="77777777" w:rsidR="002363D0" w:rsidRDefault="002363D0">
                            <w:pPr>
                              <w:spacing w:line="449" w:lineRule="exact"/>
                              <w:rPr>
                                <w:rFonts w:ascii="Bookman Old Style" w:hAnsi="Bookman Old Style"/>
                                <w:i/>
                                <w:sz w:val="24"/>
                              </w:rPr>
                            </w:pPr>
                            <w:r>
                              <w:rPr>
                                <w:rFonts w:ascii="Bookman Old Style" w:hAnsi="Bookman Old Style"/>
                                <w:i/>
                                <w:w w:val="110"/>
                                <w:position w:val="16"/>
                                <w:sz w:val="24"/>
                              </w:rPr>
                              <w:t>A</w:t>
                            </w:r>
                            <w:r>
                              <w:rPr>
                                <w:w w:val="110"/>
                                <w:position w:val="13"/>
                                <w:sz w:val="16"/>
                              </w:rPr>
                              <w:t xml:space="preserve">0 </w:t>
                            </w:r>
                            <w:r>
                              <w:rPr>
                                <w:w w:val="110"/>
                                <w:position w:val="16"/>
                                <w:sz w:val="24"/>
                              </w:rPr>
                              <w:t xml:space="preserve">= </w:t>
                            </w:r>
                            <w:proofErr w:type="gramStart"/>
                            <w:r>
                              <w:rPr>
                                <w:rFonts w:ascii="Bookman Old Style" w:hAnsi="Bookman Old Style"/>
                                <w:i/>
                                <w:w w:val="110"/>
                                <w:sz w:val="24"/>
                              </w:rPr>
                              <w:t>E</w:t>
                            </w:r>
                            <w:r>
                              <w:rPr>
                                <w:w w:val="110"/>
                                <w:sz w:val="24"/>
                              </w:rPr>
                              <w:t>(</w:t>
                            </w:r>
                            <w:proofErr w:type="gramEnd"/>
                            <w:r>
                              <w:rPr>
                                <w:w w:val="110"/>
                                <w:sz w:val="24"/>
                              </w:rPr>
                              <w:t xml:space="preserve">1 </w:t>
                            </w:r>
                            <w:r>
                              <w:rPr>
                                <w:rFonts w:ascii="Lucida Sans Unicode" w:hAnsi="Lucida Sans Unicode"/>
                                <w:w w:val="110"/>
                                <w:sz w:val="24"/>
                              </w:rPr>
                              <w:t>−</w:t>
                            </w:r>
                            <w:r>
                              <w:rPr>
                                <w:rFonts w:ascii="Lucida Sans Unicode" w:hAnsi="Lucida Sans Unicode"/>
                                <w:spacing w:val="-65"/>
                                <w:w w:val="110"/>
                                <w:sz w:val="24"/>
                              </w:rPr>
                              <w:t xml:space="preserve"> </w:t>
                            </w:r>
                            <w:r>
                              <w:rPr>
                                <w:rFonts w:ascii="Bookman Old Style" w:hAnsi="Bookman Old Style"/>
                                <w:i/>
                                <w:w w:val="110"/>
                                <w:sz w:val="24"/>
                              </w:rPr>
                              <w:t>e</w:t>
                            </w:r>
                            <w:r>
                              <w:rPr>
                                <w:rFonts w:ascii="Arial" w:hAnsi="Arial"/>
                                <w:i/>
                                <w:w w:val="110"/>
                                <w:position w:val="7"/>
                                <w:sz w:val="16"/>
                              </w:rPr>
                              <w:t>−</w:t>
                            </w:r>
                            <w:proofErr w:type="spellStart"/>
                            <w:r>
                              <w:rPr>
                                <w:rFonts w:ascii="Arial" w:hAnsi="Arial"/>
                                <w:i/>
                                <w:w w:val="110"/>
                                <w:position w:val="7"/>
                                <w:sz w:val="16"/>
                              </w:rPr>
                              <w:t>λt</w:t>
                            </w:r>
                            <w:proofErr w:type="spellEnd"/>
                            <w:r>
                              <w:rPr>
                                <w:rFonts w:ascii="Arial" w:hAnsi="Arial"/>
                                <w:i/>
                                <w:w w:val="110"/>
                                <w:position w:val="5"/>
                                <w:sz w:val="12"/>
                              </w:rPr>
                              <w:t xml:space="preserve">c </w:t>
                            </w:r>
                            <w:r>
                              <w:rPr>
                                <w:w w:val="110"/>
                                <w:sz w:val="24"/>
                              </w:rPr>
                              <w:t>)</w:t>
                            </w:r>
                            <w:r>
                              <w:rPr>
                                <w:rFonts w:ascii="Bookman Old Style" w:hAnsi="Bookman Old Style"/>
                                <w:i/>
                                <w:w w:val="110"/>
                                <w:sz w:val="24"/>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EB7448" id="Text Box 56" o:spid="_x0000_s1046" type="#_x0000_t202" style="position:absolute;left:0;text-align:left;margin-left:254pt;margin-top:14.45pt;width:94.25pt;height:28.6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f+nsgIAALQ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" filled="f" stroked="f">
                <v:textbox inset="0,0,0,0">
                  <w:txbxContent>
                    <w:p w14:paraId="6D626AEE" w14:textId="77777777" w:rsidR="002363D0" w:rsidRDefault="002363D0">
                      <w:pPr>
                        <w:spacing w:line="449" w:lineRule="exact"/>
                        <w:rPr>
                          <w:rFonts w:ascii="Bookman Old Style" w:hAnsi="Bookman Old Style"/>
                          <w:i/>
                          <w:sz w:val="24"/>
                        </w:rPr>
                      </w:pPr>
                      <w:r>
                        <w:rPr>
                          <w:rFonts w:ascii="Bookman Old Style" w:hAnsi="Bookman Old Style"/>
                          <w:i/>
                          <w:w w:val="110"/>
                          <w:position w:val="16"/>
                          <w:sz w:val="24"/>
                        </w:rPr>
                        <w:t>A</w:t>
                      </w:r>
                      <w:r>
                        <w:rPr>
                          <w:w w:val="110"/>
                          <w:position w:val="13"/>
                          <w:sz w:val="16"/>
                        </w:rPr>
                        <w:t xml:space="preserve">0 </w:t>
                      </w:r>
                      <w:r>
                        <w:rPr>
                          <w:w w:val="110"/>
                          <w:position w:val="16"/>
                          <w:sz w:val="24"/>
                        </w:rPr>
                        <w:t xml:space="preserve">= </w:t>
                      </w:r>
                      <w:proofErr w:type="gramStart"/>
                      <w:r>
                        <w:rPr>
                          <w:rFonts w:ascii="Bookman Old Style" w:hAnsi="Bookman Old Style"/>
                          <w:i/>
                          <w:w w:val="110"/>
                          <w:sz w:val="24"/>
                        </w:rPr>
                        <w:t>E</w:t>
                      </w:r>
                      <w:r>
                        <w:rPr>
                          <w:w w:val="110"/>
                          <w:sz w:val="24"/>
                        </w:rPr>
                        <w:t>(</w:t>
                      </w:r>
                      <w:proofErr w:type="gramEnd"/>
                      <w:r>
                        <w:rPr>
                          <w:w w:val="110"/>
                          <w:sz w:val="24"/>
                        </w:rPr>
                        <w:t xml:space="preserve">1 </w:t>
                      </w:r>
                      <w:r>
                        <w:rPr>
                          <w:rFonts w:ascii="Lucida Sans Unicode" w:hAnsi="Lucida Sans Unicode"/>
                          <w:w w:val="110"/>
                          <w:sz w:val="24"/>
                        </w:rPr>
                        <w:t>−</w:t>
                      </w:r>
                      <w:r>
                        <w:rPr>
                          <w:rFonts w:ascii="Lucida Sans Unicode" w:hAnsi="Lucida Sans Unicode"/>
                          <w:spacing w:val="-65"/>
                          <w:w w:val="110"/>
                          <w:sz w:val="24"/>
                        </w:rPr>
                        <w:t xml:space="preserve"> </w:t>
                      </w:r>
                      <w:r>
                        <w:rPr>
                          <w:rFonts w:ascii="Bookman Old Style" w:hAnsi="Bookman Old Style"/>
                          <w:i/>
                          <w:w w:val="110"/>
                          <w:sz w:val="24"/>
                        </w:rPr>
                        <w:t>e</w:t>
                      </w:r>
                      <w:r>
                        <w:rPr>
                          <w:rFonts w:ascii="Arial" w:hAnsi="Arial"/>
                          <w:i/>
                          <w:w w:val="110"/>
                          <w:position w:val="7"/>
                          <w:sz w:val="16"/>
                        </w:rPr>
                        <w:t>−</w:t>
                      </w:r>
                      <w:proofErr w:type="spellStart"/>
                      <w:r>
                        <w:rPr>
                          <w:rFonts w:ascii="Arial" w:hAnsi="Arial"/>
                          <w:i/>
                          <w:w w:val="110"/>
                          <w:position w:val="7"/>
                          <w:sz w:val="16"/>
                        </w:rPr>
                        <w:t>λt</w:t>
                      </w:r>
                      <w:proofErr w:type="spellEnd"/>
                      <w:r>
                        <w:rPr>
                          <w:rFonts w:ascii="Arial" w:hAnsi="Arial"/>
                          <w:i/>
                          <w:w w:val="110"/>
                          <w:position w:val="5"/>
                          <w:sz w:val="12"/>
                        </w:rPr>
                        <w:t xml:space="preserve">c </w:t>
                      </w:r>
                      <w:r>
                        <w:rPr>
                          <w:w w:val="110"/>
                          <w:sz w:val="24"/>
                        </w:rPr>
                        <w:t>)</w:t>
                      </w:r>
                      <w:r>
                        <w:rPr>
                          <w:rFonts w:ascii="Bookman Old Style" w:hAnsi="Bookman Old Style"/>
                          <w:i/>
                          <w:w w:val="110"/>
                          <w:sz w:val="24"/>
                        </w:rPr>
                        <w:t>I</w:t>
                      </w:r>
                    </w:p>
                  </w:txbxContent>
                </v:textbox>
                <w10:wrap anchorx="page"/>
              </v:shape>
            </w:pict>
          </mc:Fallback>
        </mc:AlternateContent>
      </w:r>
      <w:proofErr w:type="gramStart"/>
      <w:r w:rsidR="008F0850">
        <w:rPr>
          <w:rFonts w:ascii="Bookman Old Style" w:hAnsi="Bookman Old Style"/>
          <w:i/>
          <w:w w:val="110"/>
          <w:sz w:val="24"/>
        </w:rPr>
        <w:t>λ</w:t>
      </w:r>
      <w:r w:rsidR="008F0850">
        <w:rPr>
          <w:w w:val="110"/>
          <w:sz w:val="24"/>
        </w:rPr>
        <w:t>(</w:t>
      </w:r>
      <w:proofErr w:type="gramEnd"/>
      <w:r w:rsidR="008F0850">
        <w:rPr>
          <w:rFonts w:ascii="Bookman Old Style" w:hAnsi="Bookman Old Style"/>
          <w:i/>
          <w:w w:val="110"/>
          <w:sz w:val="24"/>
        </w:rPr>
        <w:t xml:space="preserve">C </w:t>
      </w:r>
      <w:r w:rsidR="008F0850">
        <w:rPr>
          <w:rFonts w:ascii="Lucida Sans Unicode" w:hAnsi="Lucida Sans Unicode"/>
          <w:w w:val="110"/>
          <w:sz w:val="24"/>
        </w:rPr>
        <w:t>−</w:t>
      </w:r>
      <w:r w:rsidR="008F0850">
        <w:rPr>
          <w:rFonts w:ascii="Lucida Sans Unicode" w:hAnsi="Lucida Sans Unicode"/>
          <w:spacing w:val="-53"/>
          <w:w w:val="110"/>
          <w:sz w:val="24"/>
        </w:rPr>
        <w:t xml:space="preserve"> </w:t>
      </w:r>
      <w:r w:rsidR="008F0850">
        <w:rPr>
          <w:rFonts w:ascii="Bookman Old Style" w:hAnsi="Bookman Old Style"/>
          <w:i/>
          <w:w w:val="110"/>
          <w:sz w:val="24"/>
        </w:rPr>
        <w:t>B</w:t>
      </w:r>
      <w:r w:rsidR="008F0850">
        <w:rPr>
          <w:w w:val="110"/>
          <w:sz w:val="24"/>
        </w:rPr>
        <w:t>)</w:t>
      </w:r>
      <w:r w:rsidR="008F0850">
        <w:rPr>
          <w:rFonts w:ascii="Bookman Old Style" w:hAnsi="Bookman Old Style"/>
          <w:i/>
          <w:w w:val="110"/>
          <w:sz w:val="24"/>
        </w:rPr>
        <w:t>e</w:t>
      </w:r>
      <w:proofErr w:type="spellStart"/>
      <w:r w:rsidR="008F0850">
        <w:rPr>
          <w:rFonts w:ascii="Arial" w:hAnsi="Arial"/>
          <w:i/>
          <w:w w:val="110"/>
          <w:position w:val="9"/>
          <w:sz w:val="16"/>
        </w:rPr>
        <w:t>λt</w:t>
      </w:r>
      <w:proofErr w:type="spellEnd"/>
      <w:r w:rsidR="008F0850">
        <w:rPr>
          <w:rFonts w:ascii="Arial" w:hAnsi="Arial"/>
          <w:i/>
          <w:w w:val="110"/>
          <w:position w:val="6"/>
          <w:sz w:val="12"/>
        </w:rPr>
        <w:t>d</w:t>
      </w:r>
    </w:p>
    <w:p w14:paraId="19EECFAA" w14:textId="77777777" w:rsidR="00430DE3" w:rsidRDefault="008F0850">
      <w:pPr>
        <w:spacing w:before="105"/>
        <w:jc w:val="right"/>
        <w:rPr>
          <w:rFonts w:ascii="Arial" w:hAnsi="Arial"/>
          <w:i/>
          <w:sz w:val="16"/>
        </w:rPr>
      </w:pPr>
      <w:r>
        <w:rPr>
          <w:rFonts w:ascii="Arial" w:hAnsi="Arial"/>
          <w:i/>
          <w:w w:val="108"/>
          <w:sz w:val="16"/>
        </w:rPr>
        <w:t>γ</w:t>
      </w:r>
    </w:p>
    <w:p w14:paraId="79A16F37" w14:textId="77777777" w:rsidR="00430DE3" w:rsidRDefault="008F0850">
      <w:pPr>
        <w:pStyle w:val="BodyText"/>
        <w:spacing w:before="1"/>
        <w:rPr>
          <w:rFonts w:ascii="Arial"/>
          <w:i/>
          <w:sz w:val="21"/>
        </w:rPr>
      </w:pPr>
      <w:r>
        <w:br w:type="column"/>
      </w:r>
    </w:p>
    <w:p w14:paraId="4134959B" w14:textId="77777777" w:rsidR="00430DE3" w:rsidRDefault="008F0850">
      <w:pPr>
        <w:tabs>
          <w:tab w:val="left" w:pos="2931"/>
        </w:tabs>
        <w:ind w:left="3"/>
        <w:rPr>
          <w:sz w:val="24"/>
        </w:rPr>
      </w:pPr>
      <w:r>
        <w:rPr>
          <w:rFonts w:ascii="Bookman Old Style"/>
          <w:i/>
          <w:sz w:val="24"/>
        </w:rPr>
        <w:t>.</w:t>
      </w:r>
      <w:r>
        <w:rPr>
          <w:rFonts w:ascii="Bookman Old Style"/>
          <w:i/>
          <w:sz w:val="24"/>
        </w:rPr>
        <w:tab/>
      </w:r>
      <w:r>
        <w:rPr>
          <w:sz w:val="24"/>
        </w:rPr>
        <w:t>(17)</w:t>
      </w:r>
    </w:p>
    <w:p w14:paraId="195C2245" w14:textId="77777777" w:rsidR="00430DE3" w:rsidRDefault="00430DE3">
      <w:pPr>
        <w:rPr>
          <w:sz w:val="24"/>
        </w:rPr>
        <w:sectPr w:rsidR="00430DE3">
          <w:type w:val="continuous"/>
          <w:pgSz w:w="12240" w:h="15840"/>
          <w:pgMar w:top="1500" w:right="1680" w:bottom="280" w:left="1680" w:header="720" w:footer="720" w:gutter="0"/>
          <w:cols w:num="2" w:space="720" w:equalWidth="0">
            <w:col w:w="5372" w:space="40"/>
            <w:col w:w="3468"/>
          </w:cols>
        </w:sectPr>
      </w:pPr>
    </w:p>
    <w:p w14:paraId="7E9B6510" w14:textId="77777777" w:rsidR="00430DE3" w:rsidRDefault="00430DE3">
      <w:pPr>
        <w:pStyle w:val="BodyText"/>
        <w:rPr>
          <w:sz w:val="26"/>
        </w:rPr>
      </w:pPr>
    </w:p>
    <w:p w14:paraId="2A811944" w14:textId="77777777" w:rsidR="00430DE3" w:rsidRDefault="008F0850">
      <w:pPr>
        <w:pStyle w:val="Heading2"/>
        <w:numPr>
          <w:ilvl w:val="2"/>
          <w:numId w:val="13"/>
        </w:numPr>
        <w:tabs>
          <w:tab w:val="left" w:pos="1293"/>
          <w:tab w:val="left" w:pos="1294"/>
        </w:tabs>
        <w:spacing w:before="55"/>
      </w:pPr>
      <w:bookmarkStart w:id="314" w:name="Selection_of_Experimental_Foils"/>
      <w:bookmarkStart w:id="315" w:name="_bookmark54"/>
      <w:bookmarkEnd w:id="314"/>
      <w:bookmarkEnd w:id="315"/>
      <w:r>
        <w:rPr>
          <w:w w:val="110"/>
        </w:rPr>
        <w:t>Selection</w:t>
      </w:r>
      <w:r w:rsidR="00DB52C2">
        <w:rPr>
          <w:w w:val="110"/>
        </w:rPr>
        <w:t xml:space="preserve"> </w:t>
      </w:r>
      <w:r>
        <w:rPr>
          <w:w w:val="110"/>
        </w:rPr>
        <w:t>of</w:t>
      </w:r>
      <w:r w:rsidR="00DB52C2">
        <w:rPr>
          <w:w w:val="110"/>
        </w:rPr>
        <w:t xml:space="preserve"> </w:t>
      </w:r>
      <w:r>
        <w:rPr>
          <w:w w:val="110"/>
        </w:rPr>
        <w:t>Experimental</w:t>
      </w:r>
      <w:r>
        <w:rPr>
          <w:spacing w:val="32"/>
          <w:w w:val="110"/>
        </w:rPr>
        <w:t xml:space="preserve"> </w:t>
      </w:r>
      <w:r>
        <w:rPr>
          <w:spacing w:val="-5"/>
          <w:w w:val="110"/>
        </w:rPr>
        <w:t>Foils</w:t>
      </w:r>
    </w:p>
    <w:p w14:paraId="35B30252" w14:textId="77777777" w:rsidR="00430DE3" w:rsidRDefault="00430DE3">
      <w:pPr>
        <w:pStyle w:val="BodyText"/>
        <w:spacing w:before="11"/>
        <w:rPr>
          <w:b/>
          <w:sz w:val="30"/>
        </w:rPr>
      </w:pPr>
    </w:p>
    <w:p w14:paraId="2F6CDB9B" w14:textId="77777777" w:rsidR="00430DE3" w:rsidRDefault="008F0850">
      <w:pPr>
        <w:pStyle w:val="BodyText"/>
        <w:spacing w:line="415" w:lineRule="auto"/>
        <w:ind w:left="120" w:right="117" w:firstLine="438"/>
        <w:jc w:val="both"/>
      </w:pPr>
      <w:r>
        <w:rPr>
          <w:w w:val="105"/>
        </w:rPr>
        <w:t>The method of foil activation has been studied in-depth in the nuclear sciences and engineering community. A list of the various requirements that are of importance for a neutron activation foil experiment with energies in the range of thermal to approximately 20 MeV are summarized below [</w:t>
      </w:r>
      <w:hyperlink w:anchor="_bookmark193" w:history="1">
        <w:r>
          <w:rPr>
            <w:w w:val="105"/>
          </w:rPr>
          <w:t>60</w:t>
        </w:r>
      </w:hyperlink>
      <w:r>
        <w:rPr>
          <w:w w:val="105"/>
        </w:rPr>
        <w:t xml:space="preserve">, </w:t>
      </w:r>
      <w:hyperlink w:anchor="_bookmark198" w:history="1">
        <w:r>
          <w:rPr>
            <w:w w:val="105"/>
          </w:rPr>
          <w:t>65</w:t>
        </w:r>
      </w:hyperlink>
      <w:r>
        <w:rPr>
          <w:w w:val="105"/>
        </w:rPr>
        <w:t xml:space="preserve">, </w:t>
      </w:r>
      <w:hyperlink w:anchor="_bookmark199" w:history="1">
        <w:r>
          <w:rPr>
            <w:w w:val="105"/>
          </w:rPr>
          <w:t>66</w:t>
        </w:r>
      </w:hyperlink>
      <w:r>
        <w:rPr>
          <w:w w:val="105"/>
        </w:rPr>
        <w:t>].</w:t>
      </w:r>
    </w:p>
    <w:p w14:paraId="7E319EA6" w14:textId="4966D8E8" w:rsidR="00430DE3" w:rsidRDefault="008F0850">
      <w:pPr>
        <w:pStyle w:val="ListParagraph"/>
        <w:numPr>
          <w:ilvl w:val="0"/>
          <w:numId w:val="1"/>
        </w:numPr>
        <w:tabs>
          <w:tab w:val="left" w:pos="706"/>
        </w:tabs>
        <w:spacing w:before="109" w:line="478" w:lineRule="exact"/>
        <w:ind w:right="117"/>
        <w:jc w:val="both"/>
        <w:rPr>
          <w:sz w:val="24"/>
        </w:rPr>
      </w:pPr>
      <w:r>
        <w:rPr>
          <w:w w:val="105"/>
          <w:sz w:val="24"/>
        </w:rPr>
        <w:t>The reaction neutron cross</w:t>
      </w:r>
      <w:ins w:id="316" w:author="Bucy, Anna M Ctr USAF AETC AFIT/ENP" w:date="2019-01-07T15:31:00Z">
        <w:r w:rsidR="005A227B">
          <w:rPr>
            <w:w w:val="105"/>
            <w:sz w:val="24"/>
          </w:rPr>
          <w:t xml:space="preserve"> </w:t>
        </w:r>
      </w:ins>
      <w:del w:id="317" w:author="Bucy, Anna M Ctr USAF AETC AFIT/ENP" w:date="2019-01-07T15:31:00Z">
        <w:r w:rsidDel="005A227B">
          <w:rPr>
            <w:w w:val="105"/>
            <w:sz w:val="24"/>
          </w:rPr>
          <w:delText>-</w:delText>
        </w:r>
      </w:del>
      <w:r>
        <w:rPr>
          <w:w w:val="105"/>
          <w:sz w:val="24"/>
        </w:rPr>
        <w:t xml:space="preserve">section is extremely important for foil activation, and there are a few </w:t>
      </w:r>
      <w:r>
        <w:rPr>
          <w:spacing w:val="-3"/>
          <w:w w:val="105"/>
          <w:sz w:val="24"/>
        </w:rPr>
        <w:t xml:space="preserve">key </w:t>
      </w:r>
      <w:r>
        <w:rPr>
          <w:w w:val="105"/>
          <w:sz w:val="24"/>
        </w:rPr>
        <w:t xml:space="preserve">parameters that should </w:t>
      </w:r>
      <w:r>
        <w:rPr>
          <w:spacing w:val="3"/>
          <w:w w:val="105"/>
          <w:sz w:val="24"/>
        </w:rPr>
        <w:t xml:space="preserve">be </w:t>
      </w:r>
      <w:r>
        <w:rPr>
          <w:w w:val="105"/>
          <w:sz w:val="24"/>
        </w:rPr>
        <w:t xml:space="preserve">considered. First, the magni- </w:t>
      </w:r>
      <w:proofErr w:type="spellStart"/>
      <w:r>
        <w:rPr>
          <w:w w:val="105"/>
          <w:sz w:val="24"/>
        </w:rPr>
        <w:t>tude</w:t>
      </w:r>
      <w:proofErr w:type="spellEnd"/>
      <w:r>
        <w:rPr>
          <w:w w:val="105"/>
          <w:sz w:val="24"/>
        </w:rPr>
        <w:t xml:space="preserve"> of the cross</w:t>
      </w:r>
      <w:ins w:id="318" w:author="Bucy, Anna M Ctr USAF AETC AFIT/ENP" w:date="2019-01-08T16:41:00Z">
        <w:r w:rsidR="005C0CA8">
          <w:rPr>
            <w:w w:val="105"/>
            <w:sz w:val="24"/>
          </w:rPr>
          <w:t xml:space="preserve"> </w:t>
        </w:r>
      </w:ins>
      <w:del w:id="319" w:author="Bucy, Anna M Ctr USAF AETC AFIT/ENP" w:date="2019-01-08T16:41:00Z">
        <w:r w:rsidDel="005C0CA8">
          <w:rPr>
            <w:w w:val="105"/>
            <w:sz w:val="24"/>
          </w:rPr>
          <w:delText>-</w:delText>
        </w:r>
      </w:del>
      <w:r>
        <w:rPr>
          <w:w w:val="105"/>
          <w:sz w:val="24"/>
        </w:rPr>
        <w:t>section determines the reaction rate of the product nuclides. A large</w:t>
      </w:r>
      <w:r>
        <w:rPr>
          <w:spacing w:val="-6"/>
          <w:w w:val="105"/>
          <w:sz w:val="24"/>
        </w:rPr>
        <w:t xml:space="preserve"> </w:t>
      </w:r>
      <w:r>
        <w:rPr>
          <w:w w:val="105"/>
          <w:sz w:val="24"/>
        </w:rPr>
        <w:t>cross</w:t>
      </w:r>
      <w:ins w:id="320" w:author="Bucy, Anna M Ctr USAF AETC AFIT/ENP" w:date="2019-01-07T15:34:00Z">
        <w:r w:rsidR="0076263C">
          <w:rPr>
            <w:w w:val="105"/>
            <w:sz w:val="24"/>
          </w:rPr>
          <w:t xml:space="preserve"> </w:t>
        </w:r>
      </w:ins>
      <w:del w:id="321" w:author="Bucy, Anna M Ctr USAF AETC AFIT/ENP" w:date="2019-01-07T15:34:00Z">
        <w:r w:rsidDel="0076263C">
          <w:rPr>
            <w:w w:val="105"/>
            <w:sz w:val="24"/>
          </w:rPr>
          <w:delText>-</w:delText>
        </w:r>
      </w:del>
      <w:r>
        <w:rPr>
          <w:w w:val="105"/>
          <w:sz w:val="24"/>
        </w:rPr>
        <w:t>section</w:t>
      </w:r>
      <w:r>
        <w:rPr>
          <w:spacing w:val="-5"/>
          <w:w w:val="105"/>
          <w:sz w:val="24"/>
        </w:rPr>
        <w:t xml:space="preserve"> </w:t>
      </w:r>
      <w:r>
        <w:rPr>
          <w:w w:val="105"/>
          <w:sz w:val="24"/>
        </w:rPr>
        <w:t>allows</w:t>
      </w:r>
      <w:r>
        <w:rPr>
          <w:spacing w:val="-6"/>
          <w:w w:val="105"/>
          <w:sz w:val="24"/>
        </w:rPr>
        <w:t xml:space="preserve"> </w:t>
      </w:r>
      <w:r>
        <w:rPr>
          <w:w w:val="105"/>
          <w:sz w:val="24"/>
        </w:rPr>
        <w:t>for</w:t>
      </w:r>
      <w:r>
        <w:rPr>
          <w:spacing w:val="-6"/>
          <w:w w:val="105"/>
          <w:sz w:val="24"/>
        </w:rPr>
        <w:t xml:space="preserve"> </w:t>
      </w:r>
      <w:r>
        <w:rPr>
          <w:w w:val="105"/>
          <w:sz w:val="24"/>
        </w:rPr>
        <w:t>more</w:t>
      </w:r>
      <w:r>
        <w:rPr>
          <w:spacing w:val="-6"/>
          <w:w w:val="105"/>
          <w:sz w:val="24"/>
        </w:rPr>
        <w:t xml:space="preserve"> </w:t>
      </w:r>
      <w:r>
        <w:rPr>
          <w:w w:val="105"/>
          <w:sz w:val="24"/>
        </w:rPr>
        <w:t>activation,</w:t>
      </w:r>
      <w:r>
        <w:rPr>
          <w:spacing w:val="-3"/>
          <w:w w:val="105"/>
          <w:sz w:val="24"/>
        </w:rPr>
        <w:t xml:space="preserve"> </w:t>
      </w:r>
      <w:r>
        <w:rPr>
          <w:w w:val="105"/>
          <w:sz w:val="24"/>
        </w:rPr>
        <w:t>and</w:t>
      </w:r>
      <w:r>
        <w:rPr>
          <w:spacing w:val="-6"/>
          <w:w w:val="105"/>
          <w:sz w:val="24"/>
        </w:rPr>
        <w:t xml:space="preserve"> </w:t>
      </w:r>
      <w:r>
        <w:rPr>
          <w:w w:val="105"/>
          <w:sz w:val="24"/>
        </w:rPr>
        <w:t>therefore,</w:t>
      </w:r>
      <w:r>
        <w:rPr>
          <w:spacing w:val="-4"/>
          <w:w w:val="105"/>
          <w:sz w:val="24"/>
        </w:rPr>
        <w:t xml:space="preserve"> </w:t>
      </w:r>
      <w:r>
        <w:rPr>
          <w:w w:val="105"/>
          <w:sz w:val="24"/>
        </w:rPr>
        <w:t>better</w:t>
      </w:r>
      <w:r>
        <w:rPr>
          <w:spacing w:val="-6"/>
          <w:w w:val="105"/>
          <w:sz w:val="24"/>
        </w:rPr>
        <w:t xml:space="preserve"> </w:t>
      </w:r>
      <w:r>
        <w:rPr>
          <w:w w:val="105"/>
          <w:sz w:val="24"/>
        </w:rPr>
        <w:t>results</w:t>
      </w:r>
      <w:r>
        <w:rPr>
          <w:spacing w:val="-6"/>
          <w:w w:val="105"/>
          <w:sz w:val="24"/>
        </w:rPr>
        <w:t xml:space="preserve"> </w:t>
      </w:r>
      <w:r>
        <w:rPr>
          <w:w w:val="105"/>
          <w:sz w:val="24"/>
        </w:rPr>
        <w:t>when analyzing the activation foils. Second, the uniqueness of the cross</w:t>
      </w:r>
      <w:ins w:id="322" w:author="Bucy, Anna M Ctr USAF AETC AFIT/ENP" w:date="2019-01-08T16:42:00Z">
        <w:r w:rsidR="005C0CA8">
          <w:rPr>
            <w:w w:val="105"/>
            <w:sz w:val="24"/>
          </w:rPr>
          <w:t xml:space="preserve"> </w:t>
        </w:r>
      </w:ins>
      <w:del w:id="323" w:author="Bucy, Anna M Ctr USAF AETC AFIT/ENP" w:date="2019-01-08T16:42:00Z">
        <w:r w:rsidDel="005C0CA8">
          <w:rPr>
            <w:w w:val="105"/>
            <w:sz w:val="24"/>
          </w:rPr>
          <w:delText>-</w:delText>
        </w:r>
      </w:del>
      <w:r>
        <w:rPr>
          <w:w w:val="105"/>
          <w:sz w:val="24"/>
        </w:rPr>
        <w:t>section</w:t>
      </w:r>
      <w:r>
        <w:rPr>
          <w:spacing w:val="-18"/>
          <w:w w:val="105"/>
          <w:sz w:val="24"/>
        </w:rPr>
        <w:t xml:space="preserve"> </w:t>
      </w:r>
      <w:r>
        <w:rPr>
          <w:w w:val="105"/>
          <w:sz w:val="24"/>
        </w:rPr>
        <w:t xml:space="preserve">shape is used to unfold the incident neutron energy spectrum. An </w:t>
      </w:r>
      <w:r>
        <w:rPr>
          <w:spacing w:val="2"/>
          <w:w w:val="105"/>
          <w:sz w:val="24"/>
        </w:rPr>
        <w:t>(</w:t>
      </w:r>
      <w:proofErr w:type="spellStart"/>
      <w:proofErr w:type="gramStart"/>
      <w:r>
        <w:rPr>
          <w:spacing w:val="2"/>
          <w:w w:val="105"/>
          <w:sz w:val="24"/>
        </w:rPr>
        <w:t>n,</w:t>
      </w:r>
      <w:r>
        <w:rPr>
          <w:rFonts w:ascii="Bookman Old Style" w:hAnsi="Bookman Old Style"/>
          <w:i/>
          <w:spacing w:val="2"/>
          <w:w w:val="105"/>
          <w:sz w:val="24"/>
        </w:rPr>
        <w:t>γ</w:t>
      </w:r>
      <w:proofErr w:type="spellEnd"/>
      <w:proofErr w:type="gramEnd"/>
      <w:r>
        <w:rPr>
          <w:spacing w:val="2"/>
          <w:w w:val="105"/>
          <w:sz w:val="24"/>
        </w:rPr>
        <w:t xml:space="preserve">) </w:t>
      </w:r>
      <w:r>
        <w:rPr>
          <w:w w:val="105"/>
          <w:sz w:val="24"/>
        </w:rPr>
        <w:t>cross</w:t>
      </w:r>
      <w:ins w:id="324" w:author="Bucy, Anna M Ctr USAF AETC AFIT/ENP" w:date="2019-01-07T15:34:00Z">
        <w:r w:rsidR="0076263C">
          <w:rPr>
            <w:w w:val="105"/>
            <w:sz w:val="24"/>
          </w:rPr>
          <w:t xml:space="preserve"> </w:t>
        </w:r>
      </w:ins>
      <w:del w:id="325" w:author="Bucy, Anna M Ctr USAF AETC AFIT/ENP" w:date="2019-01-07T15:34:00Z">
        <w:r w:rsidDel="0076263C">
          <w:rPr>
            <w:w w:val="105"/>
            <w:sz w:val="24"/>
          </w:rPr>
          <w:delText>-</w:delText>
        </w:r>
      </w:del>
      <w:r>
        <w:rPr>
          <w:w w:val="105"/>
          <w:sz w:val="24"/>
        </w:rPr>
        <w:t xml:space="preserve">section </w:t>
      </w:r>
      <w:r>
        <w:rPr>
          <w:spacing w:val="-3"/>
          <w:w w:val="105"/>
          <w:sz w:val="24"/>
        </w:rPr>
        <w:t>may</w:t>
      </w:r>
      <w:r w:rsidR="00DB52C2">
        <w:rPr>
          <w:spacing w:val="-3"/>
          <w:w w:val="105"/>
          <w:sz w:val="24"/>
        </w:rPr>
        <w:t xml:space="preserve"> </w:t>
      </w:r>
      <w:r>
        <w:rPr>
          <w:w w:val="105"/>
          <w:sz w:val="24"/>
        </w:rPr>
        <w:t>peak in a particular region,</w:t>
      </w:r>
      <w:r w:rsidR="00DB52C2">
        <w:rPr>
          <w:w w:val="105"/>
          <w:sz w:val="24"/>
        </w:rPr>
        <w:t xml:space="preserve"> </w:t>
      </w:r>
      <w:r>
        <w:rPr>
          <w:w w:val="105"/>
          <w:sz w:val="24"/>
        </w:rPr>
        <w:t>which is essential to providing information</w:t>
      </w:r>
      <w:r w:rsidR="00DB52C2">
        <w:rPr>
          <w:w w:val="105"/>
          <w:sz w:val="24"/>
        </w:rPr>
        <w:t xml:space="preserve">  </w:t>
      </w:r>
      <w:r>
        <w:rPr>
          <w:w w:val="105"/>
          <w:sz w:val="24"/>
        </w:rPr>
        <w:t xml:space="preserve">of the neutron flux in that energy region. Alternatively, a threshold reaction, such as an (n,2n), is important for providing information of the flux at higher energies. Third, the selected foils for an experiment should </w:t>
      </w:r>
      <w:r>
        <w:rPr>
          <w:spacing w:val="-3"/>
          <w:w w:val="105"/>
          <w:sz w:val="24"/>
        </w:rPr>
        <w:t xml:space="preserve">cover </w:t>
      </w:r>
      <w:r>
        <w:rPr>
          <w:w w:val="105"/>
          <w:sz w:val="24"/>
        </w:rPr>
        <w:t xml:space="preserve">the entire </w:t>
      </w:r>
      <w:proofErr w:type="spellStart"/>
      <w:r>
        <w:rPr>
          <w:w w:val="105"/>
          <w:sz w:val="24"/>
        </w:rPr>
        <w:t>en</w:t>
      </w:r>
      <w:proofErr w:type="spellEnd"/>
      <w:r>
        <w:rPr>
          <w:w w:val="105"/>
          <w:sz w:val="24"/>
        </w:rPr>
        <w:t xml:space="preserve">- </w:t>
      </w:r>
      <w:proofErr w:type="spellStart"/>
      <w:r>
        <w:rPr>
          <w:w w:val="105"/>
          <w:sz w:val="24"/>
        </w:rPr>
        <w:t>ergy</w:t>
      </w:r>
      <w:proofErr w:type="spellEnd"/>
      <w:r>
        <w:rPr>
          <w:w w:val="105"/>
          <w:sz w:val="24"/>
        </w:rPr>
        <w:t xml:space="preserve"> range of the incident neutron flux.</w:t>
      </w:r>
      <w:r w:rsidR="00DB52C2">
        <w:rPr>
          <w:w w:val="105"/>
          <w:sz w:val="24"/>
        </w:rPr>
        <w:t xml:space="preserve"> </w:t>
      </w:r>
      <w:r>
        <w:rPr>
          <w:spacing w:val="-3"/>
          <w:w w:val="105"/>
          <w:sz w:val="24"/>
        </w:rPr>
        <w:t xml:space="preserve">Finally, </w:t>
      </w:r>
      <w:r>
        <w:rPr>
          <w:w w:val="105"/>
          <w:sz w:val="24"/>
        </w:rPr>
        <w:t>the cross</w:t>
      </w:r>
      <w:ins w:id="326" w:author="Bucy, Anna M Ctr USAF AETC AFIT/ENP" w:date="2019-01-07T15:35:00Z">
        <w:r w:rsidR="0076263C">
          <w:rPr>
            <w:w w:val="105"/>
            <w:sz w:val="24"/>
          </w:rPr>
          <w:t xml:space="preserve"> </w:t>
        </w:r>
      </w:ins>
      <w:del w:id="327" w:author="Bucy, Anna M Ctr USAF AETC AFIT/ENP" w:date="2019-01-07T15:35:00Z">
        <w:r w:rsidDel="0076263C">
          <w:rPr>
            <w:w w:val="105"/>
            <w:sz w:val="24"/>
          </w:rPr>
          <w:delText>-</w:delText>
        </w:r>
      </w:del>
      <w:r>
        <w:rPr>
          <w:w w:val="105"/>
          <w:sz w:val="24"/>
        </w:rPr>
        <w:t xml:space="preserve">section must </w:t>
      </w:r>
      <w:r>
        <w:rPr>
          <w:spacing w:val="3"/>
          <w:w w:val="105"/>
          <w:sz w:val="24"/>
        </w:rPr>
        <w:t>be</w:t>
      </w:r>
      <w:r w:rsidR="00DB52C2">
        <w:rPr>
          <w:spacing w:val="3"/>
          <w:w w:val="105"/>
          <w:sz w:val="24"/>
        </w:rPr>
        <w:t xml:space="preserve"> </w:t>
      </w:r>
      <w:r>
        <w:rPr>
          <w:w w:val="105"/>
          <w:sz w:val="24"/>
        </w:rPr>
        <w:t>well</w:t>
      </w:r>
    </w:p>
    <w:p w14:paraId="50A0423C" w14:textId="77777777" w:rsidR="00430DE3" w:rsidRDefault="00430DE3">
      <w:pPr>
        <w:spacing w:line="478" w:lineRule="exact"/>
        <w:jc w:val="both"/>
        <w:rPr>
          <w:sz w:val="24"/>
        </w:rPr>
        <w:sectPr w:rsidR="00430DE3">
          <w:type w:val="continuous"/>
          <w:pgSz w:w="12240" w:h="15840"/>
          <w:pgMar w:top="1500" w:right="1680" w:bottom="280" w:left="1680" w:header="720" w:footer="720" w:gutter="0"/>
          <w:cols w:space="720"/>
        </w:sectPr>
      </w:pPr>
    </w:p>
    <w:p w14:paraId="2F19E26C" w14:textId="77777777" w:rsidR="00430DE3" w:rsidRDefault="008F0850">
      <w:pPr>
        <w:pStyle w:val="BodyText"/>
        <w:spacing w:before="35"/>
        <w:ind w:left="665"/>
      </w:pPr>
      <w:r>
        <w:rPr>
          <w:w w:val="105"/>
        </w:rPr>
        <w:lastRenderedPageBreak/>
        <w:t xml:space="preserve">characterized with low uncertainty over the neutron energy range </w:t>
      </w:r>
      <w:proofErr w:type="gramStart"/>
      <w:r>
        <w:rPr>
          <w:w w:val="105"/>
        </w:rPr>
        <w:t>of</w:t>
      </w:r>
      <w:r w:rsidR="00DB52C2">
        <w:rPr>
          <w:w w:val="105"/>
        </w:rPr>
        <w:t xml:space="preserve"> </w:t>
      </w:r>
      <w:r>
        <w:rPr>
          <w:w w:val="105"/>
        </w:rPr>
        <w:t xml:space="preserve"> interest</w:t>
      </w:r>
      <w:proofErr w:type="gramEnd"/>
      <w:r>
        <w:rPr>
          <w:w w:val="105"/>
        </w:rPr>
        <w:t>.</w:t>
      </w:r>
    </w:p>
    <w:p w14:paraId="0F100EEC" w14:textId="77777777" w:rsidR="00430DE3" w:rsidRDefault="00430DE3">
      <w:pPr>
        <w:pStyle w:val="BodyText"/>
        <w:spacing w:before="2"/>
        <w:rPr>
          <w:sz w:val="19"/>
        </w:rPr>
      </w:pPr>
    </w:p>
    <w:p w14:paraId="7619245C" w14:textId="5FB60DCF" w:rsidR="00430DE3" w:rsidRDefault="008F0850">
      <w:pPr>
        <w:pStyle w:val="ListParagraph"/>
        <w:numPr>
          <w:ilvl w:val="0"/>
          <w:numId w:val="1"/>
        </w:numPr>
        <w:tabs>
          <w:tab w:val="left" w:pos="666"/>
        </w:tabs>
        <w:spacing w:line="478" w:lineRule="exact"/>
        <w:ind w:left="665" w:right="117"/>
        <w:jc w:val="both"/>
        <w:rPr>
          <w:sz w:val="24"/>
        </w:rPr>
      </w:pPr>
      <w:r>
        <w:rPr>
          <w:w w:val="105"/>
          <w:sz w:val="24"/>
        </w:rPr>
        <w:t xml:space="preserve">The range of activation product half-lives applicable for a particular experiment depend on </w:t>
      </w:r>
      <w:ins w:id="328" w:author="Bucy, Anna M Ctr USAF AETC AFIT/ENP" w:date="2019-01-07T15:36:00Z">
        <w:r w:rsidR="0076263C">
          <w:rPr>
            <w:spacing w:val="-3"/>
            <w:w w:val="105"/>
            <w:sz w:val="24"/>
          </w:rPr>
          <w:t xml:space="preserve">availability </w:t>
        </w:r>
      </w:ins>
      <w:r>
        <w:rPr>
          <w:w w:val="105"/>
          <w:sz w:val="24"/>
        </w:rPr>
        <w:t>of detectors and the foils post-irradiation. A long</w:t>
      </w:r>
      <w:ins w:id="329" w:author="Bucy, Anna M Ctr USAF AETC AFIT/ENP" w:date="2019-01-07T15:36:00Z">
        <w:r w:rsidR="0076263C">
          <w:rPr>
            <w:w w:val="105"/>
            <w:sz w:val="24"/>
          </w:rPr>
          <w:t>-</w:t>
        </w:r>
      </w:ins>
      <w:del w:id="330" w:author="Bucy, Anna M Ctr USAF AETC AFIT/ENP" w:date="2019-01-07T15:36:00Z">
        <w:r w:rsidDel="0076263C">
          <w:rPr>
            <w:w w:val="105"/>
            <w:sz w:val="24"/>
          </w:rPr>
          <w:delText xml:space="preserve"> </w:delText>
        </w:r>
      </w:del>
      <w:r>
        <w:rPr>
          <w:w w:val="105"/>
          <w:sz w:val="24"/>
        </w:rPr>
        <w:t xml:space="preserve">lived radioisotope will </w:t>
      </w:r>
      <w:r>
        <w:rPr>
          <w:spacing w:val="3"/>
          <w:w w:val="105"/>
          <w:sz w:val="24"/>
        </w:rPr>
        <w:t xml:space="preserve">be </w:t>
      </w:r>
      <w:r>
        <w:rPr>
          <w:spacing w:val="-3"/>
          <w:w w:val="105"/>
          <w:sz w:val="24"/>
        </w:rPr>
        <w:t xml:space="preserve">available </w:t>
      </w:r>
      <w:r>
        <w:rPr>
          <w:w w:val="105"/>
          <w:sz w:val="24"/>
        </w:rPr>
        <w:t>for counting for longer times at the expense of</w:t>
      </w:r>
      <w:r>
        <w:rPr>
          <w:spacing w:val="-22"/>
          <w:w w:val="105"/>
          <w:sz w:val="24"/>
        </w:rPr>
        <w:t xml:space="preserve"> </w:t>
      </w:r>
      <w:r>
        <w:rPr>
          <w:w w:val="105"/>
          <w:sz w:val="24"/>
        </w:rPr>
        <w:t xml:space="preserve">the total </w:t>
      </w:r>
      <w:r>
        <w:rPr>
          <w:spacing w:val="-3"/>
          <w:w w:val="105"/>
          <w:sz w:val="24"/>
        </w:rPr>
        <w:t>activity.</w:t>
      </w:r>
      <w:r w:rsidR="00DB52C2">
        <w:rPr>
          <w:spacing w:val="-3"/>
          <w:w w:val="105"/>
          <w:sz w:val="24"/>
        </w:rPr>
        <w:t xml:space="preserve"> </w:t>
      </w:r>
      <w:r>
        <w:rPr>
          <w:w w:val="105"/>
          <w:sz w:val="24"/>
        </w:rPr>
        <w:t>The opposite is true for short half-lives.</w:t>
      </w:r>
      <w:r w:rsidR="00DB52C2">
        <w:rPr>
          <w:w w:val="105"/>
          <w:sz w:val="24"/>
        </w:rPr>
        <w:t xml:space="preserve"> </w:t>
      </w:r>
      <w:r>
        <w:rPr>
          <w:w w:val="105"/>
          <w:sz w:val="24"/>
        </w:rPr>
        <w:t>Half-live</w:t>
      </w:r>
      <w:ins w:id="331" w:author="Bucy, Anna M Ctr USAF AETC AFIT/ENP" w:date="2019-01-07T15:36:00Z">
        <w:r w:rsidR="0076263C">
          <w:rPr>
            <w:w w:val="105"/>
            <w:sz w:val="24"/>
          </w:rPr>
          <w:t>s</w:t>
        </w:r>
      </w:ins>
      <w:r>
        <w:rPr>
          <w:w w:val="105"/>
          <w:sz w:val="24"/>
        </w:rPr>
        <w:t xml:space="preserve"> on the </w:t>
      </w:r>
      <w:proofErr w:type="gramStart"/>
      <w:r>
        <w:rPr>
          <w:w w:val="105"/>
          <w:sz w:val="24"/>
        </w:rPr>
        <w:t>order</w:t>
      </w:r>
      <w:r w:rsidR="00DB52C2">
        <w:rPr>
          <w:w w:val="105"/>
          <w:sz w:val="24"/>
        </w:rPr>
        <w:t xml:space="preserve"> </w:t>
      </w:r>
      <w:r>
        <w:rPr>
          <w:w w:val="105"/>
          <w:sz w:val="24"/>
        </w:rPr>
        <w:t xml:space="preserve"> of</w:t>
      </w:r>
      <w:proofErr w:type="gramEnd"/>
      <w:r>
        <w:rPr>
          <w:w w:val="105"/>
          <w:sz w:val="24"/>
        </w:rPr>
        <w:t xml:space="preserve"> an hour to a few years are generally used; </w:t>
      </w:r>
      <w:r>
        <w:rPr>
          <w:spacing w:val="-3"/>
          <w:w w:val="105"/>
          <w:sz w:val="24"/>
        </w:rPr>
        <w:t>however,</w:t>
      </w:r>
      <w:r w:rsidR="00DB52C2">
        <w:rPr>
          <w:spacing w:val="-3"/>
          <w:w w:val="105"/>
          <w:sz w:val="24"/>
        </w:rPr>
        <w:t xml:space="preserve"> </w:t>
      </w:r>
      <w:r>
        <w:rPr>
          <w:w w:val="105"/>
          <w:sz w:val="24"/>
        </w:rPr>
        <w:t>the half-life must also</w:t>
      </w:r>
      <w:r w:rsidR="00DB52C2">
        <w:rPr>
          <w:w w:val="105"/>
          <w:sz w:val="24"/>
        </w:rPr>
        <w:t xml:space="preserve"> </w:t>
      </w:r>
      <w:r>
        <w:rPr>
          <w:spacing w:val="3"/>
          <w:w w:val="105"/>
          <w:sz w:val="24"/>
        </w:rPr>
        <w:t xml:space="preserve">be </w:t>
      </w:r>
      <w:r>
        <w:rPr>
          <w:w w:val="105"/>
          <w:sz w:val="24"/>
        </w:rPr>
        <w:t>balanced with the production of the radioisotope to understand the entire picture.</w:t>
      </w:r>
    </w:p>
    <w:p w14:paraId="3D94D934" w14:textId="77777777" w:rsidR="00430DE3" w:rsidRDefault="00430DE3">
      <w:pPr>
        <w:pStyle w:val="BodyText"/>
        <w:spacing w:before="8"/>
        <w:rPr>
          <w:sz w:val="25"/>
        </w:rPr>
      </w:pPr>
    </w:p>
    <w:p w14:paraId="125D7C6E" w14:textId="77777777" w:rsidR="00430DE3" w:rsidRDefault="008F0850">
      <w:pPr>
        <w:pStyle w:val="ListParagraph"/>
        <w:numPr>
          <w:ilvl w:val="0"/>
          <w:numId w:val="1"/>
        </w:numPr>
        <w:tabs>
          <w:tab w:val="left" w:pos="666"/>
        </w:tabs>
        <w:spacing w:line="336" w:lineRule="auto"/>
        <w:ind w:left="665" w:right="118"/>
        <w:jc w:val="both"/>
        <w:rPr>
          <w:sz w:val="24"/>
        </w:rPr>
      </w:pPr>
      <w:r>
        <w:rPr>
          <w:w w:val="105"/>
          <w:sz w:val="24"/>
        </w:rPr>
        <w:t xml:space="preserve">The elemental and chemical purity of the activation foil should </w:t>
      </w:r>
      <w:r>
        <w:rPr>
          <w:spacing w:val="3"/>
          <w:w w:val="105"/>
          <w:sz w:val="24"/>
        </w:rPr>
        <w:t xml:space="preserve">be </w:t>
      </w:r>
      <w:r>
        <w:rPr>
          <w:w w:val="105"/>
          <w:sz w:val="24"/>
        </w:rPr>
        <w:t>well known. An unknown composition foil can produce erroneous</w:t>
      </w:r>
      <w:r>
        <w:rPr>
          <w:spacing w:val="28"/>
          <w:w w:val="105"/>
          <w:sz w:val="24"/>
        </w:rPr>
        <w:t xml:space="preserve"> </w:t>
      </w:r>
      <w:r>
        <w:rPr>
          <w:w w:val="105"/>
          <w:sz w:val="24"/>
        </w:rPr>
        <w:t>results.</w:t>
      </w:r>
    </w:p>
    <w:p w14:paraId="277B47F4" w14:textId="663CA7EC" w:rsidR="00430DE3" w:rsidRDefault="008F0850">
      <w:pPr>
        <w:pStyle w:val="ListParagraph"/>
        <w:numPr>
          <w:ilvl w:val="0"/>
          <w:numId w:val="1"/>
        </w:numPr>
        <w:tabs>
          <w:tab w:val="left" w:pos="666"/>
        </w:tabs>
        <w:spacing w:before="114" w:line="478" w:lineRule="exact"/>
        <w:ind w:left="665" w:right="117"/>
        <w:jc w:val="both"/>
        <w:rPr>
          <w:sz w:val="24"/>
        </w:rPr>
      </w:pPr>
      <w:r>
        <w:rPr>
          <w:w w:val="105"/>
          <w:sz w:val="24"/>
        </w:rPr>
        <w:t xml:space="preserve">Interfering reaction channels and decay emissions should </w:t>
      </w:r>
      <w:r>
        <w:rPr>
          <w:spacing w:val="3"/>
          <w:w w:val="105"/>
          <w:sz w:val="24"/>
        </w:rPr>
        <w:t xml:space="preserve">be </w:t>
      </w:r>
      <w:r>
        <w:rPr>
          <w:w w:val="105"/>
          <w:sz w:val="24"/>
        </w:rPr>
        <w:t xml:space="preserve">avoided. An ex- ample of this is natural copper, which has multiple 511 </w:t>
      </w:r>
      <w:r>
        <w:rPr>
          <w:spacing w:val="-3"/>
          <w:w w:val="105"/>
          <w:sz w:val="24"/>
        </w:rPr>
        <w:t xml:space="preserve">keV </w:t>
      </w:r>
      <w:r>
        <w:rPr>
          <w:w w:val="105"/>
          <w:sz w:val="24"/>
        </w:rPr>
        <w:t xml:space="preserve">emissions from different reaction channels. It is difficult to distinguish these gamma-rays to determine activation in counting. Similar problems arise in multi-isotope ma- </w:t>
      </w:r>
      <w:proofErr w:type="spellStart"/>
      <w:r>
        <w:rPr>
          <w:w w:val="105"/>
          <w:sz w:val="24"/>
        </w:rPr>
        <w:t>terials</w:t>
      </w:r>
      <w:proofErr w:type="spellEnd"/>
      <w:r>
        <w:rPr>
          <w:w w:val="105"/>
          <w:sz w:val="24"/>
        </w:rPr>
        <w:t xml:space="preserve"> that </w:t>
      </w:r>
      <w:r>
        <w:rPr>
          <w:spacing w:val="-4"/>
          <w:w w:val="105"/>
          <w:sz w:val="24"/>
        </w:rPr>
        <w:t xml:space="preserve">have </w:t>
      </w:r>
      <w:r>
        <w:rPr>
          <w:w w:val="105"/>
          <w:sz w:val="24"/>
        </w:rPr>
        <w:t xml:space="preserve">multiple reactions producing the same nuclide. </w:t>
      </w:r>
      <w:r>
        <w:rPr>
          <w:spacing w:val="-7"/>
          <w:w w:val="105"/>
          <w:sz w:val="24"/>
        </w:rPr>
        <w:t xml:space="preserve">For </w:t>
      </w:r>
      <w:r>
        <w:rPr>
          <w:w w:val="105"/>
          <w:sz w:val="24"/>
        </w:rPr>
        <w:t>example,</w:t>
      </w:r>
      <w:r w:rsidR="00DB52C2">
        <w:rPr>
          <w:w w:val="105"/>
          <w:sz w:val="24"/>
        </w:rPr>
        <w:t xml:space="preserve"> </w:t>
      </w:r>
      <w:r>
        <w:rPr>
          <w:w w:val="105"/>
          <w:sz w:val="24"/>
        </w:rPr>
        <w:t xml:space="preserve">the </w:t>
      </w:r>
      <w:r>
        <w:rPr>
          <w:w w:val="105"/>
          <w:position w:val="9"/>
          <w:sz w:val="16"/>
        </w:rPr>
        <w:t>106</w:t>
      </w:r>
      <w:r>
        <w:rPr>
          <w:w w:val="105"/>
          <w:sz w:val="24"/>
        </w:rPr>
        <w:t xml:space="preserve">Cd </w:t>
      </w:r>
      <w:r>
        <w:rPr>
          <w:spacing w:val="2"/>
          <w:w w:val="105"/>
          <w:sz w:val="24"/>
        </w:rPr>
        <w:t>(</w:t>
      </w:r>
      <w:proofErr w:type="spellStart"/>
      <w:proofErr w:type="gramStart"/>
      <w:r>
        <w:rPr>
          <w:spacing w:val="2"/>
          <w:w w:val="105"/>
          <w:sz w:val="24"/>
        </w:rPr>
        <w:t>n,</w:t>
      </w:r>
      <w:r>
        <w:rPr>
          <w:rFonts w:ascii="Bookman Old Style" w:hAnsi="Bookman Old Style"/>
          <w:i/>
          <w:spacing w:val="2"/>
          <w:w w:val="105"/>
          <w:sz w:val="24"/>
        </w:rPr>
        <w:t>γ</w:t>
      </w:r>
      <w:proofErr w:type="spellEnd"/>
      <w:proofErr w:type="gramEnd"/>
      <w:r>
        <w:rPr>
          <w:spacing w:val="2"/>
          <w:w w:val="105"/>
          <w:sz w:val="24"/>
        </w:rPr>
        <w:t xml:space="preserve">) </w:t>
      </w:r>
      <w:r>
        <w:rPr>
          <w:w w:val="105"/>
          <w:sz w:val="24"/>
        </w:rPr>
        <w:t xml:space="preserve">reaction produces the same isotope as a </w:t>
      </w:r>
      <w:r>
        <w:rPr>
          <w:w w:val="105"/>
          <w:position w:val="9"/>
          <w:sz w:val="16"/>
        </w:rPr>
        <w:t>108</w:t>
      </w:r>
      <w:r>
        <w:rPr>
          <w:w w:val="105"/>
          <w:sz w:val="24"/>
        </w:rPr>
        <w:t>Cd (n,2n) reaction</w:t>
      </w:r>
      <w:ins w:id="332" w:author="Bucy, Anna M Ctr USAF AETC AFIT/ENP" w:date="2019-01-07T15:37:00Z">
        <w:r w:rsidR="0076263C">
          <w:rPr>
            <w:w w:val="105"/>
            <w:sz w:val="24"/>
          </w:rPr>
          <w:t>,</w:t>
        </w:r>
      </w:ins>
      <w:r>
        <w:rPr>
          <w:w w:val="105"/>
          <w:sz w:val="24"/>
        </w:rPr>
        <w:t xml:space="preserve"> which complicates the determination of contributions to the reaction</w:t>
      </w:r>
      <w:r w:rsidR="00DB52C2">
        <w:rPr>
          <w:w w:val="105"/>
          <w:sz w:val="24"/>
        </w:rPr>
        <w:t xml:space="preserve"> </w:t>
      </w:r>
      <w:r>
        <w:rPr>
          <w:spacing w:val="35"/>
          <w:w w:val="105"/>
          <w:sz w:val="24"/>
        </w:rPr>
        <w:t xml:space="preserve"> </w:t>
      </w:r>
      <w:r>
        <w:rPr>
          <w:w w:val="105"/>
          <w:sz w:val="24"/>
        </w:rPr>
        <w:t>products.</w:t>
      </w:r>
    </w:p>
    <w:p w14:paraId="3F8413C3" w14:textId="77777777" w:rsidR="00430DE3" w:rsidRDefault="008F0850">
      <w:pPr>
        <w:pStyle w:val="ListParagraph"/>
        <w:numPr>
          <w:ilvl w:val="0"/>
          <w:numId w:val="1"/>
        </w:numPr>
        <w:tabs>
          <w:tab w:val="left" w:pos="666"/>
        </w:tabs>
        <w:spacing w:before="177" w:line="478" w:lineRule="exact"/>
        <w:ind w:left="665" w:right="117"/>
        <w:jc w:val="both"/>
        <w:rPr>
          <w:sz w:val="24"/>
        </w:rPr>
      </w:pPr>
      <w:r>
        <w:rPr>
          <w:w w:val="105"/>
          <w:sz w:val="24"/>
        </w:rPr>
        <w:t xml:space="preserve">The activation foil should </w:t>
      </w:r>
      <w:r>
        <w:rPr>
          <w:spacing w:val="3"/>
          <w:w w:val="105"/>
          <w:sz w:val="24"/>
        </w:rPr>
        <w:t xml:space="preserve">be </w:t>
      </w:r>
      <w:r>
        <w:rPr>
          <w:w w:val="105"/>
          <w:sz w:val="24"/>
        </w:rPr>
        <w:t>optically thin to not cause perturbations of the neutron flux. An additional benefit of relatively thin foils is that the gamma-ray emissions for detection are not significantly attenuated through self-shielding. In general, adding additional foils helps to improve the unfolding results, as long as the entire foil set remains generally optically thin</w:t>
      </w:r>
      <w:r>
        <w:rPr>
          <w:spacing w:val="61"/>
          <w:w w:val="105"/>
          <w:sz w:val="24"/>
        </w:rPr>
        <w:t xml:space="preserve"> </w:t>
      </w:r>
      <w:r>
        <w:rPr>
          <w:w w:val="105"/>
          <w:sz w:val="24"/>
        </w:rPr>
        <w:t>[</w:t>
      </w:r>
      <w:hyperlink w:anchor="_bookmark200" w:history="1">
        <w:r>
          <w:rPr>
            <w:w w:val="105"/>
            <w:sz w:val="24"/>
          </w:rPr>
          <w:t>67</w:t>
        </w:r>
      </w:hyperlink>
      <w:r>
        <w:rPr>
          <w:w w:val="105"/>
          <w:sz w:val="24"/>
        </w:rPr>
        <w:t>].</w:t>
      </w:r>
    </w:p>
    <w:p w14:paraId="48F6FB8D" w14:textId="77777777" w:rsidR="00430DE3" w:rsidRDefault="008F0850">
      <w:pPr>
        <w:pStyle w:val="ListParagraph"/>
        <w:numPr>
          <w:ilvl w:val="0"/>
          <w:numId w:val="1"/>
        </w:numPr>
        <w:tabs>
          <w:tab w:val="left" w:pos="666"/>
        </w:tabs>
        <w:spacing w:before="177" w:line="478" w:lineRule="exact"/>
        <w:ind w:left="665" w:right="117"/>
        <w:jc w:val="both"/>
        <w:rPr>
          <w:sz w:val="24"/>
        </w:rPr>
      </w:pPr>
      <w:r>
        <w:rPr>
          <w:w w:val="105"/>
          <w:sz w:val="24"/>
        </w:rPr>
        <w:t xml:space="preserve">The decay nature of the product nuclide should preferably </w:t>
      </w:r>
      <w:r>
        <w:rPr>
          <w:spacing w:val="3"/>
          <w:w w:val="105"/>
          <w:sz w:val="24"/>
        </w:rPr>
        <w:t xml:space="preserve">be </w:t>
      </w:r>
      <w:r>
        <w:rPr>
          <w:w w:val="105"/>
          <w:sz w:val="24"/>
        </w:rPr>
        <w:t>a gamma-ray emitter. Gamma-ray detection can provide fine energy resolution to determine activation.</w:t>
      </w:r>
      <w:r w:rsidR="00DB52C2">
        <w:rPr>
          <w:w w:val="105"/>
          <w:sz w:val="24"/>
        </w:rPr>
        <w:t xml:space="preserve"> </w:t>
      </w:r>
      <w:r>
        <w:rPr>
          <w:w w:val="105"/>
          <w:sz w:val="24"/>
        </w:rPr>
        <w:t>The discrete gamma-ray emissions provide a means of</w:t>
      </w:r>
      <w:r w:rsidR="00DB52C2">
        <w:rPr>
          <w:w w:val="105"/>
          <w:sz w:val="24"/>
        </w:rPr>
        <w:t xml:space="preserve"> </w:t>
      </w:r>
      <w:r>
        <w:rPr>
          <w:w w:val="105"/>
          <w:sz w:val="24"/>
        </w:rPr>
        <w:t>determining</w:t>
      </w:r>
    </w:p>
    <w:p w14:paraId="461D36A6" w14:textId="77777777" w:rsidR="00430DE3" w:rsidRDefault="00430DE3">
      <w:pPr>
        <w:spacing w:line="478" w:lineRule="exact"/>
        <w:jc w:val="both"/>
        <w:rPr>
          <w:sz w:val="24"/>
        </w:rPr>
        <w:sectPr w:rsidR="00430DE3">
          <w:pgSz w:w="12240" w:h="15840"/>
          <w:pgMar w:top="1420" w:right="1680" w:bottom="1380" w:left="1720" w:header="0" w:footer="1182" w:gutter="0"/>
          <w:cols w:space="720"/>
        </w:sectPr>
      </w:pPr>
    </w:p>
    <w:p w14:paraId="69C663C1" w14:textId="3F8688FA" w:rsidR="00430DE3" w:rsidRDefault="008F0850">
      <w:pPr>
        <w:pStyle w:val="BodyText"/>
        <w:spacing w:before="35" w:line="415" w:lineRule="auto"/>
        <w:ind w:left="685" w:right="117"/>
        <w:jc w:val="both"/>
      </w:pPr>
      <w:r>
        <w:rPr>
          <w:w w:val="105"/>
        </w:rPr>
        <w:lastRenderedPageBreak/>
        <w:t xml:space="preserve">the source and magnitude of the </w:t>
      </w:r>
      <w:proofErr w:type="spellStart"/>
      <w:r>
        <w:rPr>
          <w:w w:val="105"/>
        </w:rPr>
        <w:t>the</w:t>
      </w:r>
      <w:proofErr w:type="spellEnd"/>
      <w:r>
        <w:rPr>
          <w:w w:val="105"/>
        </w:rPr>
        <w:t xml:space="preserve"> foil activation.</w:t>
      </w:r>
      <w:r w:rsidR="00DB52C2">
        <w:rPr>
          <w:w w:val="105"/>
        </w:rPr>
        <w:t xml:space="preserve"> </w:t>
      </w:r>
      <w:r>
        <w:rPr>
          <w:w w:val="105"/>
        </w:rPr>
        <w:t>The energy of the gamma</w:t>
      </w:r>
      <w:r w:rsidR="00DB52C2">
        <w:rPr>
          <w:w w:val="105"/>
        </w:rPr>
        <w:t xml:space="preserve"> </w:t>
      </w:r>
      <w:r>
        <w:rPr>
          <w:w w:val="105"/>
        </w:rPr>
        <w:t xml:space="preserve">is also of importance. Semiconductor detection methods </w:t>
      </w:r>
      <w:r>
        <w:rPr>
          <w:spacing w:val="-4"/>
          <w:w w:val="105"/>
        </w:rPr>
        <w:t xml:space="preserve">have </w:t>
      </w:r>
      <w:r>
        <w:rPr>
          <w:w w:val="105"/>
        </w:rPr>
        <w:t xml:space="preserve">a peak intrinsic efficiency near 100 </w:t>
      </w:r>
      <w:r>
        <w:rPr>
          <w:spacing w:val="-3"/>
          <w:w w:val="105"/>
        </w:rPr>
        <w:t xml:space="preserve">keV </w:t>
      </w:r>
      <w:r>
        <w:rPr>
          <w:w w:val="105"/>
        </w:rPr>
        <w:t xml:space="preserve">with some variance depending on </w:t>
      </w:r>
      <w:del w:id="333" w:author="Bucy, Anna M Ctr USAF AETC AFIT/ENP" w:date="2019-01-07T15:38:00Z">
        <w:r w:rsidDel="0076263C">
          <w:rPr>
            <w:w w:val="105"/>
          </w:rPr>
          <w:delText xml:space="preserve">if </w:delText>
        </w:r>
      </w:del>
      <w:ins w:id="334" w:author="Bucy, Anna M Ctr USAF AETC AFIT/ENP" w:date="2019-01-07T15:38:00Z">
        <w:r w:rsidR="0076263C">
          <w:rPr>
            <w:w w:val="105"/>
          </w:rPr>
          <w:t xml:space="preserve">whether </w:t>
        </w:r>
      </w:ins>
      <w:r>
        <w:rPr>
          <w:w w:val="105"/>
        </w:rPr>
        <w:t xml:space="preserve">the semiconductor is p-type or n-type. Beta spectroscopy is also a potential option that </w:t>
      </w:r>
      <w:r>
        <w:rPr>
          <w:spacing w:val="-3"/>
          <w:w w:val="105"/>
        </w:rPr>
        <w:t xml:space="preserve">may </w:t>
      </w:r>
      <w:r>
        <w:rPr>
          <w:spacing w:val="3"/>
          <w:w w:val="105"/>
        </w:rPr>
        <w:t xml:space="preserve">be </w:t>
      </w:r>
      <w:r>
        <w:rPr>
          <w:w w:val="105"/>
        </w:rPr>
        <w:t xml:space="preserve">considered; </w:t>
      </w:r>
      <w:r>
        <w:rPr>
          <w:spacing w:val="-3"/>
          <w:w w:val="105"/>
        </w:rPr>
        <w:t xml:space="preserve">however, </w:t>
      </w:r>
      <w:r>
        <w:rPr>
          <w:w w:val="105"/>
        </w:rPr>
        <w:t xml:space="preserve">the resolution is not as </w:t>
      </w:r>
      <w:r>
        <w:rPr>
          <w:spacing w:val="3"/>
          <w:w w:val="105"/>
        </w:rPr>
        <w:t xml:space="preserve">good </w:t>
      </w:r>
      <w:r>
        <w:rPr>
          <w:w w:val="105"/>
        </w:rPr>
        <w:t>as gamma</w:t>
      </w:r>
      <w:r>
        <w:rPr>
          <w:spacing w:val="43"/>
          <w:w w:val="105"/>
        </w:rPr>
        <w:t xml:space="preserve"> </w:t>
      </w:r>
      <w:r>
        <w:rPr>
          <w:w w:val="105"/>
        </w:rPr>
        <w:t>spectroscopy.</w:t>
      </w:r>
    </w:p>
    <w:p w14:paraId="7AEDE111" w14:textId="77777777" w:rsidR="00430DE3" w:rsidRDefault="00430DE3">
      <w:pPr>
        <w:pStyle w:val="BodyText"/>
        <w:rPr>
          <w:sz w:val="32"/>
        </w:rPr>
      </w:pPr>
    </w:p>
    <w:p w14:paraId="12E02FFB" w14:textId="77777777" w:rsidR="00430DE3" w:rsidRDefault="008F0850">
      <w:pPr>
        <w:pStyle w:val="Heading2"/>
        <w:numPr>
          <w:ilvl w:val="1"/>
          <w:numId w:val="13"/>
        </w:numPr>
        <w:tabs>
          <w:tab w:val="left" w:pos="712"/>
          <w:tab w:val="left" w:pos="713"/>
        </w:tabs>
        <w:ind w:left="712" w:hanging="612"/>
        <w:jc w:val="left"/>
      </w:pPr>
      <w:bookmarkStart w:id="335" w:name="Neutron_Energy_Spectrum_Unfolding"/>
      <w:bookmarkStart w:id="336" w:name="_bookmark55"/>
      <w:bookmarkEnd w:id="335"/>
      <w:bookmarkEnd w:id="336"/>
      <w:r>
        <w:rPr>
          <w:w w:val="115"/>
        </w:rPr>
        <w:t>Neutron Energy Spectrum</w:t>
      </w:r>
      <w:r>
        <w:rPr>
          <w:spacing w:val="-6"/>
          <w:w w:val="115"/>
        </w:rPr>
        <w:t xml:space="preserve"> </w:t>
      </w:r>
      <w:r>
        <w:rPr>
          <w:w w:val="115"/>
        </w:rPr>
        <w:t>Unfolding</w:t>
      </w:r>
    </w:p>
    <w:p w14:paraId="3D9D6BC1" w14:textId="77777777" w:rsidR="00430DE3" w:rsidRDefault="00430DE3">
      <w:pPr>
        <w:pStyle w:val="BodyText"/>
        <w:rPr>
          <w:b/>
        </w:rPr>
      </w:pPr>
    </w:p>
    <w:p w14:paraId="5B3B8E19" w14:textId="2741C7DF" w:rsidR="00430DE3" w:rsidRDefault="008F0850">
      <w:pPr>
        <w:pStyle w:val="BodyText"/>
        <w:spacing w:before="162" w:line="415" w:lineRule="auto"/>
        <w:ind w:left="100" w:right="117" w:firstLine="351"/>
        <w:jc w:val="both"/>
      </w:pPr>
      <w:r>
        <w:rPr>
          <w:spacing w:val="-5"/>
          <w:w w:val="105"/>
        </w:rPr>
        <w:t>Foil</w:t>
      </w:r>
      <w:r>
        <w:rPr>
          <w:spacing w:val="-8"/>
          <w:w w:val="105"/>
        </w:rPr>
        <w:t xml:space="preserve"> </w:t>
      </w:r>
      <w:r>
        <w:rPr>
          <w:w w:val="105"/>
        </w:rPr>
        <w:t>activation</w:t>
      </w:r>
      <w:r>
        <w:rPr>
          <w:spacing w:val="-8"/>
          <w:w w:val="105"/>
        </w:rPr>
        <w:t xml:space="preserve"> </w:t>
      </w:r>
      <w:r>
        <w:rPr>
          <w:w w:val="105"/>
        </w:rPr>
        <w:t>experiments</w:t>
      </w:r>
      <w:r>
        <w:rPr>
          <w:spacing w:val="-8"/>
          <w:w w:val="105"/>
        </w:rPr>
        <w:t xml:space="preserve"> </w:t>
      </w:r>
      <w:r>
        <w:rPr>
          <w:w w:val="105"/>
        </w:rPr>
        <w:t>are</w:t>
      </w:r>
      <w:r>
        <w:rPr>
          <w:spacing w:val="-8"/>
          <w:w w:val="105"/>
        </w:rPr>
        <w:t xml:space="preserve"> </w:t>
      </w:r>
      <w:r>
        <w:rPr>
          <w:w w:val="105"/>
        </w:rPr>
        <w:t>a</w:t>
      </w:r>
      <w:r>
        <w:rPr>
          <w:spacing w:val="-8"/>
          <w:w w:val="105"/>
        </w:rPr>
        <w:t xml:space="preserve"> </w:t>
      </w:r>
      <w:r>
        <w:rPr>
          <w:w w:val="105"/>
        </w:rPr>
        <w:t>well</w:t>
      </w:r>
      <w:ins w:id="337" w:author="Bucy, Anna M Ctr USAF AETC AFIT/ENP" w:date="2019-01-07T15:38:00Z">
        <w:r w:rsidR="0076263C">
          <w:rPr>
            <w:spacing w:val="-7"/>
            <w:w w:val="105"/>
          </w:rPr>
          <w:t>-</w:t>
        </w:r>
      </w:ins>
      <w:del w:id="338" w:author="Bucy, Anna M Ctr USAF AETC AFIT/ENP" w:date="2019-01-07T15:38:00Z">
        <w:r w:rsidDel="0076263C">
          <w:rPr>
            <w:spacing w:val="-7"/>
            <w:w w:val="105"/>
          </w:rPr>
          <w:delText xml:space="preserve"> </w:delText>
        </w:r>
      </w:del>
      <w:r>
        <w:rPr>
          <w:w w:val="105"/>
        </w:rPr>
        <w:t>documented</w:t>
      </w:r>
      <w:r>
        <w:rPr>
          <w:spacing w:val="-8"/>
          <w:w w:val="105"/>
        </w:rPr>
        <w:t xml:space="preserve"> </w:t>
      </w:r>
      <w:r>
        <w:rPr>
          <w:w w:val="105"/>
        </w:rPr>
        <w:t>method</w:t>
      </w:r>
      <w:r>
        <w:rPr>
          <w:spacing w:val="-8"/>
          <w:w w:val="105"/>
        </w:rPr>
        <w:t xml:space="preserve"> </w:t>
      </w:r>
      <w:r>
        <w:rPr>
          <w:w w:val="105"/>
        </w:rPr>
        <w:t>for</w:t>
      </w:r>
      <w:r>
        <w:rPr>
          <w:spacing w:val="-8"/>
          <w:w w:val="105"/>
        </w:rPr>
        <w:t xml:space="preserve"> </w:t>
      </w:r>
      <w:r>
        <w:rPr>
          <w:w w:val="105"/>
        </w:rPr>
        <w:t>determining</w:t>
      </w:r>
      <w:r>
        <w:rPr>
          <w:spacing w:val="-8"/>
          <w:w w:val="105"/>
        </w:rPr>
        <w:t xml:space="preserve"> </w:t>
      </w:r>
      <w:r>
        <w:rPr>
          <w:w w:val="105"/>
        </w:rPr>
        <w:t>an</w:t>
      </w:r>
      <w:r>
        <w:rPr>
          <w:spacing w:val="-8"/>
          <w:w w:val="105"/>
        </w:rPr>
        <w:t xml:space="preserve"> </w:t>
      </w:r>
      <w:proofErr w:type="spellStart"/>
      <w:r>
        <w:rPr>
          <w:w w:val="105"/>
        </w:rPr>
        <w:t>inci</w:t>
      </w:r>
      <w:proofErr w:type="spellEnd"/>
      <w:r>
        <w:rPr>
          <w:w w:val="105"/>
        </w:rPr>
        <w:t>- dent neutron energy spectrum [</w:t>
      </w:r>
      <w:hyperlink w:anchor="_bookmark198" w:history="1">
        <w:r>
          <w:rPr>
            <w:w w:val="105"/>
          </w:rPr>
          <w:t>65</w:t>
        </w:r>
      </w:hyperlink>
      <w:r>
        <w:rPr>
          <w:w w:val="105"/>
        </w:rPr>
        <w:t xml:space="preserve">]. The foils are irradiated under a nearly equivalent neutron flux, which serves to activate the foil samples through nuclear reaction </w:t>
      </w:r>
      <w:proofErr w:type="spellStart"/>
      <w:r>
        <w:rPr>
          <w:w w:val="105"/>
        </w:rPr>
        <w:t>chan</w:t>
      </w:r>
      <w:proofErr w:type="spellEnd"/>
      <w:r>
        <w:rPr>
          <w:w w:val="105"/>
        </w:rPr>
        <w:t xml:space="preserve">- </w:t>
      </w:r>
      <w:proofErr w:type="spellStart"/>
      <w:r>
        <w:rPr>
          <w:w w:val="105"/>
        </w:rPr>
        <w:t>nels</w:t>
      </w:r>
      <w:proofErr w:type="spellEnd"/>
      <w:r>
        <w:rPr>
          <w:w w:val="105"/>
        </w:rPr>
        <w:t xml:space="preserve">, each of </w:t>
      </w:r>
      <w:del w:id="339" w:author="Bucy, Anna M Ctr USAF AETC AFIT/ENP" w:date="2019-01-07T15:39:00Z">
        <w:r w:rsidDel="0076263C">
          <w:rPr>
            <w:w w:val="105"/>
          </w:rPr>
          <w:delText>the</w:delText>
        </w:r>
      </w:del>
      <w:r>
        <w:rPr>
          <w:w w:val="105"/>
        </w:rPr>
        <w:t xml:space="preserve"> which has a unique response function with respect to the neutron flux. The nuclear data and activities of the foils can </w:t>
      </w:r>
      <w:r>
        <w:rPr>
          <w:spacing w:val="3"/>
          <w:w w:val="105"/>
        </w:rPr>
        <w:t xml:space="preserve">be </w:t>
      </w:r>
      <w:r>
        <w:rPr>
          <w:w w:val="105"/>
        </w:rPr>
        <w:t>used to unfold the incident neutron energy</w:t>
      </w:r>
      <w:r>
        <w:rPr>
          <w:spacing w:val="55"/>
          <w:w w:val="105"/>
        </w:rPr>
        <w:t xml:space="preserve"> </w:t>
      </w:r>
      <w:r>
        <w:rPr>
          <w:w w:val="105"/>
        </w:rPr>
        <w:t>spectrum.</w:t>
      </w:r>
    </w:p>
    <w:p w14:paraId="16C73DC2" w14:textId="77777777" w:rsidR="00430DE3" w:rsidRDefault="008F0850">
      <w:pPr>
        <w:pStyle w:val="BodyText"/>
        <w:spacing w:before="5" w:line="408" w:lineRule="auto"/>
        <w:ind w:left="100" w:right="117" w:firstLine="351"/>
        <w:jc w:val="both"/>
      </w:pPr>
      <w:r>
        <w:rPr>
          <w:w w:val="105"/>
        </w:rPr>
        <w:t>In an ideal situation,</w:t>
      </w:r>
      <w:r w:rsidR="00DB52C2">
        <w:rPr>
          <w:w w:val="105"/>
        </w:rPr>
        <w:t xml:space="preserve"> </w:t>
      </w:r>
      <w:r>
        <w:rPr>
          <w:w w:val="105"/>
        </w:rPr>
        <w:t>the number of foil reactions (</w:t>
      </w:r>
      <w:proofErr w:type="spellStart"/>
      <w:r>
        <w:rPr>
          <w:rFonts w:ascii="Bookman Old Style"/>
          <w:i/>
          <w:w w:val="105"/>
        </w:rPr>
        <w:t>i</w:t>
      </w:r>
      <w:proofErr w:type="spellEnd"/>
      <w:r>
        <w:rPr>
          <w:w w:val="105"/>
        </w:rPr>
        <w:t xml:space="preserve">) would </w:t>
      </w:r>
      <w:r>
        <w:rPr>
          <w:spacing w:val="3"/>
          <w:w w:val="105"/>
        </w:rPr>
        <w:t xml:space="preserve">be </w:t>
      </w:r>
      <w:r>
        <w:rPr>
          <w:w w:val="105"/>
        </w:rPr>
        <w:t>selected based</w:t>
      </w:r>
      <w:r w:rsidR="00DB52C2">
        <w:rPr>
          <w:w w:val="105"/>
        </w:rPr>
        <w:t xml:space="preserve">  </w:t>
      </w:r>
      <w:r>
        <w:rPr>
          <w:w w:val="105"/>
        </w:rPr>
        <w:t xml:space="preserve"> on the number of energy groups </w:t>
      </w:r>
      <w:r>
        <w:rPr>
          <w:spacing w:val="4"/>
          <w:w w:val="105"/>
        </w:rPr>
        <w:t>(</w:t>
      </w:r>
      <w:r>
        <w:rPr>
          <w:rFonts w:ascii="Bookman Old Style"/>
          <w:i/>
          <w:spacing w:val="4"/>
          <w:w w:val="105"/>
        </w:rPr>
        <w:t>j</w:t>
      </w:r>
      <w:r>
        <w:rPr>
          <w:spacing w:val="4"/>
          <w:w w:val="105"/>
        </w:rPr>
        <w:t xml:space="preserve">) </w:t>
      </w:r>
      <w:r>
        <w:rPr>
          <w:w w:val="105"/>
        </w:rPr>
        <w:t xml:space="preserve">required, and the problem would </w:t>
      </w:r>
      <w:r>
        <w:rPr>
          <w:spacing w:val="3"/>
          <w:w w:val="105"/>
        </w:rPr>
        <w:t xml:space="preserve">be </w:t>
      </w:r>
      <w:r>
        <w:rPr>
          <w:w w:val="105"/>
        </w:rPr>
        <w:t>formulated</w:t>
      </w:r>
      <w:r w:rsidR="00DB52C2">
        <w:rPr>
          <w:w w:val="105"/>
        </w:rPr>
        <w:t xml:space="preserve"> </w:t>
      </w:r>
      <w:r>
        <w:t>as [</w:t>
      </w:r>
      <w:hyperlink w:anchor="_bookmark193" w:history="1">
        <w:r>
          <w:t>60</w:t>
        </w:r>
      </w:hyperlink>
      <w:r>
        <w:t>,</w:t>
      </w:r>
      <w:r>
        <w:rPr>
          <w:spacing w:val="-41"/>
        </w:rPr>
        <w:t xml:space="preserve"> </w:t>
      </w:r>
      <w:hyperlink w:anchor="_bookmark200" w:history="1">
        <w:r>
          <w:t>67</w:t>
        </w:r>
      </w:hyperlink>
      <w:r>
        <w:t>]</w:t>
      </w:r>
    </w:p>
    <w:p w14:paraId="74990BCC" w14:textId="77777777" w:rsidR="00430DE3" w:rsidRDefault="00430DE3">
      <w:pPr>
        <w:pStyle w:val="BodyText"/>
        <w:spacing w:before="3"/>
        <w:rPr>
          <w:sz w:val="17"/>
        </w:rPr>
      </w:pPr>
    </w:p>
    <w:p w14:paraId="2E668686" w14:textId="77777777" w:rsidR="00430DE3" w:rsidRDefault="00430DE3">
      <w:pPr>
        <w:rPr>
          <w:sz w:val="17"/>
        </w:rPr>
        <w:sectPr w:rsidR="00430DE3">
          <w:footerReference w:type="default" r:id="rId31"/>
          <w:pgSz w:w="12240" w:h="15840"/>
          <w:pgMar w:top="1420" w:right="1680" w:bottom="1380" w:left="1700" w:header="0" w:footer="1182" w:gutter="0"/>
          <w:pgNumType w:start="47"/>
          <w:cols w:space="720"/>
        </w:sectPr>
      </w:pPr>
    </w:p>
    <w:p w14:paraId="2E438E6F" w14:textId="77777777" w:rsidR="00430DE3" w:rsidRDefault="00DD3DCA">
      <w:pPr>
        <w:spacing w:before="70"/>
        <w:ind w:right="111"/>
        <w:jc w:val="right"/>
        <w:rPr>
          <w:rFonts w:ascii="Arial"/>
          <w:i/>
          <w:sz w:val="16"/>
        </w:rPr>
      </w:pPr>
      <w:r>
        <w:rPr>
          <w:noProof/>
        </w:rPr>
        <mc:AlternateContent>
          <mc:Choice Requires="wps">
            <w:drawing>
              <wp:anchor distT="0" distB="0" distL="114300" distR="114300" simplePos="0" relativeHeight="251670016" behindDoc="1" locked="0" layoutInCell="1" allowOverlap="1" wp14:anchorId="17539155" wp14:editId="7BFB2093">
                <wp:simplePos x="0" y="0"/>
                <wp:positionH relativeFrom="page">
                  <wp:posOffset>3054985</wp:posOffset>
                </wp:positionH>
                <wp:positionV relativeFrom="paragraph">
                  <wp:posOffset>67945</wp:posOffset>
                </wp:positionV>
                <wp:extent cx="219710" cy="567055"/>
                <wp:effectExtent l="0" t="0" r="1905" b="0"/>
                <wp:wrapNone/>
                <wp:docPr id="116"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472225" w14:textId="77777777" w:rsidR="002363D0" w:rsidRDefault="002363D0">
                            <w:pPr>
                              <w:pStyle w:val="BodyText"/>
                              <w:spacing w:line="235" w:lineRule="exact"/>
                              <w:rPr>
                                <w:rFonts w:ascii="Arial"/>
                              </w:rPr>
                            </w:pPr>
                            <w:r>
                              <w:rPr>
                                <w:rFonts w:ascii="Arial"/>
                                <w:w w:val="5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539155" id="Text Box 55" o:spid="_x0000_s1047" type="#_x0000_t202" style="position:absolute;left:0;text-align:left;margin-left:240.55pt;margin-top:5.35pt;width:17.3pt;height:44.6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" filled="f" stroked="f">
                <v:textbox inset="0,0,0,0">
                  <w:txbxContent>
                    <w:p w14:paraId="53472225" w14:textId="77777777" w:rsidR="002363D0" w:rsidRDefault="002363D0">
                      <w:pPr>
                        <w:pStyle w:val="BodyText"/>
                        <w:spacing w:line="235" w:lineRule="exact"/>
                        <w:rPr>
                          <w:rFonts w:ascii="Arial"/>
                        </w:rPr>
                      </w:pPr>
                      <w:r>
                        <w:rPr>
                          <w:rFonts w:ascii="Arial"/>
                          <w:w w:val="517"/>
                        </w:rPr>
                        <w:t>,</w:t>
                      </w:r>
                    </w:p>
                  </w:txbxContent>
                </v:textbox>
                <w10:wrap anchorx="page"/>
              </v:shape>
            </w:pict>
          </mc:Fallback>
        </mc:AlternateContent>
      </w:r>
      <w:r w:rsidR="008F0850">
        <w:rPr>
          <w:rFonts w:ascii="Arial"/>
          <w:i/>
          <w:w w:val="116"/>
          <w:sz w:val="16"/>
        </w:rPr>
        <w:t>N</w:t>
      </w:r>
    </w:p>
    <w:p w14:paraId="70BC044D" w14:textId="77777777" w:rsidR="00430DE3" w:rsidRDefault="008F0850">
      <w:pPr>
        <w:spacing w:before="38"/>
        <w:ind w:right="409"/>
        <w:jc w:val="right"/>
        <w:rPr>
          <w:sz w:val="24"/>
        </w:rPr>
      </w:pPr>
      <w:r>
        <w:rPr>
          <w:rFonts w:ascii="Bookman Old Style"/>
          <w:i/>
          <w:w w:val="135"/>
          <w:sz w:val="24"/>
        </w:rPr>
        <w:t>A</w:t>
      </w:r>
      <w:proofErr w:type="spellStart"/>
      <w:r>
        <w:rPr>
          <w:rFonts w:ascii="Arial"/>
          <w:i/>
          <w:w w:val="135"/>
          <w:position w:val="-3"/>
          <w:sz w:val="16"/>
        </w:rPr>
        <w:t>i</w:t>
      </w:r>
      <w:proofErr w:type="spellEnd"/>
      <w:r>
        <w:rPr>
          <w:rFonts w:ascii="Arial"/>
          <w:i/>
          <w:w w:val="135"/>
          <w:position w:val="-3"/>
          <w:sz w:val="16"/>
        </w:rPr>
        <w:t xml:space="preserve"> </w:t>
      </w:r>
      <w:r>
        <w:rPr>
          <w:w w:val="135"/>
          <w:sz w:val="24"/>
        </w:rPr>
        <w:t>=</w:t>
      </w:r>
    </w:p>
    <w:p w14:paraId="77FDDEDA" w14:textId="77777777" w:rsidR="00430DE3" w:rsidRDefault="008F0850">
      <w:pPr>
        <w:spacing w:before="52"/>
        <w:ind w:right="23"/>
        <w:jc w:val="right"/>
        <w:rPr>
          <w:sz w:val="16"/>
        </w:rPr>
      </w:pPr>
      <w:r>
        <w:rPr>
          <w:rFonts w:ascii="Arial"/>
          <w:i/>
          <w:w w:val="150"/>
          <w:sz w:val="16"/>
        </w:rPr>
        <w:t>j</w:t>
      </w:r>
      <w:r>
        <w:rPr>
          <w:w w:val="150"/>
          <w:sz w:val="16"/>
        </w:rPr>
        <w:t>=1</w:t>
      </w:r>
    </w:p>
    <w:p w14:paraId="615B4C27" w14:textId="77777777" w:rsidR="00430DE3" w:rsidRDefault="008F0850">
      <w:pPr>
        <w:pStyle w:val="BodyText"/>
        <w:spacing w:before="5"/>
        <w:rPr>
          <w:sz w:val="25"/>
        </w:rPr>
      </w:pPr>
      <w:r>
        <w:br w:type="column"/>
      </w:r>
    </w:p>
    <w:p w14:paraId="068550DC" w14:textId="77777777" w:rsidR="00430DE3" w:rsidRDefault="008F0850">
      <w:pPr>
        <w:tabs>
          <w:tab w:val="left" w:pos="4827"/>
        </w:tabs>
        <w:ind w:left="66"/>
        <w:rPr>
          <w:sz w:val="24"/>
        </w:rPr>
      </w:pPr>
      <w:r>
        <w:rPr>
          <w:w w:val="120"/>
          <w:sz w:val="24"/>
        </w:rPr>
        <w:t>Σ</w:t>
      </w:r>
      <w:proofErr w:type="spellStart"/>
      <w:proofErr w:type="gramStart"/>
      <w:r>
        <w:rPr>
          <w:rFonts w:ascii="Arial" w:hAnsi="Arial"/>
          <w:i/>
          <w:w w:val="120"/>
          <w:position w:val="-3"/>
          <w:sz w:val="16"/>
        </w:rPr>
        <w:t>i</w:t>
      </w:r>
      <w:proofErr w:type="spellEnd"/>
      <w:r>
        <w:rPr>
          <w:w w:val="120"/>
          <w:sz w:val="24"/>
        </w:rPr>
        <w:t>(</w:t>
      </w:r>
      <w:proofErr w:type="gramEnd"/>
      <w:r>
        <w:rPr>
          <w:rFonts w:ascii="Bookman Old Style" w:hAnsi="Bookman Old Style"/>
          <w:i/>
          <w:w w:val="120"/>
          <w:sz w:val="24"/>
        </w:rPr>
        <w:t>E</w:t>
      </w:r>
      <w:r>
        <w:rPr>
          <w:rFonts w:ascii="Arial" w:hAnsi="Arial"/>
          <w:i/>
          <w:w w:val="120"/>
          <w:position w:val="-3"/>
          <w:sz w:val="16"/>
        </w:rPr>
        <w:t>j</w:t>
      </w:r>
      <w:r>
        <w:rPr>
          <w:rFonts w:ascii="Arial" w:hAnsi="Arial"/>
          <w:i/>
          <w:spacing w:val="-40"/>
          <w:w w:val="120"/>
          <w:position w:val="-3"/>
          <w:sz w:val="16"/>
        </w:rPr>
        <w:t xml:space="preserve"> </w:t>
      </w:r>
      <w:r>
        <w:rPr>
          <w:w w:val="120"/>
          <w:sz w:val="24"/>
        </w:rPr>
        <w:t>)</w:t>
      </w:r>
      <w:r>
        <w:rPr>
          <w:spacing w:val="-23"/>
          <w:w w:val="120"/>
          <w:sz w:val="24"/>
        </w:rPr>
        <w:t xml:space="preserve"> </w:t>
      </w:r>
      <w:r>
        <w:rPr>
          <w:w w:val="120"/>
          <w:sz w:val="24"/>
        </w:rPr>
        <w:t>Φ(</w:t>
      </w:r>
      <w:r>
        <w:rPr>
          <w:rFonts w:ascii="Bookman Old Style" w:hAnsi="Bookman Old Style"/>
          <w:i/>
          <w:w w:val="120"/>
          <w:sz w:val="24"/>
        </w:rPr>
        <w:t>E</w:t>
      </w:r>
      <w:r>
        <w:rPr>
          <w:rFonts w:ascii="Arial" w:hAnsi="Arial"/>
          <w:i/>
          <w:w w:val="120"/>
          <w:position w:val="-3"/>
          <w:sz w:val="16"/>
        </w:rPr>
        <w:t>j</w:t>
      </w:r>
      <w:r>
        <w:rPr>
          <w:rFonts w:ascii="Arial" w:hAnsi="Arial"/>
          <w:i/>
          <w:spacing w:val="-40"/>
          <w:w w:val="120"/>
          <w:position w:val="-3"/>
          <w:sz w:val="16"/>
        </w:rPr>
        <w:t xml:space="preserve"> </w:t>
      </w:r>
      <w:r>
        <w:rPr>
          <w:w w:val="120"/>
          <w:sz w:val="24"/>
        </w:rPr>
        <w:t>)</w:t>
      </w:r>
      <w:r>
        <w:rPr>
          <w:spacing w:val="-23"/>
          <w:w w:val="120"/>
          <w:sz w:val="24"/>
        </w:rPr>
        <w:t xml:space="preserve"> </w:t>
      </w:r>
      <w:r>
        <w:rPr>
          <w:rFonts w:ascii="Bookman Old Style" w:hAnsi="Bookman Old Style"/>
          <w:i/>
          <w:spacing w:val="6"/>
          <w:w w:val="110"/>
          <w:sz w:val="24"/>
        </w:rPr>
        <w:t>V,</w:t>
      </w:r>
      <w:r>
        <w:rPr>
          <w:rFonts w:ascii="Bookman Old Style" w:hAnsi="Bookman Old Style"/>
          <w:i/>
          <w:spacing w:val="51"/>
          <w:w w:val="110"/>
          <w:sz w:val="24"/>
        </w:rPr>
        <w:t xml:space="preserve"> </w:t>
      </w:r>
      <w:proofErr w:type="spellStart"/>
      <w:r>
        <w:rPr>
          <w:rFonts w:ascii="Bookman Old Style" w:hAnsi="Bookman Old Style"/>
          <w:i/>
          <w:w w:val="120"/>
          <w:sz w:val="24"/>
        </w:rPr>
        <w:t>i</w:t>
      </w:r>
      <w:proofErr w:type="spellEnd"/>
      <w:r>
        <w:rPr>
          <w:rFonts w:ascii="Bookman Old Style" w:hAnsi="Bookman Old Style"/>
          <w:i/>
          <w:spacing w:val="-37"/>
          <w:w w:val="120"/>
          <w:sz w:val="24"/>
        </w:rPr>
        <w:t xml:space="preserve"> </w:t>
      </w:r>
      <w:r>
        <w:rPr>
          <w:w w:val="120"/>
          <w:sz w:val="24"/>
        </w:rPr>
        <w:t>=</w:t>
      </w:r>
      <w:r>
        <w:rPr>
          <w:spacing w:val="-23"/>
          <w:w w:val="120"/>
          <w:sz w:val="24"/>
        </w:rPr>
        <w:t xml:space="preserve"> </w:t>
      </w:r>
      <w:r>
        <w:rPr>
          <w:w w:val="110"/>
          <w:sz w:val="24"/>
        </w:rPr>
        <w:t>1</w:t>
      </w:r>
      <w:r>
        <w:rPr>
          <w:rFonts w:ascii="Bookman Old Style" w:hAnsi="Bookman Old Style"/>
          <w:i/>
          <w:w w:val="110"/>
          <w:sz w:val="24"/>
        </w:rPr>
        <w:t>..m.</w:t>
      </w:r>
      <w:r>
        <w:rPr>
          <w:rFonts w:ascii="Bookman Old Style" w:hAnsi="Bookman Old Style"/>
          <w:i/>
          <w:w w:val="110"/>
          <w:sz w:val="24"/>
        </w:rPr>
        <w:tab/>
      </w:r>
      <w:r>
        <w:rPr>
          <w:w w:val="110"/>
          <w:sz w:val="24"/>
        </w:rPr>
        <w:t>(18)</w:t>
      </w:r>
    </w:p>
    <w:p w14:paraId="437BAF7C" w14:textId="77777777" w:rsidR="00430DE3" w:rsidRDefault="00430DE3">
      <w:pPr>
        <w:rPr>
          <w:sz w:val="24"/>
        </w:rPr>
        <w:sectPr w:rsidR="00430DE3">
          <w:type w:val="continuous"/>
          <w:pgSz w:w="12240" w:h="15840"/>
          <w:pgMar w:top="1500" w:right="1680" w:bottom="280" w:left="1700" w:header="720" w:footer="720" w:gutter="0"/>
          <w:cols w:num="2" w:space="720" w:equalWidth="0">
            <w:col w:w="3457" w:space="40"/>
            <w:col w:w="5363"/>
          </w:cols>
        </w:sectPr>
      </w:pPr>
    </w:p>
    <w:p w14:paraId="7B07FE49" w14:textId="77777777" w:rsidR="00430DE3" w:rsidRDefault="00430DE3">
      <w:pPr>
        <w:pStyle w:val="BodyText"/>
        <w:spacing w:before="3"/>
        <w:rPr>
          <w:sz w:val="12"/>
        </w:rPr>
      </w:pPr>
    </w:p>
    <w:p w14:paraId="7CB33957" w14:textId="6625F39D" w:rsidR="00430DE3" w:rsidRDefault="008F0850" w:rsidP="00550B0B">
      <w:pPr>
        <w:pStyle w:val="BodyText"/>
        <w:spacing w:before="55" w:line="415" w:lineRule="auto"/>
        <w:ind w:left="100" w:right="117"/>
      </w:pPr>
      <w:r>
        <w:rPr>
          <w:w w:val="105"/>
        </w:rPr>
        <w:t>In practice, this formulation of the unfolding problem is not used as it often provides</w:t>
      </w:r>
      <w:r>
        <w:rPr>
          <w:w w:val="98"/>
        </w:rPr>
        <w:t xml:space="preserve"> </w:t>
      </w:r>
      <w:r>
        <w:rPr>
          <w:w w:val="105"/>
        </w:rPr>
        <w:t>nonphysical results. The issue is caused by the varying shapes of reaction cross</w:t>
      </w:r>
      <w:del w:id="340" w:author="Bucy, Anna M Ctr USAF AETC AFIT/ENP" w:date="2019-01-07T15:46:00Z">
        <w:r w:rsidDel="00550B0B">
          <w:rPr>
            <w:w w:val="105"/>
          </w:rPr>
          <w:delText>-</w:delText>
        </w:r>
      </w:del>
      <w:ins w:id="341" w:author="Bucy, Anna M Ctr USAF AETC AFIT/ENP" w:date="2019-01-07T15:46:00Z">
        <w:r w:rsidR="00550B0B">
          <w:rPr>
            <w:w w:val="105"/>
          </w:rPr>
          <w:t xml:space="preserve"> </w:t>
        </w:r>
      </w:ins>
      <w:r>
        <w:t xml:space="preserve"> </w:t>
      </w:r>
      <w:r>
        <w:rPr>
          <w:w w:val="105"/>
        </w:rPr>
        <w:t>sections, which create a poorly constructed matrix and a limit on the number of foils</w:t>
      </w:r>
      <w:r>
        <w:rPr>
          <w:w w:val="96"/>
        </w:rPr>
        <w:t xml:space="preserve"> </w:t>
      </w:r>
      <w:r>
        <w:rPr>
          <w:w w:val="105"/>
        </w:rPr>
        <w:t>that can be used at a time to prevent changing the neutron flux. There are many</w:t>
      </w:r>
      <w:r>
        <w:rPr>
          <w:w w:val="102"/>
        </w:rPr>
        <w:t xml:space="preserve"> </w:t>
      </w:r>
      <w:r>
        <w:rPr>
          <w:w w:val="105"/>
        </w:rPr>
        <w:t>methods that aim to provide solutions to the generally degenerate neutron spectrum.</w:t>
      </w:r>
      <w:r>
        <w:rPr>
          <w:w w:val="107"/>
        </w:rPr>
        <w:t xml:space="preserve"> </w:t>
      </w:r>
      <w:r>
        <w:rPr>
          <w:w w:val="105"/>
        </w:rPr>
        <w:t>A few examples unfolding methods include matrix inversion, least-squares spectral</w:t>
      </w:r>
      <w:r>
        <w:rPr>
          <w:w w:val="107"/>
        </w:rPr>
        <w:t xml:space="preserve"> </w:t>
      </w:r>
      <w:r>
        <w:rPr>
          <w:w w:val="105"/>
        </w:rPr>
        <w:t>adjustment, and stochastic algorithms [</w:t>
      </w:r>
      <w:hyperlink w:anchor="_bookmark201" w:history="1">
        <w:r>
          <w:rPr>
            <w:w w:val="105"/>
          </w:rPr>
          <w:t>68</w:t>
        </w:r>
      </w:hyperlink>
      <w:r>
        <w:rPr>
          <w:w w:val="105"/>
        </w:rPr>
        <w:t>]. Direct matrix inversion was previously</w:t>
      </w:r>
      <w:r>
        <w:rPr>
          <w:w w:val="102"/>
        </w:rPr>
        <w:t xml:space="preserve"> </w:t>
      </w:r>
      <w:r>
        <w:rPr>
          <w:w w:val="105"/>
        </w:rPr>
        <w:lastRenderedPageBreak/>
        <w:t>discussed in the setup of the unfolding problem.</w:t>
      </w:r>
      <w:r w:rsidR="00DB52C2">
        <w:rPr>
          <w:w w:val="105"/>
        </w:rPr>
        <w:t xml:space="preserve">  </w:t>
      </w:r>
      <w:r>
        <w:rPr>
          <w:w w:val="105"/>
        </w:rPr>
        <w:t xml:space="preserve"> Matrix inversion is generally seen</w:t>
      </w:r>
    </w:p>
    <w:p w14:paraId="02ABC482" w14:textId="77777777" w:rsidR="00430DE3" w:rsidRDefault="00430DE3">
      <w:pPr>
        <w:spacing w:line="415" w:lineRule="auto"/>
        <w:jc w:val="right"/>
        <w:sectPr w:rsidR="00430DE3">
          <w:type w:val="continuous"/>
          <w:pgSz w:w="12240" w:h="15840"/>
          <w:pgMar w:top="1500" w:right="1680" w:bottom="280" w:left="1700" w:header="720" w:footer="720" w:gutter="0"/>
          <w:cols w:space="720"/>
        </w:sectPr>
      </w:pPr>
    </w:p>
    <w:p w14:paraId="129E531F" w14:textId="77777777" w:rsidR="00430DE3" w:rsidRDefault="008F0850">
      <w:pPr>
        <w:pStyle w:val="BodyText"/>
        <w:spacing w:before="35" w:line="415" w:lineRule="auto"/>
        <w:ind w:left="120" w:right="117"/>
        <w:jc w:val="both"/>
      </w:pPr>
      <w:r>
        <w:rPr>
          <w:w w:val="105"/>
        </w:rPr>
        <w:lastRenderedPageBreak/>
        <w:t>as “ill-posed” and can lead to non-physical results, such as negative fluxes [</w:t>
      </w:r>
      <w:hyperlink w:anchor="_bookmark200" w:history="1">
        <w:r>
          <w:rPr>
            <w:w w:val="105"/>
          </w:rPr>
          <w:t>67</w:t>
        </w:r>
      </w:hyperlink>
      <w:r>
        <w:rPr>
          <w:w w:val="105"/>
        </w:rPr>
        <w:t xml:space="preserve">, </w:t>
      </w:r>
      <w:hyperlink w:anchor="_bookmark201" w:history="1">
        <w:r>
          <w:rPr>
            <w:w w:val="105"/>
          </w:rPr>
          <w:t>68</w:t>
        </w:r>
      </w:hyperlink>
      <w:r>
        <w:rPr>
          <w:w w:val="105"/>
        </w:rPr>
        <w:t xml:space="preserve">]. Stochastic methods rely on random sampling to derive a best-fit or average </w:t>
      </w:r>
      <w:r>
        <w:rPr>
          <w:spacing w:val="-4"/>
          <w:w w:val="105"/>
        </w:rPr>
        <w:t xml:space="preserve">over </w:t>
      </w:r>
      <w:r>
        <w:rPr>
          <w:w w:val="105"/>
        </w:rPr>
        <w:t>a group of reasonably well-fitting spectra [</w:t>
      </w:r>
      <w:hyperlink w:anchor="_bookmark201" w:history="1">
        <w:r>
          <w:rPr>
            <w:w w:val="105"/>
          </w:rPr>
          <w:t>68</w:t>
        </w:r>
      </w:hyperlink>
      <w:r>
        <w:rPr>
          <w:w w:val="105"/>
        </w:rPr>
        <w:t>]. The least-squares method minimizes</w:t>
      </w:r>
      <w:r>
        <w:rPr>
          <w:spacing w:val="-32"/>
          <w:w w:val="105"/>
        </w:rPr>
        <w:t xml:space="preserve"> </w:t>
      </w:r>
      <w:r>
        <w:rPr>
          <w:w w:val="105"/>
        </w:rPr>
        <w:t>the chi-square based on a guess spectrum, activation information, and nuclear data [</w:t>
      </w:r>
      <w:hyperlink w:anchor="_bookmark202" w:history="1">
        <w:r>
          <w:rPr>
            <w:w w:val="105"/>
          </w:rPr>
          <w:t>69</w:t>
        </w:r>
      </w:hyperlink>
      <w:r>
        <w:rPr>
          <w:w w:val="105"/>
        </w:rPr>
        <w:t xml:space="preserve">]. The least-squares method is also known as spectral adjustment and can incorporate more information, most notably the underlying energy dependent nuclear data, into the determination of the resultant </w:t>
      </w:r>
      <w:proofErr w:type="gramStart"/>
      <w:r>
        <w:rPr>
          <w:w w:val="105"/>
        </w:rPr>
        <w:t>spectrum</w:t>
      </w:r>
      <w:r w:rsidR="00DB52C2">
        <w:rPr>
          <w:w w:val="105"/>
        </w:rPr>
        <w:t xml:space="preserve"> </w:t>
      </w:r>
      <w:r>
        <w:rPr>
          <w:spacing w:val="3"/>
          <w:w w:val="105"/>
        </w:rPr>
        <w:t xml:space="preserve"> </w:t>
      </w:r>
      <w:r>
        <w:rPr>
          <w:w w:val="105"/>
        </w:rPr>
        <w:t>[</w:t>
      </w:r>
      <w:proofErr w:type="gramEnd"/>
      <w:r w:rsidR="002363D0">
        <w:rPr>
          <w:w w:val="105"/>
        </w:rPr>
        <w:fldChar w:fldCharType="begin"/>
      </w:r>
      <w:r w:rsidR="002363D0">
        <w:rPr>
          <w:w w:val="105"/>
        </w:rPr>
        <w:instrText xml:space="preserve"> HYPERLINK \l "_bookmark202" </w:instrText>
      </w:r>
      <w:r w:rsidR="002363D0">
        <w:rPr>
          <w:w w:val="105"/>
        </w:rPr>
        <w:fldChar w:fldCharType="separate"/>
      </w:r>
      <w:r>
        <w:rPr>
          <w:w w:val="105"/>
        </w:rPr>
        <w:t>69</w:t>
      </w:r>
      <w:r w:rsidR="002363D0">
        <w:rPr>
          <w:w w:val="105"/>
        </w:rPr>
        <w:fldChar w:fldCharType="end"/>
      </w:r>
      <w:r>
        <w:rPr>
          <w:w w:val="105"/>
        </w:rPr>
        <w:t>].</w:t>
      </w:r>
    </w:p>
    <w:p w14:paraId="5EE77FF7" w14:textId="77777777" w:rsidR="00430DE3" w:rsidRDefault="008F0850">
      <w:pPr>
        <w:pStyle w:val="BodyText"/>
        <w:spacing w:before="8" w:line="403" w:lineRule="auto"/>
        <w:ind w:left="120" w:right="116" w:firstLine="351"/>
        <w:jc w:val="both"/>
      </w:pPr>
      <w:r>
        <w:rPr>
          <w:w w:val="105"/>
        </w:rPr>
        <w:t>The general formulation of the least-squares method is derived from minimizing the activation results to the nuclear data and input spectrum [</w:t>
      </w:r>
      <w:hyperlink w:anchor="_bookmark202" w:history="1">
        <w:r>
          <w:rPr>
            <w:w w:val="105"/>
          </w:rPr>
          <w:t>69</w:t>
        </w:r>
      </w:hyperlink>
      <w:r>
        <w:rPr>
          <w:w w:val="105"/>
        </w:rPr>
        <w:t>]. The chi-square (</w:t>
      </w:r>
      <w:r>
        <w:rPr>
          <w:rFonts w:ascii="Bookman Old Style" w:hAnsi="Bookman Old Style"/>
          <w:i/>
          <w:w w:val="105"/>
        </w:rPr>
        <w:t>χ</w:t>
      </w:r>
      <w:r>
        <w:rPr>
          <w:w w:val="105"/>
          <w:position w:val="9"/>
          <w:sz w:val="16"/>
        </w:rPr>
        <w:t>2</w:t>
      </w:r>
      <w:r>
        <w:rPr>
          <w:w w:val="105"/>
        </w:rPr>
        <w:t>) is given as per degrees of freedom (</w:t>
      </w:r>
      <w:r>
        <w:rPr>
          <w:rFonts w:ascii="Bookman Old Style" w:hAnsi="Bookman Old Style"/>
          <w:i/>
          <w:w w:val="105"/>
        </w:rPr>
        <w:t>ν</w:t>
      </w:r>
      <w:r>
        <w:rPr>
          <w:w w:val="105"/>
        </w:rPr>
        <w:t xml:space="preserve">) as a function of </w:t>
      </w:r>
      <w:del w:id="342" w:author="Bucy, Anna M Ctr USAF AETC AFIT/ENP" w:date="2019-01-07T15:49:00Z">
        <w:r w:rsidDel="00550B0B">
          <w:rPr>
            <w:w w:val="105"/>
          </w:rPr>
          <w:delText xml:space="preserve">of </w:delText>
        </w:r>
      </w:del>
      <w:r>
        <w:rPr>
          <w:w w:val="105"/>
        </w:rPr>
        <w:t xml:space="preserve">the uncertainty, activation rates, nuclear data, and measured results. The </w:t>
      </w:r>
      <w:r>
        <w:rPr>
          <w:rFonts w:ascii="Bookman Old Style" w:hAnsi="Bookman Old Style"/>
          <w:i/>
          <w:w w:val="105"/>
        </w:rPr>
        <w:t>χ</w:t>
      </w:r>
      <w:r>
        <w:rPr>
          <w:w w:val="105"/>
          <w:position w:val="9"/>
          <w:sz w:val="16"/>
        </w:rPr>
        <w:t xml:space="preserve">2 </w:t>
      </w:r>
      <w:r>
        <w:rPr>
          <w:w w:val="105"/>
        </w:rPr>
        <w:t xml:space="preserve">formulation of the least-squares approach can be reduced if there is no time dependency of the neutron </w:t>
      </w:r>
      <w:proofErr w:type="gramStart"/>
      <w:r>
        <w:rPr>
          <w:w w:val="105"/>
        </w:rPr>
        <w:t>flux</w:t>
      </w:r>
      <w:r w:rsidR="00DB52C2">
        <w:rPr>
          <w:w w:val="105"/>
        </w:rPr>
        <w:t xml:space="preserve"> </w:t>
      </w:r>
      <w:r>
        <w:rPr>
          <w:w w:val="105"/>
        </w:rPr>
        <w:t xml:space="preserve"> as</w:t>
      </w:r>
      <w:proofErr w:type="gramEnd"/>
    </w:p>
    <w:p w14:paraId="7224FDF2" w14:textId="77777777" w:rsidR="00430DE3" w:rsidRDefault="00430DE3">
      <w:pPr>
        <w:pStyle w:val="BodyText"/>
        <w:rPr>
          <w:sz w:val="10"/>
        </w:rPr>
      </w:pPr>
    </w:p>
    <w:p w14:paraId="102F173E" w14:textId="77777777" w:rsidR="00430DE3" w:rsidRDefault="00430DE3">
      <w:pPr>
        <w:rPr>
          <w:sz w:val="10"/>
        </w:rPr>
        <w:sectPr w:rsidR="00430DE3">
          <w:pgSz w:w="12240" w:h="15840"/>
          <w:pgMar w:top="1420" w:right="1680" w:bottom="1380" w:left="1680" w:header="0" w:footer="1182" w:gutter="0"/>
          <w:cols w:space="720"/>
        </w:sectPr>
      </w:pPr>
    </w:p>
    <w:p w14:paraId="799B4F68" w14:textId="77777777" w:rsidR="00430DE3" w:rsidRDefault="00DD3DCA">
      <w:pPr>
        <w:tabs>
          <w:tab w:val="left" w:pos="610"/>
        </w:tabs>
        <w:spacing w:before="311" w:line="278" w:lineRule="exact"/>
        <w:ind w:right="147"/>
        <w:jc w:val="right"/>
        <w:rPr>
          <w:rFonts w:ascii="Arial" w:hAnsi="Arial"/>
          <w:sz w:val="24"/>
        </w:rPr>
      </w:pPr>
      <w:r>
        <w:rPr>
          <w:noProof/>
        </w:rPr>
        <mc:AlternateContent>
          <mc:Choice Requires="wps">
            <w:drawing>
              <wp:anchor distT="0" distB="0" distL="114300" distR="114300" simplePos="0" relativeHeight="251642368" behindDoc="0" locked="0" layoutInCell="1" allowOverlap="1" wp14:anchorId="6C1D982B" wp14:editId="466391B2">
                <wp:simplePos x="0" y="0"/>
                <wp:positionH relativeFrom="page">
                  <wp:posOffset>3009900</wp:posOffset>
                </wp:positionH>
                <wp:positionV relativeFrom="paragraph">
                  <wp:posOffset>221615</wp:posOffset>
                </wp:positionV>
                <wp:extent cx="95250" cy="101600"/>
                <wp:effectExtent l="0" t="3175" r="0" b="0"/>
                <wp:wrapNone/>
                <wp:docPr id="115"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2AAE9" w14:textId="77777777" w:rsidR="002363D0" w:rsidRDefault="002363D0">
                            <w:pPr>
                              <w:spacing w:line="153" w:lineRule="exact"/>
                              <w:rPr>
                                <w:rFonts w:ascii="Arial"/>
                                <w:i/>
                                <w:sz w:val="16"/>
                              </w:rPr>
                            </w:pPr>
                            <w:r>
                              <w:rPr>
                                <w:rFonts w:ascii="Arial"/>
                                <w:i/>
                                <w:w w:val="112"/>
                                <w:sz w:val="16"/>
                              </w:rPr>
                              <w:t>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1D982B" id="Text Box 54" o:spid="_x0000_s1048" type="#_x0000_t202" style="position:absolute;left:0;text-align:left;margin-left:237pt;margin-top:17.45pt;width:7.5pt;height:8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" filled="f" stroked="f">
                <v:textbox inset="0,0,0,0">
                  <w:txbxContent>
                    <w:p w14:paraId="7272AAE9" w14:textId="77777777" w:rsidR="002363D0" w:rsidRDefault="002363D0">
                      <w:pPr>
                        <w:spacing w:line="153" w:lineRule="exact"/>
                        <w:rPr>
                          <w:rFonts w:ascii="Arial"/>
                          <w:i/>
                          <w:sz w:val="16"/>
                        </w:rPr>
                      </w:pPr>
                      <w:r>
                        <w:rPr>
                          <w:rFonts w:ascii="Arial"/>
                          <w:i/>
                          <w:w w:val="112"/>
                          <w:sz w:val="16"/>
                        </w:rPr>
                        <w:t>m</w:t>
                      </w:r>
                    </w:p>
                  </w:txbxContent>
                </v:textbox>
                <w10:wrap anchorx="page"/>
              </v:shape>
            </w:pict>
          </mc:Fallback>
        </mc:AlternateContent>
      </w:r>
      <w:r w:rsidR="008F0850">
        <w:rPr>
          <w:rFonts w:ascii="Bookman Old Style" w:hAnsi="Bookman Old Style"/>
          <w:i/>
          <w:w w:val="115"/>
          <w:sz w:val="24"/>
        </w:rPr>
        <w:t>χ</w:t>
      </w:r>
      <w:r w:rsidR="008F0850">
        <w:rPr>
          <w:w w:val="115"/>
          <w:position w:val="9"/>
          <w:sz w:val="16"/>
        </w:rPr>
        <w:t>2</w:t>
      </w:r>
      <w:r w:rsidR="008F0850">
        <w:rPr>
          <w:w w:val="115"/>
          <w:position w:val="9"/>
          <w:sz w:val="16"/>
        </w:rPr>
        <w:tab/>
      </w:r>
      <w:proofErr w:type="gramStart"/>
      <w:r w:rsidR="008F0850">
        <w:rPr>
          <w:w w:val="115"/>
          <w:sz w:val="24"/>
        </w:rPr>
        <w:t>1</w:t>
      </w:r>
      <w:r w:rsidR="008F0850">
        <w:rPr>
          <w:spacing w:val="-5"/>
          <w:w w:val="115"/>
          <w:sz w:val="24"/>
        </w:rPr>
        <w:t xml:space="preserve"> </w:t>
      </w:r>
      <w:r w:rsidR="008F0850">
        <w:rPr>
          <w:rFonts w:ascii="Arial" w:hAnsi="Arial"/>
          <w:spacing w:val="-248"/>
          <w:w w:val="495"/>
          <w:position w:val="7"/>
          <w:sz w:val="24"/>
        </w:rPr>
        <w:t>,</w:t>
      </w:r>
      <w:proofErr w:type="gramEnd"/>
    </w:p>
    <w:p w14:paraId="56423739" w14:textId="77777777" w:rsidR="00430DE3" w:rsidRDefault="00430DE3">
      <w:pPr>
        <w:pStyle w:val="BodyText"/>
        <w:spacing w:before="10"/>
        <w:rPr>
          <w:rFonts w:ascii="Arial"/>
          <w:sz w:val="9"/>
        </w:rPr>
      </w:pPr>
    </w:p>
    <w:p w14:paraId="454D7C05" w14:textId="77777777" w:rsidR="00430DE3" w:rsidRDefault="00DD3DCA">
      <w:pPr>
        <w:tabs>
          <w:tab w:val="left" w:pos="2762"/>
        </w:tabs>
        <w:spacing w:line="20" w:lineRule="exact"/>
        <w:ind w:left="2158"/>
        <w:rPr>
          <w:rFonts w:ascii="Arial"/>
          <w:sz w:val="2"/>
        </w:rPr>
      </w:pPr>
      <w:r>
        <w:rPr>
          <w:rFonts w:ascii="Arial"/>
          <w:noProof/>
          <w:sz w:val="2"/>
        </w:rPr>
        <mc:AlternateContent>
          <mc:Choice Requires="wpg">
            <w:drawing>
              <wp:inline distT="0" distB="0" distL="0" distR="0" wp14:anchorId="74D93F0A" wp14:editId="4D54599E">
                <wp:extent cx="160020" cy="6350"/>
                <wp:effectExtent l="8255" t="9525" r="3175" b="3175"/>
                <wp:docPr id="113"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0020" cy="6350"/>
                          <a:chOff x="0" y="0"/>
                          <a:chExt cx="252" cy="10"/>
                        </a:xfrm>
                      </wpg:grpSpPr>
                      <wps:wsp>
                        <wps:cNvPr id="114" name="Line 53"/>
                        <wps:cNvCnPr>
                          <a:cxnSpLocks noChangeShapeType="1"/>
                        </wps:cNvCnPr>
                        <wps:spPr bwMode="auto">
                          <a:xfrm>
                            <a:off x="5" y="5"/>
                            <a:ext cx="241"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FAFD097" id="Group 52" o:spid="_x0000_s1026" style="width:12.6pt;height:.5pt;mso-position-horizontal-relative:char;mso-position-vertical-relative:line" coordsize="2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">
                <v:line id="Line 53" o:spid="_x0000_s1027" style="position:absolute;visibility:visible;mso-wrap-style:square" from="5,5" to="24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yFvcMAAADcAAAADwAAAGRycy9kb3ducmV2LnhtbERPzWrCQBC+F/oOyxS86UYp0kRXaSVF&#10;24Ni9AGG7JgEs7Mhu8bo07sFobf5+H5nvuxNLTpqXWVZwXgUgSDOra64UHA8fA8/QDiPrLG2TApu&#10;5GC5eH2ZY6LtlffUZb4QIYRdggpK75tESpeXZNCNbEMcuJNtDfoA20LqFq8h3NRyEkVTabDi0FBi&#10;Q6uS8nN2MQo2mN1vv+mku+fx9mtHP+naxKlSg7f+cwbCU+//xU/3Rof543f4eyZcIB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MMhb3DAAAA3AAAAA8AAAAAAAAAAAAA&#10;AAAAoQIAAGRycy9kb3ducmV2LnhtbFBLBQYAAAAABAAEAPkAAACRAwAAAAA=&#10;" strokeweight=".16864mm"/>
                <w10:anchorlock/>
              </v:group>
            </w:pict>
          </mc:Fallback>
        </mc:AlternateContent>
      </w:r>
      <w:r w:rsidR="008F0850">
        <w:rPr>
          <w:rFonts w:ascii="Arial"/>
          <w:sz w:val="2"/>
        </w:rPr>
        <w:tab/>
      </w:r>
      <w:r>
        <w:rPr>
          <w:rFonts w:ascii="Arial"/>
          <w:noProof/>
          <w:sz w:val="2"/>
        </w:rPr>
        <mc:AlternateContent>
          <mc:Choice Requires="wpg">
            <w:drawing>
              <wp:inline distT="0" distB="0" distL="0" distR="0" wp14:anchorId="37FEED52" wp14:editId="49E34458">
                <wp:extent cx="89535" cy="6350"/>
                <wp:effectExtent l="10795" t="9525" r="4445" b="3175"/>
                <wp:docPr id="111"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9535" cy="6350"/>
                          <a:chOff x="0" y="0"/>
                          <a:chExt cx="141" cy="10"/>
                        </a:xfrm>
                      </wpg:grpSpPr>
                      <wps:wsp>
                        <wps:cNvPr id="112" name="Line 51"/>
                        <wps:cNvCnPr>
                          <a:cxnSpLocks noChangeShapeType="1"/>
                        </wps:cNvCnPr>
                        <wps:spPr bwMode="auto">
                          <a:xfrm>
                            <a:off x="5" y="5"/>
                            <a:ext cx="131"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5958C1B" id="Group 50" o:spid="_x0000_s1026" style="width:7.05pt;height:.5pt;mso-position-horizontal-relative:char;mso-position-vertical-relative:line" coordsize="14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">
                <v:line id="Line 51" o:spid="_x0000_s1027" style="position:absolute;visibility:visible;mso-wrap-style:square" from="5,5" to="13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6m4UsMAAADcAAAADwAAAGRycy9kb3ducmV2LnhtbERPzWrCQBC+C32HZQq9mY05lJq6SltS&#10;tB4UYx9gyI5JMDsbsmuMPr0rCN7m4/ud2WIwjeipc7VlBZMoBkFcWF1zqeB//zv+AOE8ssbGMim4&#10;kIPF/GU0w1TbM++oz30pQgi7FBVU3replK6oyKCLbEscuIPtDPoAu1LqDs8h3DQyieN3abDm0FBh&#10;Sz8VFcf8ZBSsML9e1lnSX4vp5ntLf9nSTDOl3l6Hr08Qngb/FD/cKx3mTxK4PxMukPM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OpuFLDAAAA3AAAAA8AAAAAAAAAAAAA&#10;AAAAoQIAAGRycy9kb3ducmV2LnhtbFBLBQYAAAAABAAEAPkAAACRAwAAAAA=&#10;" strokeweight=".16864mm"/>
                <w10:anchorlock/>
              </v:group>
            </w:pict>
          </mc:Fallback>
        </mc:AlternateContent>
      </w:r>
    </w:p>
    <w:p w14:paraId="489B9E63" w14:textId="77777777" w:rsidR="00430DE3" w:rsidRDefault="008F0850">
      <w:pPr>
        <w:pStyle w:val="BodyText"/>
        <w:spacing w:before="2"/>
        <w:rPr>
          <w:rFonts w:ascii="Arial"/>
          <w:sz w:val="18"/>
        </w:rPr>
      </w:pPr>
      <w:r>
        <w:br w:type="column"/>
      </w:r>
    </w:p>
    <w:p w14:paraId="15181C40" w14:textId="77777777" w:rsidR="00430DE3" w:rsidRDefault="008F0850">
      <w:pPr>
        <w:ind w:left="531"/>
        <w:rPr>
          <w:rFonts w:ascii="Arial"/>
          <w:i/>
          <w:sz w:val="16"/>
        </w:rPr>
      </w:pPr>
      <w:r>
        <w:rPr>
          <w:rFonts w:ascii="Arial"/>
          <w:i/>
          <w:w w:val="116"/>
          <w:sz w:val="16"/>
        </w:rPr>
        <w:t>N</w:t>
      </w:r>
    </w:p>
    <w:p w14:paraId="59008662" w14:textId="77777777" w:rsidR="00430DE3" w:rsidRDefault="00DD3DCA">
      <w:pPr>
        <w:spacing w:before="1"/>
        <w:ind w:left="531"/>
        <w:rPr>
          <w:sz w:val="16"/>
        </w:rPr>
      </w:pPr>
      <w:r>
        <w:rPr>
          <w:noProof/>
        </w:rPr>
        <mc:AlternateContent>
          <mc:Choice Requires="wps">
            <w:drawing>
              <wp:anchor distT="0" distB="0" distL="114300" distR="114300" simplePos="0" relativeHeight="251672064" behindDoc="1" locked="0" layoutInCell="1" allowOverlap="1" wp14:anchorId="2EC1D0D7" wp14:editId="5C759F05">
                <wp:simplePos x="0" y="0"/>
                <wp:positionH relativeFrom="page">
                  <wp:posOffset>3249930</wp:posOffset>
                </wp:positionH>
                <wp:positionV relativeFrom="paragraph">
                  <wp:posOffset>-179705</wp:posOffset>
                </wp:positionV>
                <wp:extent cx="218440" cy="567055"/>
                <wp:effectExtent l="1905" t="3810" r="0" b="635"/>
                <wp:wrapNone/>
                <wp:docPr id="11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44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AA774E" w14:textId="77777777" w:rsidR="002363D0" w:rsidRDefault="002363D0">
                            <w:pPr>
                              <w:pStyle w:val="BodyText"/>
                              <w:spacing w:before="140"/>
                              <w:rPr>
                                <w:rFonts w:ascii="Arial"/>
                              </w:rPr>
                            </w:pPr>
                            <w:r>
                              <w:rPr>
                                <w:w w:val="115"/>
                                <w:position w:val="-17"/>
                              </w:rPr>
                              <w:t>(</w:t>
                            </w:r>
                            <w:r>
                              <w:rPr>
                                <w:rFonts w:ascii="Arial"/>
                                <w:w w:val="37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C1D0D7" id="Text Box 49" o:spid="_x0000_s1049" type="#_x0000_t202" style="position:absolute;left:0;text-align:left;margin-left:255.9pt;margin-top:-14.15pt;width:17.2pt;height:44.6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" filled="f" stroked="f">
                <v:textbox inset="0,0,0,0">
                  <w:txbxContent>
                    <w:p w14:paraId="6EAA774E" w14:textId="77777777" w:rsidR="002363D0" w:rsidRDefault="002363D0">
                      <w:pPr>
                        <w:pStyle w:val="BodyText"/>
                        <w:spacing w:before="140"/>
                        <w:rPr>
                          <w:rFonts w:ascii="Arial"/>
                        </w:rPr>
                      </w:pPr>
                      <w:r>
                        <w:rPr>
                          <w:w w:val="115"/>
                          <w:position w:val="-17"/>
                        </w:rPr>
                        <w:t>(</w:t>
                      </w:r>
                      <w:r>
                        <w:rPr>
                          <w:rFonts w:ascii="Arial"/>
                          <w:w w:val="378"/>
                        </w:rPr>
                        <w:t xml:space="preserve"> </w:t>
                      </w:r>
                    </w:p>
                  </w:txbxContent>
                </v:textbox>
                <w10:wrap anchorx="page"/>
              </v:shape>
            </w:pict>
          </mc:Fallback>
        </mc:AlternateContent>
      </w:r>
      <w:r w:rsidR="008F0850">
        <w:rPr>
          <w:rFonts w:ascii="Arial"/>
          <w:i/>
          <w:spacing w:val="-4"/>
          <w:w w:val="145"/>
          <w:sz w:val="16"/>
        </w:rPr>
        <w:t>j</w:t>
      </w:r>
      <w:r w:rsidR="008F0850">
        <w:rPr>
          <w:spacing w:val="-4"/>
          <w:w w:val="145"/>
          <w:sz w:val="16"/>
        </w:rPr>
        <w:t>=1</w:t>
      </w:r>
    </w:p>
    <w:p w14:paraId="04305438" w14:textId="77777777" w:rsidR="00430DE3" w:rsidRDefault="008F0850">
      <w:pPr>
        <w:spacing w:before="87" w:line="224" w:lineRule="exact"/>
        <w:ind w:left="1662" w:right="2586"/>
        <w:jc w:val="center"/>
        <w:rPr>
          <w:rFonts w:ascii="Arial"/>
          <w:i/>
          <w:sz w:val="16"/>
        </w:rPr>
      </w:pPr>
      <w:r>
        <w:br w:type="column"/>
      </w:r>
      <w:r w:rsidR="00DB52C2">
        <w:rPr>
          <w:w w:val="99"/>
          <w:sz w:val="24"/>
          <w:u w:val="single"/>
        </w:rPr>
        <w:t xml:space="preserve"> </w:t>
      </w:r>
      <w:r>
        <w:rPr>
          <w:rFonts w:ascii="Bookman Old Style"/>
          <w:i/>
          <w:w w:val="135"/>
          <w:sz w:val="24"/>
          <w:u w:val="single"/>
        </w:rPr>
        <w:t>A</w:t>
      </w:r>
      <w:proofErr w:type="spellStart"/>
      <w:r>
        <w:rPr>
          <w:rFonts w:ascii="Arial"/>
          <w:i/>
          <w:w w:val="135"/>
          <w:position w:val="-3"/>
          <w:sz w:val="16"/>
          <w:u w:val="single"/>
        </w:rPr>
        <w:t>i</w:t>
      </w:r>
      <w:proofErr w:type="spellEnd"/>
      <w:r>
        <w:rPr>
          <w:rFonts w:ascii="Arial"/>
          <w:i/>
          <w:position w:val="-3"/>
          <w:sz w:val="16"/>
          <w:u w:val="single"/>
        </w:rPr>
        <w:t xml:space="preserve"> </w:t>
      </w:r>
    </w:p>
    <w:p w14:paraId="4D1B8A10" w14:textId="77777777" w:rsidR="00430DE3" w:rsidRDefault="00DD3DCA">
      <w:pPr>
        <w:tabs>
          <w:tab w:val="left" w:pos="2177"/>
        </w:tabs>
        <w:spacing w:line="158" w:lineRule="exact"/>
        <w:ind w:left="9"/>
        <w:rPr>
          <w:sz w:val="16"/>
        </w:rPr>
      </w:pPr>
      <w:r>
        <w:rPr>
          <w:noProof/>
        </w:rPr>
        <mc:AlternateContent>
          <mc:Choice Requires="wps">
            <w:drawing>
              <wp:anchor distT="0" distB="0" distL="114300" distR="114300" simplePos="0" relativeHeight="251673088" behindDoc="1" locked="0" layoutInCell="1" allowOverlap="1" wp14:anchorId="276277A2" wp14:editId="07943C26">
                <wp:simplePos x="0" y="0"/>
                <wp:positionH relativeFrom="page">
                  <wp:posOffset>3793490</wp:posOffset>
                </wp:positionH>
                <wp:positionV relativeFrom="paragraph">
                  <wp:posOffset>-13970</wp:posOffset>
                </wp:positionV>
                <wp:extent cx="907415" cy="263525"/>
                <wp:effectExtent l="2540" t="3175" r="4445" b="0"/>
                <wp:wrapNone/>
                <wp:docPr id="10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63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11944C" w14:textId="77777777" w:rsidR="002363D0" w:rsidRDefault="002363D0">
                            <w:pPr>
                              <w:tabs>
                                <w:tab w:val="left" w:pos="331"/>
                                <w:tab w:val="left" w:pos="1010"/>
                              </w:tabs>
                              <w:spacing w:line="287" w:lineRule="exact"/>
                              <w:rPr>
                                <w:rFonts w:ascii="Lucida Sans Unicode" w:hAnsi="Lucida Sans Unicode"/>
                                <w:sz w:val="24"/>
                              </w:rPr>
                            </w:pPr>
                            <w:proofErr w:type="spellStart"/>
                            <w:r>
                              <w:rPr>
                                <w:rFonts w:ascii="Arial" w:hAnsi="Arial"/>
                                <w:i/>
                                <w:w w:val="160"/>
                                <w:sz w:val="16"/>
                              </w:rPr>
                              <w:t>i</w:t>
                            </w:r>
                            <w:proofErr w:type="spellEnd"/>
                            <w:r>
                              <w:rPr>
                                <w:rFonts w:ascii="Arial" w:hAnsi="Arial"/>
                                <w:i/>
                                <w:w w:val="160"/>
                                <w:sz w:val="16"/>
                              </w:rPr>
                              <w:tab/>
                            </w:r>
                            <w:r>
                              <w:rPr>
                                <w:rFonts w:ascii="Arial" w:hAnsi="Arial"/>
                                <w:i/>
                                <w:w w:val="175"/>
                                <w:sz w:val="16"/>
                              </w:rPr>
                              <w:t>j</w:t>
                            </w:r>
                            <w:r>
                              <w:rPr>
                                <w:rFonts w:ascii="Arial" w:hAnsi="Arial"/>
                                <w:i/>
                                <w:w w:val="175"/>
                                <w:sz w:val="16"/>
                              </w:rPr>
                              <w:tab/>
                            </w:r>
                            <w:proofErr w:type="spellStart"/>
                            <w:r>
                              <w:rPr>
                                <w:rFonts w:ascii="Arial" w:hAnsi="Arial"/>
                                <w:i/>
                                <w:w w:val="175"/>
                                <w:sz w:val="16"/>
                              </w:rPr>
                              <w:t>j</w:t>
                            </w:r>
                            <w:proofErr w:type="spellEnd"/>
                            <w:r>
                              <w:rPr>
                                <w:rFonts w:ascii="Arial" w:hAnsi="Arial"/>
                                <w:i/>
                                <w:spacing w:val="57"/>
                                <w:w w:val="175"/>
                                <w:sz w:val="16"/>
                              </w:rPr>
                              <w:t xml:space="preserve"> </w:t>
                            </w:r>
                            <w:r>
                              <w:rPr>
                                <w:rFonts w:ascii="Lucida Sans Unicode" w:hAnsi="Lucida Sans Unicode"/>
                                <w:w w:val="115"/>
                                <w:position w:val="4"/>
                                <w:sz w:val="24"/>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6277A2" id="Text Box 48" o:spid="_x0000_s1050" type="#_x0000_t202" style="position:absolute;left:0;text-align:left;margin-left:298.7pt;margin-top:-1.1pt;width:71.45pt;height:20.7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" filled="f" stroked="f">
                <v:textbox inset="0,0,0,0">
                  <w:txbxContent>
                    <w:p w14:paraId="2211944C" w14:textId="77777777" w:rsidR="002363D0" w:rsidRDefault="002363D0">
                      <w:pPr>
                        <w:tabs>
                          <w:tab w:val="left" w:pos="331"/>
                          <w:tab w:val="left" w:pos="1010"/>
                        </w:tabs>
                        <w:spacing w:line="287" w:lineRule="exact"/>
                        <w:rPr>
                          <w:rFonts w:ascii="Lucida Sans Unicode" w:hAnsi="Lucida Sans Unicode"/>
                          <w:sz w:val="24"/>
                        </w:rPr>
                      </w:pPr>
                      <w:proofErr w:type="spellStart"/>
                      <w:r>
                        <w:rPr>
                          <w:rFonts w:ascii="Arial" w:hAnsi="Arial"/>
                          <w:i/>
                          <w:w w:val="160"/>
                          <w:sz w:val="16"/>
                        </w:rPr>
                        <w:t>i</w:t>
                      </w:r>
                      <w:proofErr w:type="spellEnd"/>
                      <w:r>
                        <w:rPr>
                          <w:rFonts w:ascii="Arial" w:hAnsi="Arial"/>
                          <w:i/>
                          <w:w w:val="160"/>
                          <w:sz w:val="16"/>
                        </w:rPr>
                        <w:tab/>
                      </w:r>
                      <w:r>
                        <w:rPr>
                          <w:rFonts w:ascii="Arial" w:hAnsi="Arial"/>
                          <w:i/>
                          <w:w w:val="175"/>
                          <w:sz w:val="16"/>
                        </w:rPr>
                        <w:t>j</w:t>
                      </w:r>
                      <w:r>
                        <w:rPr>
                          <w:rFonts w:ascii="Arial" w:hAnsi="Arial"/>
                          <w:i/>
                          <w:w w:val="175"/>
                          <w:sz w:val="16"/>
                        </w:rPr>
                        <w:tab/>
                      </w:r>
                      <w:proofErr w:type="spellStart"/>
                      <w:r>
                        <w:rPr>
                          <w:rFonts w:ascii="Arial" w:hAnsi="Arial"/>
                          <w:i/>
                          <w:w w:val="175"/>
                          <w:sz w:val="16"/>
                        </w:rPr>
                        <w:t>j</w:t>
                      </w:r>
                      <w:proofErr w:type="spellEnd"/>
                      <w:r>
                        <w:rPr>
                          <w:rFonts w:ascii="Arial" w:hAnsi="Arial"/>
                          <w:i/>
                          <w:spacing w:val="57"/>
                          <w:w w:val="175"/>
                          <w:sz w:val="16"/>
                        </w:rPr>
                        <w:t xml:space="preserve"> </w:t>
                      </w:r>
                      <w:r>
                        <w:rPr>
                          <w:rFonts w:ascii="Lucida Sans Unicode" w:hAnsi="Lucida Sans Unicode"/>
                          <w:w w:val="115"/>
                          <w:position w:val="4"/>
                          <w:sz w:val="24"/>
                        </w:rPr>
                        <w:t>−</w:t>
                      </w:r>
                    </w:p>
                  </w:txbxContent>
                </v:textbox>
                <w10:wrap anchorx="page"/>
              </v:shape>
            </w:pict>
          </mc:Fallback>
        </mc:AlternateContent>
      </w:r>
      <w:r w:rsidR="008F0850">
        <w:rPr>
          <w:w w:val="110"/>
          <w:sz w:val="24"/>
        </w:rPr>
        <w:t>Σ (</w:t>
      </w:r>
      <w:proofErr w:type="gramStart"/>
      <w:r w:rsidR="008F0850">
        <w:rPr>
          <w:rFonts w:ascii="Bookman Old Style" w:hAnsi="Bookman Old Style"/>
          <w:i/>
          <w:w w:val="110"/>
          <w:sz w:val="24"/>
        </w:rPr>
        <w:t xml:space="preserve">E </w:t>
      </w:r>
      <w:r w:rsidR="008F0850">
        <w:rPr>
          <w:w w:val="110"/>
          <w:sz w:val="24"/>
        </w:rPr>
        <w:t>)</w:t>
      </w:r>
      <w:proofErr w:type="gramEnd"/>
      <w:r w:rsidR="008F0850">
        <w:rPr>
          <w:spacing w:val="4"/>
          <w:w w:val="110"/>
          <w:sz w:val="24"/>
        </w:rPr>
        <w:t xml:space="preserve"> </w:t>
      </w:r>
      <w:r w:rsidR="008F0850">
        <w:rPr>
          <w:w w:val="110"/>
          <w:sz w:val="24"/>
        </w:rPr>
        <w:t>Φ(</w:t>
      </w:r>
      <w:r w:rsidR="008F0850">
        <w:rPr>
          <w:rFonts w:ascii="Bookman Old Style" w:hAnsi="Bookman Old Style"/>
          <w:i/>
          <w:w w:val="110"/>
          <w:sz w:val="24"/>
        </w:rPr>
        <w:t>E</w:t>
      </w:r>
      <w:r w:rsidR="008F0850">
        <w:rPr>
          <w:rFonts w:ascii="Bookman Old Style" w:hAnsi="Bookman Old Style"/>
          <w:i/>
          <w:spacing w:val="5"/>
          <w:w w:val="110"/>
          <w:sz w:val="24"/>
        </w:rPr>
        <w:t xml:space="preserve"> </w:t>
      </w:r>
      <w:r w:rsidR="008F0850">
        <w:rPr>
          <w:w w:val="110"/>
          <w:sz w:val="24"/>
        </w:rPr>
        <w:t>)</w:t>
      </w:r>
      <w:r w:rsidR="008F0850">
        <w:rPr>
          <w:w w:val="110"/>
          <w:sz w:val="24"/>
        </w:rPr>
        <w:tab/>
        <w:t>)</w:t>
      </w:r>
      <w:r w:rsidR="008F0850">
        <w:rPr>
          <w:w w:val="110"/>
          <w:position w:val="9"/>
          <w:sz w:val="16"/>
        </w:rPr>
        <w:t>2</w:t>
      </w:r>
    </w:p>
    <w:p w14:paraId="348C579D" w14:textId="77777777" w:rsidR="00430DE3" w:rsidRDefault="008F0850">
      <w:pPr>
        <w:spacing w:line="119" w:lineRule="exact"/>
        <w:ind w:left="1662" w:right="2598"/>
        <w:jc w:val="center"/>
        <w:rPr>
          <w:rFonts w:ascii="Arial"/>
          <w:i/>
          <w:sz w:val="16"/>
        </w:rPr>
      </w:pPr>
      <w:r>
        <w:rPr>
          <w:rFonts w:ascii="Bookman Old Style"/>
          <w:i/>
          <w:w w:val="110"/>
          <w:position w:val="4"/>
          <w:sz w:val="24"/>
        </w:rPr>
        <w:t>V</w:t>
      </w:r>
      <w:r>
        <w:rPr>
          <w:rFonts w:ascii="Arial"/>
          <w:i/>
          <w:w w:val="110"/>
          <w:sz w:val="16"/>
        </w:rPr>
        <w:t>Foil</w:t>
      </w:r>
    </w:p>
    <w:p w14:paraId="0709E6AC" w14:textId="77777777" w:rsidR="00430DE3" w:rsidRDefault="00DD3DCA">
      <w:pPr>
        <w:pStyle w:val="BodyText"/>
        <w:spacing w:before="1"/>
        <w:rPr>
          <w:rFonts w:ascii="Arial"/>
          <w:i/>
          <w:sz w:val="12"/>
        </w:rPr>
      </w:pPr>
      <w:r>
        <w:rPr>
          <w:noProof/>
        </w:rPr>
        <mc:AlternateContent>
          <mc:Choice Requires="wps">
            <w:drawing>
              <wp:anchor distT="0" distB="0" distL="0" distR="0" simplePos="0" relativeHeight="251640320" behindDoc="0" locked="0" layoutInCell="1" allowOverlap="1" wp14:anchorId="5CD43D6B" wp14:editId="554513E0">
                <wp:simplePos x="0" y="0"/>
                <wp:positionH relativeFrom="page">
                  <wp:posOffset>4140200</wp:posOffset>
                </wp:positionH>
                <wp:positionV relativeFrom="paragraph">
                  <wp:posOffset>103505</wp:posOffset>
                </wp:positionV>
                <wp:extent cx="84455" cy="152400"/>
                <wp:effectExtent l="0" t="1270" r="4445" b="0"/>
                <wp:wrapTopAndBottom/>
                <wp:docPr id="106"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4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BBC79F" w14:textId="77777777" w:rsidR="002363D0" w:rsidRDefault="002363D0">
                            <w:pPr>
                              <w:spacing w:line="235" w:lineRule="exact"/>
                              <w:rPr>
                                <w:rFonts w:ascii="Bookman Old Style" w:hAnsi="Bookman Old Style"/>
                                <w:i/>
                                <w:sz w:val="24"/>
                              </w:rPr>
                            </w:pPr>
                            <w:r>
                              <w:rPr>
                                <w:rFonts w:ascii="Bookman Old Style" w:hAnsi="Bookman Old Style"/>
                                <w:i/>
                                <w:w w:val="102"/>
                                <w:sz w:val="24"/>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D43D6B" id="Text Box 47" o:spid="_x0000_s1051" type="#_x0000_t202" style="position:absolute;margin-left:326pt;margin-top:8.15pt;width:6.65pt;height:12pt;z-index:25164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" filled="f" stroked="f">
                <v:textbox inset="0,0,0,0">
                  <w:txbxContent>
                    <w:p w14:paraId="2CBBC79F" w14:textId="77777777" w:rsidR="002363D0" w:rsidRDefault="002363D0">
                      <w:pPr>
                        <w:spacing w:line="235" w:lineRule="exact"/>
                        <w:rPr>
                          <w:rFonts w:ascii="Bookman Old Style" w:hAnsi="Bookman Old Style"/>
                          <w:i/>
                          <w:sz w:val="24"/>
                        </w:rPr>
                      </w:pPr>
                      <w:r>
                        <w:rPr>
                          <w:rFonts w:ascii="Bookman Old Style" w:hAnsi="Bookman Old Style"/>
                          <w:i/>
                          <w:w w:val="102"/>
                          <w:sz w:val="24"/>
                        </w:rPr>
                        <w:t>σ</w:t>
                      </w:r>
                    </w:p>
                  </w:txbxContent>
                </v:textbox>
                <w10:wrap type="topAndBottom" anchorx="page"/>
              </v:shape>
            </w:pict>
          </mc:Fallback>
        </mc:AlternateContent>
      </w:r>
      <w:r>
        <w:rPr>
          <w:noProof/>
        </w:rPr>
        <mc:AlternateContent>
          <mc:Choice Requires="wps">
            <w:drawing>
              <wp:anchor distT="0" distB="0" distL="0" distR="0" simplePos="0" relativeHeight="251641344" behindDoc="0" locked="0" layoutInCell="1" allowOverlap="1" wp14:anchorId="561868B1" wp14:editId="017532DC">
                <wp:simplePos x="0" y="0"/>
                <wp:positionH relativeFrom="page">
                  <wp:posOffset>4224655</wp:posOffset>
                </wp:positionH>
                <wp:positionV relativeFrom="paragraph">
                  <wp:posOffset>180340</wp:posOffset>
                </wp:positionV>
                <wp:extent cx="36830" cy="101600"/>
                <wp:effectExtent l="0" t="1905" r="0" b="1270"/>
                <wp:wrapTopAndBottom/>
                <wp:docPr id="10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56EAF1" w14:textId="77777777" w:rsidR="002363D0" w:rsidRDefault="002363D0">
                            <w:pPr>
                              <w:spacing w:line="153" w:lineRule="exact"/>
                              <w:rPr>
                                <w:rFonts w:ascii="Arial"/>
                                <w:i/>
                                <w:sz w:val="16"/>
                              </w:rPr>
                            </w:pPr>
                            <w:proofErr w:type="spellStart"/>
                            <w:r>
                              <w:rPr>
                                <w:rFonts w:ascii="Arial"/>
                                <w:i/>
                                <w:w w:val="161"/>
                                <w:sz w:val="16"/>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1868B1" id="Text Box 46" o:spid="_x0000_s1052" type="#_x0000_t202" style="position:absolute;margin-left:332.65pt;margin-top:14.2pt;width:2.9pt;height:8pt;z-index:25164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" filled="f" stroked="f">
                <v:textbox inset="0,0,0,0">
                  <w:txbxContent>
                    <w:p w14:paraId="2256EAF1" w14:textId="77777777" w:rsidR="002363D0" w:rsidRDefault="002363D0">
                      <w:pPr>
                        <w:spacing w:line="153" w:lineRule="exact"/>
                        <w:rPr>
                          <w:rFonts w:ascii="Arial"/>
                          <w:i/>
                          <w:sz w:val="16"/>
                        </w:rPr>
                      </w:pPr>
                      <w:proofErr w:type="spellStart"/>
                      <w:r>
                        <w:rPr>
                          <w:rFonts w:ascii="Arial"/>
                          <w:i/>
                          <w:w w:val="161"/>
                          <w:sz w:val="16"/>
                        </w:rPr>
                        <w:t>i</w:t>
                      </w:r>
                      <w:proofErr w:type="spellEnd"/>
                    </w:p>
                  </w:txbxContent>
                </v:textbox>
                <w10:wrap type="topAndBottom" anchorx="page"/>
              </v:shape>
            </w:pict>
          </mc:Fallback>
        </mc:AlternateContent>
      </w:r>
    </w:p>
    <w:p w14:paraId="21E316A6" w14:textId="77777777" w:rsidR="00430DE3" w:rsidRDefault="00430DE3">
      <w:pPr>
        <w:rPr>
          <w:rFonts w:ascii="Arial"/>
          <w:sz w:val="12"/>
        </w:rPr>
        <w:sectPr w:rsidR="00430DE3">
          <w:type w:val="continuous"/>
          <w:pgSz w:w="12240" w:h="15840"/>
          <w:pgMar w:top="1500" w:right="1680" w:bottom="280" w:left="1680" w:header="720" w:footer="720" w:gutter="0"/>
          <w:cols w:num="3" w:space="720" w:equalWidth="0">
            <w:col w:w="3210" w:space="40"/>
            <w:col w:w="826" w:space="40"/>
            <w:col w:w="4764"/>
          </w:cols>
        </w:sectPr>
      </w:pPr>
    </w:p>
    <w:p w14:paraId="1FE8A0B2" w14:textId="77777777" w:rsidR="00430DE3" w:rsidRDefault="008F0850">
      <w:pPr>
        <w:pStyle w:val="BodyText"/>
        <w:spacing w:line="172" w:lineRule="exact"/>
        <w:ind w:left="106"/>
        <w:jc w:val="center"/>
      </w:pPr>
      <w:r>
        <w:rPr>
          <w:w w:val="134"/>
        </w:rPr>
        <w:t>=</w:t>
      </w:r>
    </w:p>
    <w:p w14:paraId="3A697D98" w14:textId="77777777" w:rsidR="00430DE3" w:rsidRDefault="00DD3DCA">
      <w:pPr>
        <w:tabs>
          <w:tab w:val="left" w:pos="2767"/>
          <w:tab w:val="right" w:pos="5066"/>
        </w:tabs>
        <w:spacing w:line="180" w:lineRule="exact"/>
        <w:ind w:left="2219"/>
        <w:rPr>
          <w:sz w:val="16"/>
        </w:rPr>
      </w:pPr>
      <w:r>
        <w:rPr>
          <w:noProof/>
        </w:rPr>
        <mc:AlternateContent>
          <mc:Choice Requires="wps">
            <w:drawing>
              <wp:anchor distT="0" distB="0" distL="114300" distR="114300" simplePos="0" relativeHeight="251671040" behindDoc="1" locked="0" layoutInCell="1" allowOverlap="1" wp14:anchorId="082CCC43" wp14:editId="39A4CB82">
                <wp:simplePos x="0" y="0"/>
                <wp:positionH relativeFrom="page">
                  <wp:posOffset>3249930</wp:posOffset>
                </wp:positionH>
                <wp:positionV relativeFrom="paragraph">
                  <wp:posOffset>-33655</wp:posOffset>
                </wp:positionV>
                <wp:extent cx="1930400" cy="0"/>
                <wp:effectExtent l="11430" t="11430" r="10795" b="7620"/>
                <wp:wrapNone/>
                <wp:docPr id="102" name="Lin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30400"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B61B5F" id="Line 45" o:spid="_x0000_s1026" style="position:absolute;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55.9pt,-2.65pt" to="407.9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" strokeweight=".16864mm">
                <w10:wrap anchorx="page"/>
              </v:line>
            </w:pict>
          </mc:Fallback>
        </mc:AlternateContent>
      </w:r>
      <w:r w:rsidR="008F0850">
        <w:rPr>
          <w:rFonts w:ascii="Bookman Old Style" w:hAnsi="Bookman Old Style"/>
          <w:i/>
          <w:position w:val="-7"/>
          <w:sz w:val="24"/>
        </w:rPr>
        <w:t>ν</w:t>
      </w:r>
      <w:r w:rsidR="008F0850">
        <w:rPr>
          <w:rFonts w:ascii="Bookman Old Style" w:hAnsi="Bookman Old Style"/>
          <w:i/>
          <w:position w:val="-7"/>
          <w:sz w:val="24"/>
        </w:rPr>
        <w:tab/>
      </w:r>
      <w:proofErr w:type="spellStart"/>
      <w:r w:rsidR="008F0850">
        <w:rPr>
          <w:rFonts w:ascii="Bookman Old Style" w:hAnsi="Bookman Old Style"/>
          <w:i/>
          <w:position w:val="-7"/>
          <w:sz w:val="24"/>
        </w:rPr>
        <w:t>ν</w:t>
      </w:r>
      <w:proofErr w:type="spellEnd"/>
      <w:r w:rsidR="008F0850">
        <w:rPr>
          <w:sz w:val="16"/>
        </w:rPr>
        <w:tab/>
        <w:t>2</w:t>
      </w:r>
    </w:p>
    <w:p w14:paraId="7C03FB25" w14:textId="77777777" w:rsidR="00430DE3" w:rsidRDefault="008F0850">
      <w:pPr>
        <w:spacing w:line="138" w:lineRule="exact"/>
        <w:ind w:left="2970" w:right="1767"/>
        <w:jc w:val="center"/>
        <w:rPr>
          <w:sz w:val="16"/>
        </w:rPr>
      </w:pPr>
      <w:proofErr w:type="spellStart"/>
      <w:r>
        <w:rPr>
          <w:rFonts w:ascii="Arial"/>
          <w:i/>
          <w:w w:val="140"/>
          <w:sz w:val="16"/>
        </w:rPr>
        <w:t>i</w:t>
      </w:r>
      <w:proofErr w:type="spellEnd"/>
      <w:r>
        <w:rPr>
          <w:w w:val="140"/>
          <w:sz w:val="16"/>
        </w:rPr>
        <w:t>=1</w:t>
      </w:r>
    </w:p>
    <w:p w14:paraId="3FC6ACDB" w14:textId="77777777" w:rsidR="00430DE3" w:rsidRDefault="008F0850">
      <w:pPr>
        <w:tabs>
          <w:tab w:val="left" w:pos="3237"/>
        </w:tabs>
        <w:spacing w:line="234" w:lineRule="exact"/>
        <w:ind w:left="1568"/>
        <w:rPr>
          <w:sz w:val="24"/>
        </w:rPr>
      </w:pPr>
      <w:r>
        <w:br w:type="column"/>
      </w:r>
      <w:r>
        <w:rPr>
          <w:rFonts w:ascii="Bookman Old Style"/>
          <w:i/>
          <w:sz w:val="24"/>
        </w:rPr>
        <w:t>.</w:t>
      </w:r>
      <w:r>
        <w:rPr>
          <w:rFonts w:ascii="Bookman Old Style"/>
          <w:i/>
          <w:sz w:val="24"/>
        </w:rPr>
        <w:tab/>
      </w:r>
      <w:r>
        <w:rPr>
          <w:sz w:val="24"/>
        </w:rPr>
        <w:t>(19)</w:t>
      </w:r>
    </w:p>
    <w:p w14:paraId="43E2357C" w14:textId="77777777" w:rsidR="00430DE3" w:rsidRDefault="00430DE3">
      <w:pPr>
        <w:spacing w:line="234" w:lineRule="exact"/>
        <w:rPr>
          <w:sz w:val="24"/>
        </w:rPr>
        <w:sectPr w:rsidR="00430DE3">
          <w:type w:val="continuous"/>
          <w:pgSz w:w="12240" w:h="15840"/>
          <w:pgMar w:top="1500" w:right="1680" w:bottom="280" w:left="1680" w:header="720" w:footer="720" w:gutter="0"/>
          <w:cols w:num="2" w:space="720" w:equalWidth="0">
            <w:col w:w="5067" w:space="40"/>
            <w:col w:w="3773"/>
          </w:cols>
        </w:sectPr>
      </w:pPr>
    </w:p>
    <w:p w14:paraId="582AAD6A" w14:textId="0A4C6AA8" w:rsidR="00430DE3" w:rsidRDefault="008F0850">
      <w:pPr>
        <w:pStyle w:val="BodyText"/>
        <w:spacing w:before="157" w:line="415" w:lineRule="auto"/>
        <w:ind w:left="119" w:right="117" w:firstLine="351"/>
        <w:jc w:val="both"/>
      </w:pPr>
      <w:r>
        <w:rPr>
          <w:w w:val="105"/>
        </w:rPr>
        <w:t>Providing an initial spectrum is generally required for the unfolding methods. The activities</w:t>
      </w:r>
      <w:r>
        <w:rPr>
          <w:spacing w:val="-10"/>
          <w:w w:val="105"/>
        </w:rPr>
        <w:t xml:space="preserve"> </w:t>
      </w:r>
      <w:r>
        <w:rPr>
          <w:w w:val="105"/>
        </w:rPr>
        <w:t>produced</w:t>
      </w:r>
      <w:r>
        <w:rPr>
          <w:spacing w:val="-10"/>
          <w:w w:val="105"/>
        </w:rPr>
        <w:t xml:space="preserve"> </w:t>
      </w:r>
      <w:r>
        <w:rPr>
          <w:w w:val="105"/>
        </w:rPr>
        <w:t>for</w:t>
      </w:r>
      <w:r>
        <w:rPr>
          <w:spacing w:val="-10"/>
          <w:w w:val="105"/>
        </w:rPr>
        <w:t xml:space="preserve"> </w:t>
      </w:r>
      <w:r>
        <w:rPr>
          <w:w w:val="105"/>
        </w:rPr>
        <w:t>the</w:t>
      </w:r>
      <w:r>
        <w:rPr>
          <w:spacing w:val="-10"/>
          <w:w w:val="105"/>
        </w:rPr>
        <w:t xml:space="preserve"> </w:t>
      </w:r>
      <w:r>
        <w:rPr>
          <w:w w:val="105"/>
        </w:rPr>
        <w:t>foils</w:t>
      </w:r>
      <w:r>
        <w:rPr>
          <w:spacing w:val="-10"/>
          <w:w w:val="105"/>
        </w:rPr>
        <w:t xml:space="preserve"> </w:t>
      </w:r>
      <w:r>
        <w:rPr>
          <w:w w:val="105"/>
        </w:rPr>
        <w:t>is</w:t>
      </w:r>
      <w:r>
        <w:rPr>
          <w:spacing w:val="-10"/>
          <w:w w:val="105"/>
        </w:rPr>
        <w:t xml:space="preserve"> </w:t>
      </w:r>
      <w:r>
        <w:rPr>
          <w:w w:val="105"/>
        </w:rPr>
        <w:t>often</w:t>
      </w:r>
      <w:r>
        <w:rPr>
          <w:spacing w:val="-10"/>
          <w:w w:val="105"/>
        </w:rPr>
        <w:t xml:space="preserve"> </w:t>
      </w:r>
      <w:r>
        <w:rPr>
          <w:w w:val="105"/>
        </w:rPr>
        <w:t>highly</w:t>
      </w:r>
      <w:r>
        <w:rPr>
          <w:spacing w:val="-10"/>
          <w:w w:val="105"/>
        </w:rPr>
        <w:t xml:space="preserve"> </w:t>
      </w:r>
      <w:r>
        <w:rPr>
          <w:w w:val="105"/>
        </w:rPr>
        <w:t>degenerate,</w:t>
      </w:r>
      <w:r>
        <w:rPr>
          <w:spacing w:val="-8"/>
          <w:w w:val="105"/>
        </w:rPr>
        <w:t xml:space="preserve"> </w:t>
      </w:r>
      <w:r>
        <w:rPr>
          <w:w w:val="105"/>
        </w:rPr>
        <w:t>where</w:t>
      </w:r>
      <w:r>
        <w:rPr>
          <w:spacing w:val="-10"/>
          <w:w w:val="105"/>
        </w:rPr>
        <w:t xml:space="preserve"> </w:t>
      </w:r>
      <w:r>
        <w:rPr>
          <w:w w:val="105"/>
        </w:rPr>
        <w:t>an</w:t>
      </w:r>
      <w:r>
        <w:rPr>
          <w:spacing w:val="-10"/>
          <w:w w:val="105"/>
        </w:rPr>
        <w:t xml:space="preserve"> </w:t>
      </w:r>
      <w:r>
        <w:rPr>
          <w:w w:val="105"/>
        </w:rPr>
        <w:t>infinite</w:t>
      </w:r>
      <w:r>
        <w:rPr>
          <w:spacing w:val="-10"/>
          <w:w w:val="105"/>
        </w:rPr>
        <w:t xml:space="preserve"> </w:t>
      </w:r>
      <w:proofErr w:type="gramStart"/>
      <w:r>
        <w:rPr>
          <w:w w:val="105"/>
        </w:rPr>
        <w:t>amount</w:t>
      </w:r>
      <w:proofErr w:type="gramEnd"/>
      <w:r>
        <w:rPr>
          <w:spacing w:val="-10"/>
          <w:w w:val="105"/>
        </w:rPr>
        <w:t xml:space="preserve"> </w:t>
      </w:r>
      <w:r>
        <w:rPr>
          <w:w w:val="105"/>
        </w:rPr>
        <w:t>of spectra could provide the same observable end-point. The initial spectrum allows for the insertion of more physics</w:t>
      </w:r>
      <w:ins w:id="343" w:author="Bucy, Anna M Ctr USAF AETC AFIT/ENP" w:date="2019-01-07T15:50:00Z">
        <w:r w:rsidR="00550B0B">
          <w:rPr>
            <w:w w:val="105"/>
          </w:rPr>
          <w:t>-</w:t>
        </w:r>
      </w:ins>
      <w:del w:id="344" w:author="Bucy, Anna M Ctr USAF AETC AFIT/ENP" w:date="2019-01-07T15:50:00Z">
        <w:r w:rsidDel="00550B0B">
          <w:rPr>
            <w:w w:val="105"/>
          </w:rPr>
          <w:delText xml:space="preserve"> </w:delText>
        </w:r>
      </w:del>
      <w:r>
        <w:rPr>
          <w:w w:val="105"/>
        </w:rPr>
        <w:t xml:space="preserve">based results </w:t>
      </w:r>
      <w:del w:id="345" w:author="Bucy, Anna M Ctr USAF AETC AFIT/ENP" w:date="2019-01-07T15:50:00Z">
        <w:r w:rsidDel="00550B0B">
          <w:rPr>
            <w:w w:val="105"/>
          </w:rPr>
          <w:delText>in</w:delText>
        </w:r>
      </w:del>
      <w:r>
        <w:rPr>
          <w:w w:val="105"/>
        </w:rPr>
        <w:t xml:space="preserve">to </w:t>
      </w:r>
      <w:del w:id="346" w:author="Bucy, Anna M Ctr USAF AETC AFIT/ENP" w:date="2019-01-07T15:49:00Z">
        <w:r w:rsidDel="00550B0B">
          <w:rPr>
            <w:w w:val="105"/>
          </w:rPr>
          <w:delText xml:space="preserve">the </w:delText>
        </w:r>
      </w:del>
      <w:r>
        <w:rPr>
          <w:w w:val="105"/>
        </w:rPr>
        <w:t xml:space="preserve">unfold. </w:t>
      </w:r>
      <w:r>
        <w:rPr>
          <w:spacing w:val="-7"/>
          <w:w w:val="105"/>
        </w:rPr>
        <w:t xml:space="preserve">For </w:t>
      </w:r>
      <w:r>
        <w:rPr>
          <w:w w:val="105"/>
        </w:rPr>
        <w:t xml:space="preserve">neutron spectra, an initial guess spectrum is often created with a particle transport code or a deterministic solution. Alternatively, an initial spectrum could </w:t>
      </w:r>
      <w:r>
        <w:rPr>
          <w:spacing w:val="3"/>
          <w:w w:val="105"/>
        </w:rPr>
        <w:t xml:space="preserve">be </w:t>
      </w:r>
      <w:r>
        <w:rPr>
          <w:w w:val="105"/>
        </w:rPr>
        <w:t>selected from published results, where in some applications provide similar results</w:t>
      </w:r>
      <w:r>
        <w:rPr>
          <w:spacing w:val="-9"/>
          <w:w w:val="105"/>
        </w:rPr>
        <w:t xml:space="preserve"> </w:t>
      </w:r>
      <w:r>
        <w:rPr>
          <w:w w:val="105"/>
        </w:rPr>
        <w:t>[</w:t>
      </w:r>
      <w:hyperlink w:anchor="_bookmark203" w:history="1">
        <w:r>
          <w:rPr>
            <w:w w:val="105"/>
          </w:rPr>
          <w:t>70</w:t>
        </w:r>
      </w:hyperlink>
      <w:r>
        <w:rPr>
          <w:w w:val="105"/>
        </w:rPr>
        <w:t>].</w:t>
      </w:r>
    </w:p>
    <w:p w14:paraId="784B8D67" w14:textId="77777777" w:rsidR="00430DE3" w:rsidRDefault="00430DE3">
      <w:pPr>
        <w:spacing w:line="415" w:lineRule="auto"/>
        <w:jc w:val="both"/>
        <w:sectPr w:rsidR="00430DE3">
          <w:type w:val="continuous"/>
          <w:pgSz w:w="12240" w:h="15840"/>
          <w:pgMar w:top="1500" w:right="1680" w:bottom="280" w:left="1680" w:header="720" w:footer="720" w:gutter="0"/>
          <w:cols w:space="720"/>
        </w:sectPr>
      </w:pPr>
    </w:p>
    <w:p w14:paraId="057C96B7" w14:textId="77777777" w:rsidR="00430DE3" w:rsidRDefault="008F0850">
      <w:pPr>
        <w:pStyle w:val="Heading1"/>
        <w:numPr>
          <w:ilvl w:val="1"/>
          <w:numId w:val="16"/>
        </w:numPr>
        <w:tabs>
          <w:tab w:val="left" w:pos="3680"/>
          <w:tab w:val="left" w:pos="3681"/>
        </w:tabs>
        <w:ind w:left="3680"/>
        <w:jc w:val="left"/>
      </w:pPr>
      <w:bookmarkStart w:id="347" w:name="Methodology"/>
      <w:bookmarkStart w:id="348" w:name="_bookmark56"/>
      <w:bookmarkEnd w:id="347"/>
      <w:bookmarkEnd w:id="348"/>
      <w:r>
        <w:rPr>
          <w:w w:val="115"/>
        </w:rPr>
        <w:lastRenderedPageBreak/>
        <w:t>Methodology</w:t>
      </w:r>
    </w:p>
    <w:p w14:paraId="17AEAC58" w14:textId="77777777" w:rsidR="00430DE3" w:rsidRDefault="00430DE3">
      <w:pPr>
        <w:pStyle w:val="BodyText"/>
        <w:rPr>
          <w:b/>
          <w:sz w:val="28"/>
        </w:rPr>
      </w:pPr>
    </w:p>
    <w:p w14:paraId="231678D9" w14:textId="77777777" w:rsidR="00430DE3" w:rsidRDefault="00430DE3">
      <w:pPr>
        <w:pStyle w:val="BodyText"/>
        <w:spacing w:before="1"/>
        <w:rPr>
          <w:b/>
          <w:sz w:val="32"/>
        </w:rPr>
      </w:pPr>
    </w:p>
    <w:p w14:paraId="3026DE3F" w14:textId="77777777" w:rsidR="00430DE3" w:rsidRDefault="008F0850">
      <w:pPr>
        <w:pStyle w:val="BodyText"/>
        <w:spacing w:line="415" w:lineRule="auto"/>
        <w:ind w:left="100" w:right="117" w:firstLine="351"/>
        <w:jc w:val="both"/>
      </w:pPr>
      <w:r>
        <w:rPr>
          <w:noProof/>
        </w:rPr>
        <w:drawing>
          <wp:anchor distT="0" distB="0" distL="0" distR="0" simplePos="0" relativeHeight="251608576" behindDoc="0" locked="0" layoutInCell="1" allowOverlap="1" wp14:anchorId="021FFCCE" wp14:editId="20321A0B">
            <wp:simplePos x="0" y="0"/>
            <wp:positionH relativeFrom="page">
              <wp:posOffset>1143000</wp:posOffset>
            </wp:positionH>
            <wp:positionV relativeFrom="paragraph">
              <wp:posOffset>2474291</wp:posOffset>
            </wp:positionV>
            <wp:extent cx="5514689" cy="3960495"/>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32" cstate="print"/>
                    <a:stretch>
                      <a:fillRect/>
                    </a:stretch>
                  </pic:blipFill>
                  <pic:spPr>
                    <a:xfrm>
                      <a:off x="0" y="0"/>
                      <a:ext cx="5514689" cy="3960495"/>
                    </a:xfrm>
                    <a:prstGeom prst="rect">
                      <a:avLst/>
                    </a:prstGeom>
                  </pic:spPr>
                </pic:pic>
              </a:graphicData>
            </a:graphic>
          </wp:anchor>
        </w:drawing>
      </w:r>
      <w:r>
        <w:rPr>
          <w:w w:val="105"/>
        </w:rPr>
        <w:t xml:space="preserve">Figure </w:t>
      </w:r>
      <w:hyperlink w:anchor="_bookmark57" w:history="1">
        <w:r>
          <w:rPr>
            <w:w w:val="105"/>
          </w:rPr>
          <w:t>18</w:t>
        </w:r>
      </w:hyperlink>
      <w:r>
        <w:rPr>
          <w:w w:val="105"/>
        </w:rPr>
        <w:t xml:space="preserve"> displays the overarching research approach. First, the objectives and constraints that provided the </w:t>
      </w:r>
      <w:r>
        <w:rPr>
          <w:spacing w:val="-7"/>
          <w:w w:val="105"/>
        </w:rPr>
        <w:t xml:space="preserve">ETA </w:t>
      </w:r>
      <w:r>
        <w:rPr>
          <w:w w:val="105"/>
        </w:rPr>
        <w:t>design are outlined.</w:t>
      </w:r>
      <w:r w:rsidR="00DB52C2">
        <w:rPr>
          <w:w w:val="105"/>
        </w:rPr>
        <w:t xml:space="preserve"> </w:t>
      </w:r>
      <w:r>
        <w:rPr>
          <w:w w:val="105"/>
        </w:rPr>
        <w:t>Next,</w:t>
      </w:r>
      <w:r w:rsidR="00DB52C2">
        <w:rPr>
          <w:w w:val="105"/>
        </w:rPr>
        <w:t xml:space="preserve"> </w:t>
      </w:r>
      <w:r>
        <w:rPr>
          <w:w w:val="105"/>
        </w:rPr>
        <w:t>the radiation trans-</w:t>
      </w:r>
      <w:r w:rsidR="00DB52C2">
        <w:rPr>
          <w:w w:val="105"/>
        </w:rPr>
        <w:t xml:space="preserve"> </w:t>
      </w:r>
      <w:r>
        <w:rPr>
          <w:w w:val="105"/>
        </w:rPr>
        <w:t xml:space="preserve">port simulations for MCNP and SCALE are discussed along with sampling from the nuclear data covariance data for the SCALE Sampler runs. The activation foil pack and neutron flux unfolding methodology is then provided in the context of the data </w:t>
      </w:r>
      <w:r>
        <w:rPr>
          <w:spacing w:val="-3"/>
          <w:w w:val="105"/>
        </w:rPr>
        <w:t xml:space="preserve">available </w:t>
      </w:r>
      <w:r>
        <w:rPr>
          <w:w w:val="105"/>
        </w:rPr>
        <w:t xml:space="preserve">from the radiation transport calculations. Additionally, the fission product isotope and mass chain models are provided. </w:t>
      </w:r>
      <w:r>
        <w:rPr>
          <w:spacing w:val="-3"/>
          <w:w w:val="105"/>
        </w:rPr>
        <w:t xml:space="preserve">Finally, </w:t>
      </w:r>
      <w:r>
        <w:rPr>
          <w:w w:val="105"/>
        </w:rPr>
        <w:t>the statistical analysis tests utilized</w:t>
      </w:r>
      <w:r>
        <w:rPr>
          <w:spacing w:val="25"/>
          <w:w w:val="105"/>
        </w:rPr>
        <w:t xml:space="preserve"> </w:t>
      </w:r>
      <w:r>
        <w:rPr>
          <w:w w:val="105"/>
        </w:rPr>
        <w:t>throughout</w:t>
      </w:r>
      <w:r>
        <w:rPr>
          <w:spacing w:val="27"/>
          <w:w w:val="105"/>
        </w:rPr>
        <w:t xml:space="preserve"> </w:t>
      </w:r>
      <w:r>
        <w:rPr>
          <w:w w:val="105"/>
        </w:rPr>
        <w:t>the</w:t>
      </w:r>
      <w:r>
        <w:rPr>
          <w:spacing w:val="27"/>
          <w:w w:val="105"/>
        </w:rPr>
        <w:t xml:space="preserve"> </w:t>
      </w:r>
      <w:commentRangeStart w:id="349"/>
      <w:r>
        <w:rPr>
          <w:w w:val="105"/>
        </w:rPr>
        <w:t>results</w:t>
      </w:r>
      <w:r>
        <w:rPr>
          <w:spacing w:val="25"/>
          <w:w w:val="105"/>
        </w:rPr>
        <w:t xml:space="preserve"> </w:t>
      </w:r>
      <w:commentRangeEnd w:id="349"/>
      <w:r w:rsidR="005955B8">
        <w:rPr>
          <w:rStyle w:val="CommentReference"/>
        </w:rPr>
        <w:commentReference w:id="349"/>
      </w:r>
      <w:r>
        <w:rPr>
          <w:w w:val="105"/>
        </w:rPr>
        <w:t>are</w:t>
      </w:r>
      <w:r>
        <w:rPr>
          <w:spacing w:val="27"/>
          <w:w w:val="105"/>
        </w:rPr>
        <w:t xml:space="preserve"> </w:t>
      </w:r>
      <w:r>
        <w:rPr>
          <w:w w:val="105"/>
        </w:rPr>
        <w:t>discussed</w:t>
      </w:r>
      <w:r>
        <w:rPr>
          <w:spacing w:val="25"/>
          <w:w w:val="105"/>
        </w:rPr>
        <w:t xml:space="preserve"> </w:t>
      </w:r>
      <w:r>
        <w:rPr>
          <w:w w:val="105"/>
        </w:rPr>
        <w:t>to</w:t>
      </w:r>
      <w:r>
        <w:rPr>
          <w:spacing w:val="27"/>
          <w:w w:val="105"/>
        </w:rPr>
        <w:t xml:space="preserve"> </w:t>
      </w:r>
      <w:r>
        <w:rPr>
          <w:w w:val="105"/>
        </w:rPr>
        <w:t>interpret</w:t>
      </w:r>
      <w:r>
        <w:rPr>
          <w:spacing w:val="25"/>
          <w:w w:val="105"/>
        </w:rPr>
        <w:t xml:space="preserve"> </w:t>
      </w:r>
      <w:r>
        <w:rPr>
          <w:w w:val="105"/>
        </w:rPr>
        <w:t>the</w:t>
      </w:r>
      <w:r>
        <w:rPr>
          <w:spacing w:val="27"/>
          <w:w w:val="105"/>
        </w:rPr>
        <w:t xml:space="preserve"> </w:t>
      </w:r>
      <w:r>
        <w:rPr>
          <w:w w:val="105"/>
        </w:rPr>
        <w:t>results.</w:t>
      </w:r>
    </w:p>
    <w:p w14:paraId="5E28E051" w14:textId="77777777" w:rsidR="00430DE3" w:rsidRDefault="008F0850">
      <w:pPr>
        <w:spacing w:before="119" w:line="249" w:lineRule="auto"/>
        <w:ind w:left="100"/>
        <w:rPr>
          <w:b/>
          <w:sz w:val="20"/>
        </w:rPr>
      </w:pPr>
      <w:bookmarkStart w:id="350" w:name="_bookmark57"/>
      <w:bookmarkEnd w:id="350"/>
      <w:r>
        <w:rPr>
          <w:b/>
          <w:w w:val="115"/>
          <w:sz w:val="20"/>
        </w:rPr>
        <w:t>Figure 18. Overview of the major research components from ETA design to key analysis areas.</w:t>
      </w:r>
    </w:p>
    <w:p w14:paraId="61325D90" w14:textId="77777777" w:rsidR="00430DE3" w:rsidRDefault="00430DE3">
      <w:pPr>
        <w:spacing w:line="249" w:lineRule="auto"/>
        <w:rPr>
          <w:sz w:val="20"/>
        </w:rPr>
        <w:sectPr w:rsidR="00430DE3">
          <w:pgSz w:w="12240" w:h="15840"/>
          <w:pgMar w:top="1380" w:right="1680" w:bottom="1380" w:left="1700" w:header="0" w:footer="1182" w:gutter="0"/>
          <w:cols w:space="720"/>
        </w:sectPr>
      </w:pPr>
    </w:p>
    <w:p w14:paraId="643C4ADB" w14:textId="77777777" w:rsidR="00430DE3" w:rsidRDefault="008F0850">
      <w:pPr>
        <w:pStyle w:val="Heading2"/>
        <w:numPr>
          <w:ilvl w:val="1"/>
          <w:numId w:val="12"/>
        </w:numPr>
        <w:tabs>
          <w:tab w:val="left" w:pos="712"/>
          <w:tab w:val="left" w:pos="713"/>
        </w:tabs>
        <w:spacing w:before="35"/>
        <w:ind w:hanging="612"/>
      </w:pPr>
      <w:bookmarkStart w:id="351" w:name="Energy_Tuning_Assembly_Design"/>
      <w:bookmarkStart w:id="352" w:name="_bookmark58"/>
      <w:bookmarkEnd w:id="351"/>
      <w:bookmarkEnd w:id="352"/>
      <w:r>
        <w:rPr>
          <w:w w:val="115"/>
        </w:rPr>
        <w:lastRenderedPageBreak/>
        <w:t xml:space="preserve">Energy </w:t>
      </w:r>
      <w:r>
        <w:rPr>
          <w:spacing w:val="-4"/>
          <w:w w:val="115"/>
        </w:rPr>
        <w:t xml:space="preserve">Tuning </w:t>
      </w:r>
      <w:r>
        <w:rPr>
          <w:w w:val="115"/>
        </w:rPr>
        <w:t>Assembly</w:t>
      </w:r>
      <w:r>
        <w:rPr>
          <w:spacing w:val="6"/>
          <w:w w:val="115"/>
        </w:rPr>
        <w:t xml:space="preserve"> </w:t>
      </w:r>
      <w:r>
        <w:rPr>
          <w:w w:val="115"/>
        </w:rPr>
        <w:t>Design</w:t>
      </w:r>
    </w:p>
    <w:p w14:paraId="7810A2D3" w14:textId="77777777" w:rsidR="00430DE3" w:rsidRDefault="00430DE3">
      <w:pPr>
        <w:pStyle w:val="BodyText"/>
        <w:rPr>
          <w:b/>
        </w:rPr>
      </w:pPr>
    </w:p>
    <w:p w14:paraId="31436EBE" w14:textId="77777777" w:rsidR="00430DE3" w:rsidRDefault="008F0850">
      <w:pPr>
        <w:pStyle w:val="BodyText"/>
        <w:spacing w:before="163" w:line="415" w:lineRule="auto"/>
        <w:ind w:left="100" w:right="117" w:firstLine="444"/>
        <w:jc w:val="both"/>
      </w:pPr>
      <w:r>
        <w:rPr>
          <w:w w:val="105"/>
        </w:rPr>
        <w:t xml:space="preserve">The </w:t>
      </w:r>
      <w:r>
        <w:rPr>
          <w:spacing w:val="-7"/>
          <w:w w:val="105"/>
        </w:rPr>
        <w:t>ETA</w:t>
      </w:r>
      <w:r w:rsidR="00DB52C2">
        <w:rPr>
          <w:spacing w:val="-7"/>
          <w:w w:val="105"/>
        </w:rPr>
        <w:t xml:space="preserve"> </w:t>
      </w:r>
      <w:r>
        <w:rPr>
          <w:w w:val="105"/>
        </w:rPr>
        <w:t xml:space="preserve">analyzed in this research </w:t>
      </w:r>
      <w:r>
        <w:rPr>
          <w:spacing w:val="-3"/>
          <w:w w:val="105"/>
        </w:rPr>
        <w:t>was</w:t>
      </w:r>
      <w:r w:rsidR="00DB52C2">
        <w:rPr>
          <w:spacing w:val="-3"/>
          <w:w w:val="105"/>
        </w:rPr>
        <w:t xml:space="preserve"> </w:t>
      </w:r>
      <w:r>
        <w:rPr>
          <w:w w:val="105"/>
        </w:rPr>
        <w:t>taken as an initial condition;</w:t>
      </w:r>
      <w:r w:rsidR="00DB52C2">
        <w:rPr>
          <w:w w:val="105"/>
        </w:rPr>
        <w:t xml:space="preserve"> </w:t>
      </w:r>
      <w:proofErr w:type="gramStart"/>
      <w:r>
        <w:rPr>
          <w:spacing w:val="-3"/>
          <w:w w:val="105"/>
        </w:rPr>
        <w:t>however,</w:t>
      </w:r>
      <w:r w:rsidR="00DB52C2">
        <w:rPr>
          <w:spacing w:val="-3"/>
          <w:w w:val="105"/>
        </w:rPr>
        <w:t xml:space="preserve"> </w:t>
      </w:r>
      <w:r>
        <w:rPr>
          <w:spacing w:val="-3"/>
          <w:w w:val="105"/>
        </w:rPr>
        <w:t xml:space="preserve"> </w:t>
      </w:r>
      <w:r>
        <w:rPr>
          <w:w w:val="105"/>
        </w:rPr>
        <w:t>it</w:t>
      </w:r>
      <w:proofErr w:type="gramEnd"/>
      <w:r>
        <w:rPr>
          <w:w w:val="105"/>
        </w:rPr>
        <w:t xml:space="preserve"> is important to understand the motivation that </w:t>
      </w:r>
      <w:r>
        <w:rPr>
          <w:spacing w:val="-4"/>
          <w:w w:val="105"/>
        </w:rPr>
        <w:t xml:space="preserve">went </w:t>
      </w:r>
      <w:r>
        <w:rPr>
          <w:w w:val="105"/>
        </w:rPr>
        <w:t xml:space="preserve">into the design. Each of the objectives and constraints </w:t>
      </w:r>
      <w:r>
        <w:rPr>
          <w:spacing w:val="-4"/>
          <w:w w:val="105"/>
        </w:rPr>
        <w:t xml:space="preserve">have </w:t>
      </w:r>
      <w:r>
        <w:rPr>
          <w:w w:val="105"/>
        </w:rPr>
        <w:t xml:space="preserve">impacts on the ability of </w:t>
      </w:r>
      <w:r>
        <w:rPr>
          <w:spacing w:val="-7"/>
          <w:w w:val="105"/>
        </w:rPr>
        <w:t xml:space="preserve">ETA </w:t>
      </w:r>
      <w:r>
        <w:rPr>
          <w:w w:val="105"/>
        </w:rPr>
        <w:t xml:space="preserve">to effectively shape the neutron source to </w:t>
      </w:r>
      <w:proofErr w:type="gramStart"/>
      <w:r>
        <w:rPr>
          <w:w w:val="105"/>
        </w:rPr>
        <w:t>a</w:t>
      </w:r>
      <w:r w:rsidR="00DB52C2">
        <w:rPr>
          <w:w w:val="105"/>
        </w:rPr>
        <w:t xml:space="preserve"> </w:t>
      </w:r>
      <w:r>
        <w:rPr>
          <w:spacing w:val="17"/>
          <w:w w:val="105"/>
        </w:rPr>
        <w:t xml:space="preserve"> </w:t>
      </w:r>
      <w:r>
        <w:rPr>
          <w:w w:val="105"/>
        </w:rPr>
        <w:t>TN</w:t>
      </w:r>
      <w:proofErr w:type="gramEnd"/>
      <w:r>
        <w:rPr>
          <w:w w:val="105"/>
        </w:rPr>
        <w:t>+PFNS.</w:t>
      </w:r>
    </w:p>
    <w:p w14:paraId="02FC2CB2" w14:textId="218E95AC" w:rsidR="00430DE3" w:rsidRDefault="008F0850">
      <w:pPr>
        <w:pStyle w:val="BodyText"/>
        <w:spacing w:before="8" w:line="415" w:lineRule="auto"/>
        <w:ind w:left="100" w:right="117" w:firstLine="423"/>
        <w:jc w:val="both"/>
      </w:pPr>
      <w:r>
        <w:rPr>
          <w:w w:val="105"/>
        </w:rPr>
        <w:t xml:space="preserve">The TN+PFNS </w:t>
      </w:r>
      <w:r>
        <w:rPr>
          <w:spacing w:val="-3"/>
          <w:w w:val="105"/>
        </w:rPr>
        <w:t xml:space="preserve">was </w:t>
      </w:r>
      <w:r>
        <w:rPr>
          <w:w w:val="105"/>
        </w:rPr>
        <w:t xml:space="preserve">created utilizing the Godiva bare critical </w:t>
      </w:r>
      <w:r>
        <w:rPr>
          <w:spacing w:val="-3"/>
          <w:w w:val="105"/>
        </w:rPr>
        <w:t xml:space="preserve">assembly, </w:t>
      </w:r>
      <w:r>
        <w:rPr>
          <w:w w:val="105"/>
        </w:rPr>
        <w:t xml:space="preserve">a metal- </w:t>
      </w:r>
      <w:proofErr w:type="spellStart"/>
      <w:r>
        <w:rPr>
          <w:w w:val="105"/>
        </w:rPr>
        <w:t>lic</w:t>
      </w:r>
      <w:proofErr w:type="spellEnd"/>
      <w:r>
        <w:rPr>
          <w:w w:val="105"/>
        </w:rPr>
        <w:t xml:space="preserve"> sphere of HEU, to approximate the down-scattered components from the TN and PFNS source neutrons. A </w:t>
      </w:r>
      <w:r>
        <w:rPr>
          <w:spacing w:val="-5"/>
          <w:w w:val="105"/>
        </w:rPr>
        <w:t xml:space="preserve">Watt </w:t>
      </w:r>
      <w:r>
        <w:rPr>
          <w:w w:val="105"/>
        </w:rPr>
        <w:t xml:space="preserve">fission spectrum volume source and a 14.1 MeV </w:t>
      </w:r>
      <w:proofErr w:type="spellStart"/>
      <w:r>
        <w:rPr>
          <w:w w:val="105"/>
        </w:rPr>
        <w:t>cen</w:t>
      </w:r>
      <w:proofErr w:type="spellEnd"/>
      <w:r>
        <w:rPr>
          <w:w w:val="105"/>
        </w:rPr>
        <w:t xml:space="preserve">- </w:t>
      </w:r>
      <w:proofErr w:type="spellStart"/>
      <w:r>
        <w:rPr>
          <w:w w:val="105"/>
        </w:rPr>
        <w:t>tered</w:t>
      </w:r>
      <w:proofErr w:type="spellEnd"/>
      <w:r>
        <w:rPr>
          <w:w w:val="105"/>
        </w:rPr>
        <w:t xml:space="preserve"> point source at a 10 </w:t>
      </w:r>
      <w:r>
        <w:rPr>
          <w:spacing w:val="-3"/>
          <w:w w:val="105"/>
        </w:rPr>
        <w:t xml:space="preserve">keV </w:t>
      </w:r>
      <w:r>
        <w:rPr>
          <w:w w:val="105"/>
        </w:rPr>
        <w:t>plasma temperature were transported through Godiva using MCNP6 [</w:t>
      </w:r>
      <w:hyperlink w:anchor="_bookmark138" w:history="1">
        <w:r>
          <w:rPr>
            <w:w w:val="105"/>
          </w:rPr>
          <w:t>5</w:t>
        </w:r>
      </w:hyperlink>
      <w:r>
        <w:rPr>
          <w:w w:val="105"/>
        </w:rPr>
        <w:t xml:space="preserve">, </w:t>
      </w:r>
      <w:hyperlink w:anchor="_bookmark204" w:history="1">
        <w:r>
          <w:rPr>
            <w:w w:val="105"/>
          </w:rPr>
          <w:t>71</w:t>
        </w:r>
      </w:hyperlink>
      <w:r>
        <w:rPr>
          <w:w w:val="105"/>
        </w:rPr>
        <w:t>].</w:t>
      </w:r>
      <w:r w:rsidR="00DB52C2">
        <w:rPr>
          <w:w w:val="105"/>
        </w:rPr>
        <w:t xml:space="preserve"> </w:t>
      </w:r>
      <w:r>
        <w:rPr>
          <w:w w:val="105"/>
        </w:rPr>
        <w:t>The Godiva transmitted components combined to generate</w:t>
      </w:r>
      <w:r w:rsidR="00DB52C2">
        <w:rPr>
          <w:w w:val="105"/>
        </w:rPr>
        <w:t xml:space="preserve"> </w:t>
      </w:r>
      <w:r>
        <w:rPr>
          <w:w w:val="105"/>
        </w:rPr>
        <w:t>the TN+PFNS with 15% fusion</w:t>
      </w:r>
      <w:ins w:id="353" w:author="Bucy, Anna M Ctr USAF AETC AFIT/ENP" w:date="2019-01-07T15:55:00Z">
        <w:r w:rsidR="005955B8">
          <w:rPr>
            <w:w w:val="105"/>
          </w:rPr>
          <w:t>-</w:t>
        </w:r>
      </w:ins>
      <w:del w:id="354" w:author="Bucy, Anna M Ctr USAF AETC AFIT/ENP" w:date="2019-01-07T15:55:00Z">
        <w:r w:rsidDel="005955B8">
          <w:rPr>
            <w:w w:val="105"/>
          </w:rPr>
          <w:delText xml:space="preserve"> </w:delText>
        </w:r>
      </w:del>
      <w:r>
        <w:rPr>
          <w:w w:val="105"/>
        </w:rPr>
        <w:t xml:space="preserve">born neutrons and 85% </w:t>
      </w:r>
      <w:r>
        <w:rPr>
          <w:spacing w:val="-5"/>
          <w:w w:val="105"/>
        </w:rPr>
        <w:t>Watt</w:t>
      </w:r>
      <w:ins w:id="355" w:author="Bucy, Anna M Ctr USAF AETC AFIT/ENP" w:date="2019-01-07T15:55:00Z">
        <w:r w:rsidR="005955B8">
          <w:rPr>
            <w:spacing w:val="-5"/>
            <w:w w:val="105"/>
          </w:rPr>
          <w:t>-</w:t>
        </w:r>
      </w:ins>
      <w:del w:id="356" w:author="Bucy, Anna M Ctr USAF AETC AFIT/ENP" w:date="2019-01-07T15:55:00Z">
        <w:r w:rsidDel="005955B8">
          <w:rPr>
            <w:spacing w:val="-5"/>
            <w:w w:val="105"/>
          </w:rPr>
          <w:delText xml:space="preserve"> </w:delText>
        </w:r>
      </w:del>
      <w:r>
        <w:rPr>
          <w:w w:val="105"/>
        </w:rPr>
        <w:t xml:space="preserve">fission neutrons. The objective spectrum </w:t>
      </w:r>
      <w:r>
        <w:rPr>
          <w:spacing w:val="-3"/>
          <w:w w:val="105"/>
        </w:rPr>
        <w:t xml:space="preserve">was </w:t>
      </w:r>
      <w:r>
        <w:rPr>
          <w:w w:val="105"/>
        </w:rPr>
        <w:t>created with the 46 group DPLUS structure, which is utilized in radiation shielding problems and in the DABL69 library [</w:t>
      </w:r>
      <w:hyperlink w:anchor="_bookmark138" w:history="1">
        <w:r>
          <w:rPr>
            <w:w w:val="105"/>
          </w:rPr>
          <w:t>5</w:t>
        </w:r>
      </w:hyperlink>
      <w:r>
        <w:rPr>
          <w:w w:val="105"/>
        </w:rPr>
        <w:t>,</w:t>
      </w:r>
      <w:r>
        <w:rPr>
          <w:spacing w:val="14"/>
          <w:w w:val="105"/>
        </w:rPr>
        <w:t xml:space="preserve"> </w:t>
      </w:r>
      <w:hyperlink w:anchor="_bookmark205" w:history="1">
        <w:r>
          <w:rPr>
            <w:w w:val="105"/>
          </w:rPr>
          <w:t>72</w:t>
        </w:r>
      </w:hyperlink>
      <w:r>
        <w:rPr>
          <w:w w:val="105"/>
        </w:rPr>
        <w:t>].</w:t>
      </w:r>
    </w:p>
    <w:p w14:paraId="1F4B4896" w14:textId="77777777" w:rsidR="00430DE3" w:rsidRDefault="00430DE3">
      <w:pPr>
        <w:pStyle w:val="BodyText"/>
        <w:spacing w:before="9"/>
        <w:rPr>
          <w:sz w:val="29"/>
        </w:rPr>
      </w:pPr>
    </w:p>
    <w:p w14:paraId="262C6482" w14:textId="77777777" w:rsidR="00430DE3" w:rsidRDefault="008F0850">
      <w:pPr>
        <w:pStyle w:val="Heading2"/>
        <w:numPr>
          <w:ilvl w:val="2"/>
          <w:numId w:val="12"/>
        </w:numPr>
        <w:tabs>
          <w:tab w:val="left" w:pos="1273"/>
          <w:tab w:val="left" w:pos="1274"/>
        </w:tabs>
      </w:pPr>
      <w:bookmarkStart w:id="357" w:name="NIF_Constraints"/>
      <w:bookmarkStart w:id="358" w:name="_bookmark59"/>
      <w:bookmarkEnd w:id="357"/>
      <w:bookmarkEnd w:id="358"/>
      <w:r>
        <w:rPr>
          <w:w w:val="115"/>
        </w:rPr>
        <w:t>NIF</w:t>
      </w:r>
      <w:r>
        <w:rPr>
          <w:spacing w:val="-2"/>
          <w:w w:val="115"/>
        </w:rPr>
        <w:t xml:space="preserve"> </w:t>
      </w:r>
      <w:r>
        <w:rPr>
          <w:w w:val="115"/>
        </w:rPr>
        <w:t>Constraints</w:t>
      </w:r>
    </w:p>
    <w:p w14:paraId="10189AAF" w14:textId="77777777" w:rsidR="00430DE3" w:rsidRDefault="00430DE3">
      <w:pPr>
        <w:pStyle w:val="BodyText"/>
        <w:rPr>
          <w:b/>
          <w:sz w:val="31"/>
        </w:rPr>
      </w:pPr>
    </w:p>
    <w:p w14:paraId="1AF2DBAE" w14:textId="77777777" w:rsidR="00430DE3" w:rsidRDefault="008F0850">
      <w:pPr>
        <w:pStyle w:val="BodyText"/>
        <w:spacing w:line="415" w:lineRule="auto"/>
        <w:ind w:left="100" w:right="117" w:firstLine="351"/>
        <w:jc w:val="both"/>
      </w:pPr>
      <w:r>
        <w:rPr>
          <w:w w:val="105"/>
        </w:rPr>
        <w:t xml:space="preserve">There were a few </w:t>
      </w:r>
      <w:commentRangeStart w:id="359"/>
      <w:commentRangeStart w:id="360"/>
      <w:r>
        <w:rPr>
          <w:w w:val="105"/>
        </w:rPr>
        <w:t xml:space="preserve">limits to </w:t>
      </w:r>
      <w:commentRangeEnd w:id="359"/>
      <w:r w:rsidR="005955B8">
        <w:rPr>
          <w:rStyle w:val="CommentReference"/>
        </w:rPr>
        <w:commentReference w:id="359"/>
      </w:r>
      <w:commentRangeEnd w:id="360"/>
      <w:r w:rsidR="00335D7F">
        <w:rPr>
          <w:rStyle w:val="CommentReference"/>
        </w:rPr>
        <w:commentReference w:id="360"/>
      </w:r>
      <w:r>
        <w:rPr>
          <w:w w:val="105"/>
        </w:rPr>
        <w:t xml:space="preserve">the constraints imposed </w:t>
      </w:r>
      <w:r>
        <w:rPr>
          <w:spacing w:val="-4"/>
          <w:w w:val="105"/>
        </w:rPr>
        <w:t xml:space="preserve">by </w:t>
      </w:r>
      <w:r>
        <w:rPr>
          <w:w w:val="105"/>
        </w:rPr>
        <w:t xml:space="preserve">NIF that do not directly affect the analysis performed in this study but did affect the </w:t>
      </w:r>
      <w:r>
        <w:rPr>
          <w:spacing w:val="-7"/>
          <w:w w:val="105"/>
        </w:rPr>
        <w:t xml:space="preserve">ETA </w:t>
      </w:r>
      <w:r>
        <w:rPr>
          <w:w w:val="105"/>
        </w:rPr>
        <w:t xml:space="preserve">design and the spec- </w:t>
      </w:r>
      <w:proofErr w:type="spellStart"/>
      <w:r>
        <w:rPr>
          <w:w w:val="105"/>
        </w:rPr>
        <w:t>tral</w:t>
      </w:r>
      <w:proofErr w:type="spellEnd"/>
      <w:r>
        <w:rPr>
          <w:w w:val="105"/>
        </w:rPr>
        <w:t xml:space="preserve"> shaping capability and fission product production. The three main constraints were a </w:t>
      </w:r>
      <w:r>
        <w:rPr>
          <w:spacing w:val="-3"/>
          <w:w w:val="105"/>
        </w:rPr>
        <w:t xml:space="preserve">weight </w:t>
      </w:r>
      <w:r>
        <w:rPr>
          <w:w w:val="105"/>
        </w:rPr>
        <w:t xml:space="preserve">limit, stay-out angle, and distance from the DT source, all of which are linked together to form the experimental envelop </w:t>
      </w:r>
      <w:r>
        <w:rPr>
          <w:spacing w:val="-3"/>
          <w:w w:val="105"/>
        </w:rPr>
        <w:t xml:space="preserve">available </w:t>
      </w:r>
      <w:r>
        <w:rPr>
          <w:w w:val="105"/>
        </w:rPr>
        <w:t xml:space="preserve">for the </w:t>
      </w:r>
      <w:proofErr w:type="gramStart"/>
      <w:r>
        <w:rPr>
          <w:w w:val="105"/>
        </w:rPr>
        <w:t>designed</w:t>
      </w:r>
      <w:r w:rsidR="00DB52C2">
        <w:rPr>
          <w:w w:val="105"/>
        </w:rPr>
        <w:t xml:space="preserve"> </w:t>
      </w:r>
      <w:r>
        <w:rPr>
          <w:w w:val="105"/>
        </w:rPr>
        <w:t xml:space="preserve"> </w:t>
      </w:r>
      <w:r>
        <w:rPr>
          <w:spacing w:val="-5"/>
          <w:w w:val="105"/>
        </w:rPr>
        <w:t>ETA</w:t>
      </w:r>
      <w:proofErr w:type="gramEnd"/>
      <w:r>
        <w:rPr>
          <w:spacing w:val="-5"/>
          <w:w w:val="105"/>
        </w:rPr>
        <w:t>.</w:t>
      </w:r>
    </w:p>
    <w:p w14:paraId="71E26D36" w14:textId="77777777" w:rsidR="00430DE3" w:rsidRDefault="008F0850">
      <w:pPr>
        <w:pStyle w:val="BodyText"/>
        <w:spacing w:before="8" w:line="415" w:lineRule="auto"/>
        <w:ind w:left="100" w:right="117" w:firstLine="351"/>
        <w:jc w:val="both"/>
      </w:pPr>
      <w:r>
        <w:rPr>
          <w:w w:val="105"/>
        </w:rPr>
        <w:t xml:space="preserve">The first constraint </w:t>
      </w:r>
      <w:r>
        <w:rPr>
          <w:spacing w:val="-3"/>
          <w:w w:val="105"/>
        </w:rPr>
        <w:t xml:space="preserve">was </w:t>
      </w:r>
      <w:r>
        <w:rPr>
          <w:w w:val="105"/>
        </w:rPr>
        <w:t xml:space="preserve">a maximum </w:t>
      </w:r>
      <w:r>
        <w:rPr>
          <w:spacing w:val="-3"/>
          <w:w w:val="105"/>
        </w:rPr>
        <w:t xml:space="preserve">weight </w:t>
      </w:r>
      <w:r>
        <w:rPr>
          <w:w w:val="105"/>
        </w:rPr>
        <w:t xml:space="preserve">of 75 kg. The </w:t>
      </w:r>
      <w:r>
        <w:rPr>
          <w:spacing w:val="-3"/>
          <w:w w:val="105"/>
        </w:rPr>
        <w:t xml:space="preserve">weight </w:t>
      </w:r>
      <w:r>
        <w:rPr>
          <w:w w:val="105"/>
        </w:rPr>
        <w:t xml:space="preserve">limit </w:t>
      </w:r>
      <w:r>
        <w:rPr>
          <w:spacing w:val="-3"/>
          <w:w w:val="105"/>
        </w:rPr>
        <w:t xml:space="preserve">lowers </w:t>
      </w:r>
      <w:r>
        <w:rPr>
          <w:w w:val="105"/>
        </w:rPr>
        <w:t xml:space="preserve">the ability of </w:t>
      </w:r>
      <w:r>
        <w:rPr>
          <w:spacing w:val="-7"/>
          <w:w w:val="105"/>
        </w:rPr>
        <w:t xml:space="preserve">ETA </w:t>
      </w:r>
      <w:r>
        <w:rPr>
          <w:w w:val="105"/>
        </w:rPr>
        <w:t xml:space="preserve">to match the objective spectrum </w:t>
      </w:r>
      <w:r>
        <w:rPr>
          <w:spacing w:val="-4"/>
          <w:w w:val="105"/>
        </w:rPr>
        <w:t xml:space="preserve">by </w:t>
      </w:r>
      <w:r>
        <w:rPr>
          <w:w w:val="105"/>
        </w:rPr>
        <w:t xml:space="preserve">decreasing the scope of design possibilities and mass </w:t>
      </w:r>
      <w:r>
        <w:rPr>
          <w:spacing w:val="-3"/>
          <w:w w:val="105"/>
        </w:rPr>
        <w:t xml:space="preserve">available </w:t>
      </w:r>
      <w:r>
        <w:rPr>
          <w:w w:val="105"/>
        </w:rPr>
        <w:t xml:space="preserve">to modify the spectrum. The </w:t>
      </w:r>
      <w:r>
        <w:rPr>
          <w:spacing w:val="-3"/>
          <w:w w:val="105"/>
        </w:rPr>
        <w:t xml:space="preserve">weight </w:t>
      </w:r>
      <w:r>
        <w:rPr>
          <w:w w:val="105"/>
        </w:rPr>
        <w:t xml:space="preserve">constraint </w:t>
      </w:r>
      <w:r>
        <w:rPr>
          <w:spacing w:val="-3"/>
          <w:w w:val="105"/>
        </w:rPr>
        <w:t xml:space="preserve">was </w:t>
      </w:r>
      <w:r>
        <w:rPr>
          <w:w w:val="105"/>
        </w:rPr>
        <w:t xml:space="preserve">derived based on the limits of the diagnostic and instrument manipulator (DIM) planned to field </w:t>
      </w:r>
      <w:r>
        <w:rPr>
          <w:spacing w:val="-7"/>
          <w:w w:val="105"/>
        </w:rPr>
        <w:t>ETA</w:t>
      </w:r>
      <w:r w:rsidR="00DB52C2">
        <w:rPr>
          <w:spacing w:val="-7"/>
          <w:w w:val="105"/>
        </w:rPr>
        <w:t xml:space="preserve"> </w:t>
      </w:r>
      <w:r>
        <w:rPr>
          <w:w w:val="105"/>
        </w:rPr>
        <w:t xml:space="preserve">at the NIF. The closest standoff range </w:t>
      </w:r>
      <w:r>
        <w:rPr>
          <w:spacing w:val="-3"/>
          <w:w w:val="105"/>
        </w:rPr>
        <w:t>was</w:t>
      </w:r>
      <w:r w:rsidR="00DB52C2">
        <w:rPr>
          <w:spacing w:val="-3"/>
          <w:w w:val="105"/>
        </w:rPr>
        <w:t xml:space="preserve"> </w:t>
      </w:r>
      <w:r>
        <w:rPr>
          <w:w w:val="105"/>
        </w:rPr>
        <w:t xml:space="preserve">15 cm from </w:t>
      </w:r>
      <w:proofErr w:type="gramStart"/>
      <w:r>
        <w:rPr>
          <w:w w:val="105"/>
        </w:rPr>
        <w:t>the</w:t>
      </w:r>
      <w:r w:rsidR="00DB52C2">
        <w:rPr>
          <w:w w:val="105"/>
        </w:rPr>
        <w:t xml:space="preserve"> </w:t>
      </w:r>
      <w:r>
        <w:rPr>
          <w:w w:val="105"/>
        </w:rPr>
        <w:t xml:space="preserve"> DT</w:t>
      </w:r>
      <w:proofErr w:type="gramEnd"/>
      <w:r>
        <w:rPr>
          <w:w w:val="105"/>
        </w:rPr>
        <w:t xml:space="preserve"> source mounted on the target positioner </w:t>
      </w:r>
      <w:r>
        <w:rPr>
          <w:spacing w:val="-3"/>
          <w:w w:val="105"/>
        </w:rPr>
        <w:t>(TARPOS)</w:t>
      </w:r>
      <w:r w:rsidR="00DB52C2">
        <w:rPr>
          <w:spacing w:val="-3"/>
          <w:w w:val="105"/>
        </w:rPr>
        <w:t xml:space="preserve">  </w:t>
      </w:r>
      <w:r>
        <w:rPr>
          <w:w w:val="105"/>
        </w:rPr>
        <w:t>given the allowable weight.</w:t>
      </w:r>
    </w:p>
    <w:p w14:paraId="1684AA01" w14:textId="77777777" w:rsidR="00430DE3" w:rsidRDefault="00430DE3">
      <w:pPr>
        <w:spacing w:line="415" w:lineRule="auto"/>
        <w:jc w:val="both"/>
        <w:sectPr w:rsidR="00430DE3">
          <w:pgSz w:w="12240" w:h="15840"/>
          <w:pgMar w:top="1420" w:right="1680" w:bottom="1380" w:left="1700" w:header="0" w:footer="1182" w:gutter="0"/>
          <w:cols w:space="720"/>
        </w:sectPr>
      </w:pPr>
    </w:p>
    <w:p w14:paraId="7A7AA5BA" w14:textId="77777777" w:rsidR="00430DE3" w:rsidRDefault="008F0850">
      <w:pPr>
        <w:pStyle w:val="BodyText"/>
        <w:spacing w:before="35" w:line="415" w:lineRule="auto"/>
        <w:ind w:left="100" w:right="118"/>
        <w:jc w:val="both"/>
      </w:pPr>
      <w:r>
        <w:rPr>
          <w:noProof/>
        </w:rPr>
        <w:lastRenderedPageBreak/>
        <w:drawing>
          <wp:anchor distT="0" distB="0" distL="0" distR="0" simplePos="0" relativeHeight="251609600" behindDoc="0" locked="0" layoutInCell="1" allowOverlap="1" wp14:anchorId="3D1DDC1C" wp14:editId="3D91ECEC">
            <wp:simplePos x="0" y="0"/>
            <wp:positionH relativeFrom="page">
              <wp:posOffset>1143000</wp:posOffset>
            </wp:positionH>
            <wp:positionV relativeFrom="paragraph">
              <wp:posOffset>1585649</wp:posOffset>
            </wp:positionV>
            <wp:extent cx="5459634" cy="2723673"/>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3" cstate="print"/>
                    <a:stretch>
                      <a:fillRect/>
                    </a:stretch>
                  </pic:blipFill>
                  <pic:spPr>
                    <a:xfrm>
                      <a:off x="0" y="0"/>
                      <a:ext cx="5459634" cy="2723673"/>
                    </a:xfrm>
                    <a:prstGeom prst="rect">
                      <a:avLst/>
                    </a:prstGeom>
                  </pic:spPr>
                </pic:pic>
              </a:graphicData>
            </a:graphic>
          </wp:anchor>
        </w:drawing>
      </w:r>
      <w:r>
        <w:rPr>
          <w:spacing w:val="-3"/>
          <w:w w:val="105"/>
        </w:rPr>
        <w:t xml:space="preserve">Finally, </w:t>
      </w:r>
      <w:r>
        <w:rPr>
          <w:w w:val="105"/>
        </w:rPr>
        <w:t xml:space="preserve">the stay-out angle provides the laser paths a clear line of sight from the beam ports to the DT capsule. A diagram of the planned </w:t>
      </w:r>
      <w:r>
        <w:rPr>
          <w:spacing w:val="-7"/>
          <w:w w:val="105"/>
        </w:rPr>
        <w:t xml:space="preserve">ETA </w:t>
      </w:r>
      <w:r>
        <w:rPr>
          <w:w w:val="105"/>
        </w:rPr>
        <w:t xml:space="preserve">experiment is shown in Figure </w:t>
      </w:r>
      <w:hyperlink w:anchor="_bookmark60" w:history="1">
        <w:r>
          <w:rPr>
            <w:w w:val="105"/>
          </w:rPr>
          <w:t>19</w:t>
        </w:r>
      </w:hyperlink>
      <w:r>
        <w:rPr>
          <w:w w:val="105"/>
        </w:rPr>
        <w:t xml:space="preserve">. Since the original design, the experiment has been </w:t>
      </w:r>
      <w:r>
        <w:rPr>
          <w:spacing w:val="-3"/>
          <w:w w:val="105"/>
        </w:rPr>
        <w:t xml:space="preserve">moved </w:t>
      </w:r>
      <w:r>
        <w:rPr>
          <w:w w:val="105"/>
        </w:rPr>
        <w:t>to target and diagnostic</w:t>
      </w:r>
      <w:r>
        <w:rPr>
          <w:spacing w:val="-16"/>
          <w:w w:val="105"/>
        </w:rPr>
        <w:t xml:space="preserve"> </w:t>
      </w:r>
      <w:r>
        <w:rPr>
          <w:w w:val="105"/>
        </w:rPr>
        <w:t>manipulator</w:t>
      </w:r>
      <w:r>
        <w:rPr>
          <w:spacing w:val="-15"/>
          <w:w w:val="105"/>
        </w:rPr>
        <w:t xml:space="preserve"> </w:t>
      </w:r>
      <w:r>
        <w:rPr>
          <w:spacing w:val="-3"/>
          <w:w w:val="105"/>
        </w:rPr>
        <w:t>(TANDM)</w:t>
      </w:r>
      <w:r>
        <w:rPr>
          <w:spacing w:val="-15"/>
          <w:w w:val="105"/>
        </w:rPr>
        <w:t xml:space="preserve"> </w:t>
      </w:r>
      <w:r>
        <w:rPr>
          <w:w w:val="105"/>
        </w:rPr>
        <w:t>90-124,</w:t>
      </w:r>
      <w:r>
        <w:rPr>
          <w:spacing w:val="-10"/>
          <w:w w:val="105"/>
        </w:rPr>
        <w:t xml:space="preserve"> </w:t>
      </w:r>
      <w:r>
        <w:rPr>
          <w:w w:val="105"/>
        </w:rPr>
        <w:t>which</w:t>
      </w:r>
      <w:r>
        <w:rPr>
          <w:spacing w:val="-15"/>
          <w:w w:val="105"/>
        </w:rPr>
        <w:t xml:space="preserve"> </w:t>
      </w:r>
      <w:r>
        <w:rPr>
          <w:w w:val="105"/>
        </w:rPr>
        <w:t>provides</w:t>
      </w:r>
      <w:r>
        <w:rPr>
          <w:spacing w:val="-15"/>
          <w:w w:val="105"/>
        </w:rPr>
        <w:t xml:space="preserve"> </w:t>
      </w:r>
      <w:r>
        <w:rPr>
          <w:w w:val="105"/>
        </w:rPr>
        <w:t>opportunities</w:t>
      </w:r>
      <w:r>
        <w:rPr>
          <w:spacing w:val="-15"/>
          <w:w w:val="105"/>
        </w:rPr>
        <w:t xml:space="preserve"> </w:t>
      </w:r>
      <w:r>
        <w:rPr>
          <w:w w:val="105"/>
        </w:rPr>
        <w:t>to</w:t>
      </w:r>
      <w:r>
        <w:rPr>
          <w:spacing w:val="-15"/>
          <w:w w:val="105"/>
        </w:rPr>
        <w:t xml:space="preserve"> </w:t>
      </w:r>
      <w:r>
        <w:rPr>
          <w:w w:val="105"/>
        </w:rPr>
        <w:t>re-evaluate the overall constraints due to increase lift</w:t>
      </w:r>
      <w:r w:rsidR="00DB52C2">
        <w:rPr>
          <w:w w:val="105"/>
        </w:rPr>
        <w:t xml:space="preserve"> </w:t>
      </w:r>
      <w:r>
        <w:rPr>
          <w:spacing w:val="-3"/>
          <w:w w:val="105"/>
        </w:rPr>
        <w:t>capacity.</w:t>
      </w:r>
    </w:p>
    <w:p w14:paraId="4E34C7B5" w14:textId="77777777" w:rsidR="00430DE3" w:rsidRDefault="008F0850">
      <w:pPr>
        <w:spacing w:before="172" w:line="249" w:lineRule="auto"/>
        <w:ind w:left="100" w:right="117"/>
        <w:jc w:val="both"/>
        <w:rPr>
          <w:b/>
          <w:sz w:val="20"/>
        </w:rPr>
      </w:pPr>
      <w:bookmarkStart w:id="361" w:name="_bookmark60"/>
      <w:bookmarkEnd w:id="361"/>
      <w:r>
        <w:rPr>
          <w:b/>
          <w:w w:val="115"/>
          <w:sz w:val="20"/>
        </w:rPr>
        <w:t xml:space="preserve">Figure 19. Diagram of </w:t>
      </w:r>
      <w:r>
        <w:rPr>
          <w:b/>
          <w:spacing w:val="-7"/>
          <w:w w:val="115"/>
          <w:sz w:val="20"/>
        </w:rPr>
        <w:t xml:space="preserve">ETA </w:t>
      </w:r>
      <w:r>
        <w:rPr>
          <w:b/>
          <w:w w:val="115"/>
          <w:sz w:val="20"/>
        </w:rPr>
        <w:t xml:space="preserve">experiment at the NIF showing </w:t>
      </w:r>
      <w:r>
        <w:rPr>
          <w:b/>
          <w:spacing w:val="-7"/>
          <w:w w:val="115"/>
          <w:sz w:val="20"/>
        </w:rPr>
        <w:t xml:space="preserve">ETA </w:t>
      </w:r>
      <w:r>
        <w:rPr>
          <w:b/>
          <w:w w:val="115"/>
          <w:sz w:val="20"/>
        </w:rPr>
        <w:t xml:space="preserve">installed on </w:t>
      </w:r>
      <w:r>
        <w:rPr>
          <w:b/>
          <w:spacing w:val="-4"/>
          <w:w w:val="115"/>
          <w:sz w:val="20"/>
        </w:rPr>
        <w:t xml:space="preserve">TANDM </w:t>
      </w:r>
      <w:r>
        <w:rPr>
          <w:b/>
          <w:w w:val="115"/>
          <w:sz w:val="20"/>
        </w:rPr>
        <w:t xml:space="preserve">90-124 with neutron source mounted on </w:t>
      </w:r>
      <w:r>
        <w:rPr>
          <w:b/>
          <w:spacing w:val="-4"/>
          <w:w w:val="115"/>
          <w:sz w:val="20"/>
        </w:rPr>
        <w:t xml:space="preserve">TARPOS </w:t>
      </w:r>
      <w:r>
        <w:rPr>
          <w:b/>
          <w:w w:val="115"/>
          <w:sz w:val="20"/>
        </w:rPr>
        <w:t xml:space="preserve">90-239. The bottom left graphic shows a notional mounting of </w:t>
      </w:r>
      <w:r>
        <w:rPr>
          <w:b/>
          <w:spacing w:val="-7"/>
          <w:w w:val="115"/>
          <w:sz w:val="20"/>
        </w:rPr>
        <w:t xml:space="preserve">ETA </w:t>
      </w:r>
      <w:r>
        <w:rPr>
          <w:b/>
          <w:w w:val="115"/>
          <w:sz w:val="20"/>
        </w:rPr>
        <w:t xml:space="preserve">on </w:t>
      </w:r>
      <w:r>
        <w:rPr>
          <w:b/>
          <w:spacing w:val="-4"/>
          <w:w w:val="115"/>
          <w:sz w:val="20"/>
        </w:rPr>
        <w:t xml:space="preserve">TANDM </w:t>
      </w:r>
      <w:r>
        <w:rPr>
          <w:b/>
          <w:w w:val="115"/>
          <w:sz w:val="20"/>
        </w:rPr>
        <w:t xml:space="preserve">90-124. The bottom right graphic highlights the laser path clearance </w:t>
      </w:r>
      <w:proofErr w:type="gramStart"/>
      <w:r>
        <w:rPr>
          <w:b/>
          <w:w w:val="115"/>
          <w:sz w:val="20"/>
        </w:rPr>
        <w:t>requirement</w:t>
      </w:r>
      <w:r w:rsidR="00DB52C2">
        <w:rPr>
          <w:b/>
          <w:w w:val="115"/>
          <w:sz w:val="20"/>
        </w:rPr>
        <w:t xml:space="preserve"> </w:t>
      </w:r>
      <w:r>
        <w:rPr>
          <w:b/>
          <w:w w:val="115"/>
          <w:sz w:val="20"/>
        </w:rPr>
        <w:t xml:space="preserve"> constraint</w:t>
      </w:r>
      <w:proofErr w:type="gramEnd"/>
      <w:r>
        <w:rPr>
          <w:b/>
          <w:w w:val="115"/>
          <w:sz w:val="20"/>
        </w:rPr>
        <w:t>.</w:t>
      </w:r>
    </w:p>
    <w:p w14:paraId="59DE3D66" w14:textId="77777777" w:rsidR="00430DE3" w:rsidRDefault="00430DE3">
      <w:pPr>
        <w:pStyle w:val="BodyText"/>
        <w:rPr>
          <w:b/>
          <w:sz w:val="20"/>
        </w:rPr>
      </w:pPr>
    </w:p>
    <w:p w14:paraId="3DE6594E" w14:textId="77777777" w:rsidR="00430DE3" w:rsidRDefault="00430DE3">
      <w:pPr>
        <w:pStyle w:val="BodyText"/>
        <w:rPr>
          <w:b/>
          <w:sz w:val="20"/>
        </w:rPr>
      </w:pPr>
    </w:p>
    <w:p w14:paraId="48FCEAB7" w14:textId="77777777" w:rsidR="00430DE3" w:rsidRDefault="00430DE3">
      <w:pPr>
        <w:pStyle w:val="BodyText"/>
        <w:rPr>
          <w:b/>
          <w:sz w:val="20"/>
        </w:rPr>
      </w:pPr>
    </w:p>
    <w:p w14:paraId="29C53F1B" w14:textId="77777777" w:rsidR="00430DE3" w:rsidRDefault="008F0850">
      <w:pPr>
        <w:pStyle w:val="Heading2"/>
        <w:numPr>
          <w:ilvl w:val="2"/>
          <w:numId w:val="12"/>
        </w:numPr>
        <w:tabs>
          <w:tab w:val="left" w:pos="1273"/>
          <w:tab w:val="left" w:pos="1274"/>
        </w:tabs>
        <w:spacing w:before="150"/>
      </w:pPr>
      <w:bookmarkStart w:id="362" w:name="NIF_Source"/>
      <w:bookmarkStart w:id="363" w:name="_bookmark61"/>
      <w:bookmarkEnd w:id="362"/>
      <w:bookmarkEnd w:id="363"/>
      <w:r>
        <w:rPr>
          <w:w w:val="115"/>
        </w:rPr>
        <w:t>NIF</w:t>
      </w:r>
      <w:r>
        <w:rPr>
          <w:spacing w:val="-4"/>
          <w:w w:val="115"/>
        </w:rPr>
        <w:t xml:space="preserve"> </w:t>
      </w:r>
      <w:r>
        <w:rPr>
          <w:w w:val="115"/>
        </w:rPr>
        <w:t>Source</w:t>
      </w:r>
    </w:p>
    <w:p w14:paraId="0F12B35F" w14:textId="77777777" w:rsidR="00430DE3" w:rsidRDefault="00430DE3">
      <w:pPr>
        <w:pStyle w:val="BodyText"/>
        <w:spacing w:before="10"/>
        <w:rPr>
          <w:b/>
          <w:sz w:val="30"/>
        </w:rPr>
      </w:pPr>
    </w:p>
    <w:p w14:paraId="5B77FEB4" w14:textId="77777777" w:rsidR="00430DE3" w:rsidRDefault="008F0850">
      <w:pPr>
        <w:pStyle w:val="BodyText"/>
        <w:spacing w:before="1" w:line="415" w:lineRule="auto"/>
        <w:ind w:left="100" w:right="118" w:firstLine="449"/>
        <w:jc w:val="both"/>
      </w:pPr>
      <w:r>
        <w:rPr>
          <w:w w:val="105"/>
        </w:rPr>
        <w:t xml:space="preserve">The NIF source used in the original design of </w:t>
      </w:r>
      <w:r>
        <w:rPr>
          <w:spacing w:val="-7"/>
          <w:w w:val="105"/>
        </w:rPr>
        <w:t>ETA</w:t>
      </w:r>
      <w:r w:rsidR="00DB52C2">
        <w:rPr>
          <w:spacing w:val="-7"/>
          <w:w w:val="105"/>
        </w:rPr>
        <w:t xml:space="preserve"> </w:t>
      </w:r>
      <w:r>
        <w:rPr>
          <w:spacing w:val="-3"/>
          <w:w w:val="105"/>
        </w:rPr>
        <w:t>was</w:t>
      </w:r>
      <w:r w:rsidR="00DB52C2">
        <w:rPr>
          <w:spacing w:val="-3"/>
          <w:w w:val="105"/>
        </w:rPr>
        <w:t xml:space="preserve"> </w:t>
      </w:r>
      <w:r>
        <w:rPr>
          <w:w w:val="105"/>
        </w:rPr>
        <w:t xml:space="preserve">a “high foot” shot </w:t>
      </w:r>
      <w:proofErr w:type="gramStart"/>
      <w:r>
        <w:rPr>
          <w:w w:val="105"/>
        </w:rPr>
        <w:t>at</w:t>
      </w:r>
      <w:r w:rsidR="00DB52C2">
        <w:rPr>
          <w:w w:val="105"/>
        </w:rPr>
        <w:t xml:space="preserve"> </w:t>
      </w:r>
      <w:r>
        <w:rPr>
          <w:w w:val="105"/>
        </w:rPr>
        <w:t xml:space="preserve"> the</w:t>
      </w:r>
      <w:proofErr w:type="gramEnd"/>
      <w:r>
        <w:rPr>
          <w:w w:val="105"/>
        </w:rPr>
        <w:t xml:space="preserve"> NIF and is shown in Figure </w:t>
      </w:r>
      <w:hyperlink w:anchor="_bookmark62" w:history="1">
        <w:r>
          <w:rPr>
            <w:w w:val="105"/>
          </w:rPr>
          <w:t>20</w:t>
        </w:r>
      </w:hyperlink>
      <w:r>
        <w:rPr>
          <w:w w:val="105"/>
        </w:rPr>
        <w:t xml:space="preserve">. The indirect drive “high foot” source utilized a </w:t>
      </w:r>
      <w:proofErr w:type="spellStart"/>
      <w:r>
        <w:rPr>
          <w:w w:val="105"/>
        </w:rPr>
        <w:t>hohlraum</w:t>
      </w:r>
      <w:proofErr w:type="spellEnd"/>
      <w:r>
        <w:rPr>
          <w:w w:val="105"/>
        </w:rPr>
        <w:t xml:space="preserve">, shown in Figure </w:t>
      </w:r>
      <w:hyperlink w:anchor="_bookmark63" w:history="1">
        <w:r>
          <w:rPr>
            <w:w w:val="105"/>
          </w:rPr>
          <w:t>21</w:t>
        </w:r>
      </w:hyperlink>
      <w:r>
        <w:rPr>
          <w:w w:val="105"/>
        </w:rPr>
        <w:t xml:space="preserve">, responsible for the large </w:t>
      </w:r>
      <w:proofErr w:type="spellStart"/>
      <w:r>
        <w:rPr>
          <w:w w:val="105"/>
        </w:rPr>
        <w:t>downscattered</w:t>
      </w:r>
      <w:proofErr w:type="spellEnd"/>
      <w:r>
        <w:rPr>
          <w:w w:val="105"/>
        </w:rPr>
        <w:t xml:space="preserve"> source com- </w:t>
      </w:r>
      <w:proofErr w:type="spellStart"/>
      <w:r>
        <w:rPr>
          <w:w w:val="105"/>
        </w:rPr>
        <w:t>ponent</w:t>
      </w:r>
      <w:proofErr w:type="spellEnd"/>
      <w:r>
        <w:rPr>
          <w:w w:val="105"/>
        </w:rPr>
        <w:t xml:space="preserve"> shown in Figure </w:t>
      </w:r>
      <w:hyperlink w:anchor="_bookmark62" w:history="1">
        <w:r>
          <w:rPr>
            <w:w w:val="105"/>
          </w:rPr>
          <w:t>20</w:t>
        </w:r>
      </w:hyperlink>
      <w:r>
        <w:rPr>
          <w:spacing w:val="-11"/>
          <w:w w:val="105"/>
        </w:rPr>
        <w:t xml:space="preserve"> </w:t>
      </w:r>
      <w:r>
        <w:rPr>
          <w:w w:val="105"/>
        </w:rPr>
        <w:t>[</w:t>
      </w:r>
      <w:hyperlink w:anchor="_bookmark206" w:history="1">
        <w:r>
          <w:rPr>
            <w:w w:val="105"/>
          </w:rPr>
          <w:t>73</w:t>
        </w:r>
      </w:hyperlink>
      <w:r>
        <w:rPr>
          <w:w w:val="105"/>
        </w:rPr>
        <w:t>].</w:t>
      </w:r>
    </w:p>
    <w:p w14:paraId="25732C43" w14:textId="77777777" w:rsidR="00430DE3" w:rsidRDefault="008F0850">
      <w:pPr>
        <w:pStyle w:val="BodyText"/>
        <w:spacing w:before="8" w:line="415" w:lineRule="auto"/>
        <w:ind w:left="100" w:right="118" w:firstLine="403"/>
        <w:jc w:val="both"/>
      </w:pPr>
      <w:r>
        <w:rPr>
          <w:spacing w:val="-3"/>
          <w:w w:val="105"/>
        </w:rPr>
        <w:t>However,</w:t>
      </w:r>
      <w:r>
        <w:rPr>
          <w:spacing w:val="-17"/>
          <w:w w:val="105"/>
        </w:rPr>
        <w:t xml:space="preserve"> </w:t>
      </w:r>
      <w:r>
        <w:rPr>
          <w:w w:val="105"/>
        </w:rPr>
        <w:t>source</w:t>
      </w:r>
      <w:r>
        <w:rPr>
          <w:spacing w:val="-22"/>
          <w:w w:val="105"/>
        </w:rPr>
        <w:t xml:space="preserve"> </w:t>
      </w:r>
      <w:r>
        <w:rPr>
          <w:w w:val="105"/>
        </w:rPr>
        <w:t>development</w:t>
      </w:r>
      <w:r>
        <w:rPr>
          <w:spacing w:val="-22"/>
          <w:w w:val="105"/>
        </w:rPr>
        <w:t xml:space="preserve"> </w:t>
      </w:r>
      <w:r>
        <w:rPr>
          <w:w w:val="105"/>
        </w:rPr>
        <w:t>is</w:t>
      </w:r>
      <w:r>
        <w:rPr>
          <w:spacing w:val="-22"/>
          <w:w w:val="105"/>
        </w:rPr>
        <w:t xml:space="preserve"> </w:t>
      </w:r>
      <w:r>
        <w:rPr>
          <w:w w:val="105"/>
        </w:rPr>
        <w:t>a</w:t>
      </w:r>
      <w:r>
        <w:rPr>
          <w:spacing w:val="-22"/>
          <w:w w:val="105"/>
        </w:rPr>
        <w:t xml:space="preserve"> </w:t>
      </w:r>
      <w:r>
        <w:rPr>
          <w:w w:val="105"/>
        </w:rPr>
        <w:t>continuing</w:t>
      </w:r>
      <w:r>
        <w:rPr>
          <w:spacing w:val="-22"/>
          <w:w w:val="105"/>
        </w:rPr>
        <w:t xml:space="preserve"> </w:t>
      </w:r>
      <w:r>
        <w:rPr>
          <w:w w:val="105"/>
        </w:rPr>
        <w:t>process,</w:t>
      </w:r>
      <w:r>
        <w:rPr>
          <w:spacing w:val="-18"/>
          <w:w w:val="105"/>
        </w:rPr>
        <w:t xml:space="preserve"> </w:t>
      </w:r>
      <w:r>
        <w:rPr>
          <w:w w:val="105"/>
        </w:rPr>
        <w:t>and</w:t>
      </w:r>
      <w:r>
        <w:rPr>
          <w:spacing w:val="-22"/>
          <w:w w:val="105"/>
        </w:rPr>
        <w:t xml:space="preserve"> </w:t>
      </w:r>
      <w:r>
        <w:rPr>
          <w:w w:val="105"/>
        </w:rPr>
        <w:t>direct</w:t>
      </w:r>
      <w:r>
        <w:rPr>
          <w:spacing w:val="-22"/>
          <w:w w:val="105"/>
        </w:rPr>
        <w:t xml:space="preserve"> </w:t>
      </w:r>
      <w:r>
        <w:rPr>
          <w:w w:val="105"/>
        </w:rPr>
        <w:t>drive</w:t>
      </w:r>
      <w:r>
        <w:rPr>
          <w:spacing w:val="-22"/>
          <w:w w:val="105"/>
        </w:rPr>
        <w:t xml:space="preserve"> </w:t>
      </w:r>
      <w:r>
        <w:rPr>
          <w:w w:val="105"/>
        </w:rPr>
        <w:t>sources</w:t>
      </w:r>
      <w:r>
        <w:rPr>
          <w:spacing w:val="-22"/>
          <w:w w:val="105"/>
        </w:rPr>
        <w:t xml:space="preserve"> </w:t>
      </w:r>
      <w:r>
        <w:rPr>
          <w:w w:val="105"/>
        </w:rPr>
        <w:t xml:space="preserve">with high neutron outputs and a reduced downscattering component </w:t>
      </w:r>
      <w:r>
        <w:rPr>
          <w:spacing w:val="-4"/>
          <w:w w:val="105"/>
        </w:rPr>
        <w:t xml:space="preserve">have </w:t>
      </w:r>
      <w:r>
        <w:rPr>
          <w:w w:val="105"/>
        </w:rPr>
        <w:t>been developed. The</w:t>
      </w:r>
      <w:r>
        <w:rPr>
          <w:spacing w:val="-11"/>
          <w:w w:val="105"/>
        </w:rPr>
        <w:t xml:space="preserve"> </w:t>
      </w:r>
      <w:r>
        <w:rPr>
          <w:w w:val="105"/>
        </w:rPr>
        <w:t>current</w:t>
      </w:r>
      <w:r>
        <w:rPr>
          <w:spacing w:val="-11"/>
          <w:w w:val="105"/>
        </w:rPr>
        <w:t xml:space="preserve"> </w:t>
      </w:r>
      <w:r>
        <w:rPr>
          <w:w w:val="105"/>
        </w:rPr>
        <w:t>NIF</w:t>
      </w:r>
      <w:r>
        <w:rPr>
          <w:spacing w:val="-11"/>
          <w:w w:val="105"/>
        </w:rPr>
        <w:t xml:space="preserve"> </w:t>
      </w:r>
      <w:r>
        <w:rPr>
          <w:w w:val="105"/>
        </w:rPr>
        <w:t>source</w:t>
      </w:r>
      <w:r>
        <w:rPr>
          <w:spacing w:val="-11"/>
          <w:w w:val="105"/>
        </w:rPr>
        <w:t xml:space="preserve"> </w:t>
      </w:r>
      <w:r>
        <w:rPr>
          <w:w w:val="105"/>
        </w:rPr>
        <w:t>modeled</w:t>
      </w:r>
      <w:r>
        <w:rPr>
          <w:spacing w:val="-11"/>
          <w:w w:val="105"/>
        </w:rPr>
        <w:t xml:space="preserve"> </w:t>
      </w:r>
      <w:r>
        <w:rPr>
          <w:w w:val="105"/>
        </w:rPr>
        <w:t>for</w:t>
      </w:r>
      <w:r>
        <w:rPr>
          <w:spacing w:val="-11"/>
          <w:w w:val="105"/>
        </w:rPr>
        <w:t xml:space="preserve"> </w:t>
      </w:r>
      <w:r>
        <w:rPr>
          <w:w w:val="105"/>
        </w:rPr>
        <w:t>this</w:t>
      </w:r>
      <w:r>
        <w:rPr>
          <w:spacing w:val="-11"/>
          <w:w w:val="105"/>
        </w:rPr>
        <w:t xml:space="preserve"> </w:t>
      </w:r>
      <w:r>
        <w:rPr>
          <w:w w:val="105"/>
        </w:rPr>
        <w:t>work</w:t>
      </w:r>
      <w:r>
        <w:rPr>
          <w:spacing w:val="-11"/>
          <w:w w:val="105"/>
        </w:rPr>
        <w:t xml:space="preserve"> </w:t>
      </w:r>
      <w:r>
        <w:rPr>
          <w:spacing w:val="-3"/>
          <w:w w:val="105"/>
        </w:rPr>
        <w:t>was</w:t>
      </w:r>
      <w:r>
        <w:rPr>
          <w:spacing w:val="-11"/>
          <w:w w:val="105"/>
        </w:rPr>
        <w:t xml:space="preserve"> </w:t>
      </w:r>
      <w:r>
        <w:rPr>
          <w:w w:val="105"/>
        </w:rPr>
        <w:t>a</w:t>
      </w:r>
      <w:r>
        <w:rPr>
          <w:spacing w:val="-11"/>
          <w:w w:val="105"/>
        </w:rPr>
        <w:t xml:space="preserve"> </w:t>
      </w:r>
      <w:r>
        <w:rPr>
          <w:w w:val="105"/>
        </w:rPr>
        <w:t>DT</w:t>
      </w:r>
      <w:r>
        <w:rPr>
          <w:spacing w:val="-11"/>
          <w:w w:val="105"/>
        </w:rPr>
        <w:t xml:space="preserve"> </w:t>
      </w:r>
      <w:r>
        <w:rPr>
          <w:w w:val="105"/>
        </w:rPr>
        <w:t>Polar</w:t>
      </w:r>
      <w:r>
        <w:rPr>
          <w:spacing w:val="-11"/>
          <w:w w:val="105"/>
        </w:rPr>
        <w:t xml:space="preserve"> </w:t>
      </w:r>
      <w:r>
        <w:rPr>
          <w:w w:val="105"/>
        </w:rPr>
        <w:t>Drive</w:t>
      </w:r>
      <w:r>
        <w:rPr>
          <w:spacing w:val="-11"/>
          <w:w w:val="105"/>
        </w:rPr>
        <w:t xml:space="preserve"> </w:t>
      </w:r>
      <w:r>
        <w:rPr>
          <w:w w:val="105"/>
        </w:rPr>
        <w:t>Exploding</w:t>
      </w:r>
      <w:r>
        <w:rPr>
          <w:spacing w:val="-11"/>
          <w:w w:val="105"/>
        </w:rPr>
        <w:t xml:space="preserve"> </w:t>
      </w:r>
      <w:r>
        <w:rPr>
          <w:w w:val="105"/>
        </w:rPr>
        <w:t>Pusher</w:t>
      </w:r>
    </w:p>
    <w:p w14:paraId="4E75DD42" w14:textId="77777777" w:rsidR="00430DE3" w:rsidRDefault="00430DE3">
      <w:pPr>
        <w:spacing w:line="415" w:lineRule="auto"/>
        <w:jc w:val="both"/>
        <w:sectPr w:rsidR="00430DE3">
          <w:pgSz w:w="12240" w:h="15840"/>
          <w:pgMar w:top="1420" w:right="1680" w:bottom="1380" w:left="1700" w:header="0" w:footer="1182" w:gutter="0"/>
          <w:cols w:space="720"/>
        </w:sectPr>
      </w:pPr>
    </w:p>
    <w:p w14:paraId="1AB5FB6E" w14:textId="77777777" w:rsidR="00430DE3" w:rsidRDefault="008F0850">
      <w:pPr>
        <w:pStyle w:val="BodyText"/>
        <w:ind w:left="734"/>
        <w:rPr>
          <w:sz w:val="20"/>
        </w:rPr>
      </w:pPr>
      <w:r>
        <w:rPr>
          <w:noProof/>
          <w:sz w:val="20"/>
        </w:rPr>
        <w:lastRenderedPageBreak/>
        <w:drawing>
          <wp:inline distT="0" distB="0" distL="0" distR="0" wp14:anchorId="223AEFE7" wp14:editId="4A124669">
            <wp:extent cx="4821173" cy="3431286"/>
            <wp:effectExtent l="0" t="0" r="0" b="0"/>
            <wp:docPr id="4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png"/>
                    <pic:cNvPicPr/>
                  </pic:nvPicPr>
                  <pic:blipFill>
                    <a:blip r:embed="rId34" cstate="print"/>
                    <a:stretch>
                      <a:fillRect/>
                    </a:stretch>
                  </pic:blipFill>
                  <pic:spPr>
                    <a:xfrm>
                      <a:off x="0" y="0"/>
                      <a:ext cx="4821173" cy="3431286"/>
                    </a:xfrm>
                    <a:prstGeom prst="rect">
                      <a:avLst/>
                    </a:prstGeom>
                  </pic:spPr>
                </pic:pic>
              </a:graphicData>
            </a:graphic>
          </wp:inline>
        </w:drawing>
      </w:r>
    </w:p>
    <w:p w14:paraId="527B6541" w14:textId="77777777" w:rsidR="00430DE3" w:rsidRDefault="008F0850">
      <w:pPr>
        <w:spacing w:before="21" w:line="249" w:lineRule="auto"/>
        <w:ind w:left="100" w:right="118"/>
        <w:jc w:val="both"/>
        <w:rPr>
          <w:b/>
          <w:sz w:val="20"/>
        </w:rPr>
      </w:pPr>
      <w:bookmarkStart w:id="364" w:name="_bookmark62"/>
      <w:bookmarkEnd w:id="364"/>
      <w:r>
        <w:rPr>
          <w:b/>
          <w:w w:val="115"/>
          <w:sz w:val="20"/>
        </w:rPr>
        <w:t>Figure 20. Comparison of objective TN+PFNS to NIF source constraint utilizing the 140520</w:t>
      </w:r>
      <w:r w:rsidR="00DB52C2">
        <w:rPr>
          <w:b/>
          <w:w w:val="115"/>
          <w:sz w:val="20"/>
        </w:rPr>
        <w:t xml:space="preserve"> </w:t>
      </w:r>
      <w:r>
        <w:rPr>
          <w:b/>
          <w:w w:val="115"/>
          <w:sz w:val="20"/>
        </w:rPr>
        <w:t>NIF shot.</w:t>
      </w:r>
    </w:p>
    <w:p w14:paraId="62E85497" w14:textId="77777777" w:rsidR="00430DE3" w:rsidRDefault="00430DE3">
      <w:pPr>
        <w:pStyle w:val="BodyText"/>
        <w:spacing w:before="10"/>
        <w:rPr>
          <w:b/>
          <w:sz w:val="23"/>
        </w:rPr>
      </w:pPr>
    </w:p>
    <w:p w14:paraId="060206DE" w14:textId="1C48C9DC" w:rsidR="00430DE3" w:rsidRDefault="008F0850">
      <w:pPr>
        <w:pStyle w:val="BodyText"/>
        <w:spacing w:line="478" w:lineRule="exact"/>
        <w:ind w:left="100" w:right="117"/>
        <w:jc w:val="both"/>
      </w:pPr>
      <w:r>
        <w:rPr>
          <w:w w:val="105"/>
        </w:rPr>
        <w:t>(PDXP) target with a nominal yield of 3</w:t>
      </w:r>
      <w:r>
        <w:rPr>
          <w:rFonts w:ascii="Bookman Old Style" w:hAnsi="Bookman Old Style"/>
          <w:i/>
          <w:w w:val="105"/>
        </w:rPr>
        <w:t>.</w:t>
      </w:r>
      <w:r>
        <w:rPr>
          <w:w w:val="105"/>
        </w:rPr>
        <w:t xml:space="preserve">7 </w:t>
      </w:r>
      <w:r>
        <w:rPr>
          <w:rFonts w:ascii="Lucida Sans Unicode" w:hAnsi="Lucida Sans Unicode"/>
          <w:w w:val="105"/>
        </w:rPr>
        <w:t xml:space="preserve">× </w:t>
      </w:r>
      <w:r>
        <w:rPr>
          <w:w w:val="105"/>
        </w:rPr>
        <w:t>10</w:t>
      </w:r>
      <w:r>
        <w:rPr>
          <w:w w:val="105"/>
          <w:position w:val="9"/>
          <w:sz w:val="16"/>
        </w:rPr>
        <w:t xml:space="preserve">15 </w:t>
      </w:r>
      <w:r>
        <w:rPr>
          <w:w w:val="105"/>
        </w:rPr>
        <w:t>neutrons from laser</w:t>
      </w:r>
      <w:ins w:id="365" w:author="Bucy, Anna M Ctr USAF AETC AFIT/ENP" w:date="2019-01-07T16:10:00Z">
        <w:r w:rsidR="00A5035E">
          <w:rPr>
            <w:w w:val="105"/>
          </w:rPr>
          <w:t>-</w:t>
        </w:r>
      </w:ins>
      <w:del w:id="366" w:author="Bucy, Anna M Ctr USAF AETC AFIT/ENP" w:date="2019-01-07T16:10:00Z">
        <w:r w:rsidDel="00A5035E">
          <w:rPr>
            <w:w w:val="105"/>
          </w:rPr>
          <w:delText xml:space="preserve"> </w:delText>
        </w:r>
      </w:del>
      <w:r>
        <w:rPr>
          <w:w w:val="105"/>
        </w:rPr>
        <w:t>driven inertial confinement fusion. The PDXP source is a DT mixture (65:35 ratio DT) compressed to 8 atmospheres [</w:t>
      </w:r>
      <w:hyperlink w:anchor="_bookmark207" w:history="1">
        <w:r>
          <w:rPr>
            <w:w w:val="105"/>
          </w:rPr>
          <w:t>74</w:t>
        </w:r>
      </w:hyperlink>
      <w:r>
        <w:rPr>
          <w:w w:val="105"/>
        </w:rPr>
        <w:t>]. The capsule is comprised of a hydrocarbon glow discharge polymer (GDP) 2.9 mm in diameter [</w:t>
      </w:r>
      <w:hyperlink w:anchor="_bookmark208" w:history="1">
        <w:r>
          <w:rPr>
            <w:w w:val="105"/>
          </w:rPr>
          <w:t>75</w:t>
        </w:r>
      </w:hyperlink>
      <w:r>
        <w:rPr>
          <w:w w:val="105"/>
        </w:rPr>
        <w:t xml:space="preserve">]. The PDXP source does not utilize auxiliary systems to achieve compression, unlike other NIF sources that require a </w:t>
      </w:r>
      <w:proofErr w:type="spellStart"/>
      <w:r>
        <w:rPr>
          <w:w w:val="105"/>
        </w:rPr>
        <w:t>hohlraum</w:t>
      </w:r>
      <w:proofErr w:type="spellEnd"/>
      <w:r>
        <w:rPr>
          <w:w w:val="105"/>
        </w:rPr>
        <w:t xml:space="preserve"> to smooth out the ablation surface. Instead the compression is driven solely </w:t>
      </w:r>
      <w:r>
        <w:rPr>
          <w:spacing w:val="-4"/>
          <w:w w:val="105"/>
        </w:rPr>
        <w:t xml:space="preserve">by </w:t>
      </w:r>
      <w:r>
        <w:rPr>
          <w:w w:val="105"/>
        </w:rPr>
        <w:t xml:space="preserve">the NIF laser configuration. The large benefit of using a </w:t>
      </w:r>
      <w:r>
        <w:rPr>
          <w:spacing w:val="-3"/>
          <w:w w:val="105"/>
        </w:rPr>
        <w:t>low</w:t>
      </w:r>
      <w:ins w:id="367" w:author="Bucy, Anna M Ctr USAF AETC AFIT/ENP" w:date="2019-01-07T16:11:00Z">
        <w:r w:rsidR="00A5035E">
          <w:rPr>
            <w:spacing w:val="-3"/>
            <w:w w:val="105"/>
          </w:rPr>
          <w:t>-</w:t>
        </w:r>
      </w:ins>
      <w:del w:id="368" w:author="Bucy, Anna M Ctr USAF AETC AFIT/ENP" w:date="2019-01-07T16:11:00Z">
        <w:r w:rsidDel="00A5035E">
          <w:rPr>
            <w:spacing w:val="-3"/>
            <w:w w:val="105"/>
          </w:rPr>
          <w:delText xml:space="preserve"> </w:delText>
        </w:r>
      </w:del>
      <w:r>
        <w:rPr>
          <w:w w:val="105"/>
        </w:rPr>
        <w:t xml:space="preserve">mass target is the </w:t>
      </w:r>
      <w:r>
        <w:rPr>
          <w:spacing w:val="-3"/>
          <w:w w:val="105"/>
        </w:rPr>
        <w:t xml:space="preserve">removal </w:t>
      </w:r>
      <w:r>
        <w:rPr>
          <w:w w:val="105"/>
        </w:rPr>
        <w:t xml:space="preserve">of downscattering within the source </w:t>
      </w:r>
      <w:proofErr w:type="spellStart"/>
      <w:r>
        <w:rPr>
          <w:w w:val="105"/>
        </w:rPr>
        <w:t>hohlraum</w:t>
      </w:r>
      <w:proofErr w:type="spellEnd"/>
      <w:r>
        <w:rPr>
          <w:w w:val="105"/>
        </w:rPr>
        <w:t>.</w:t>
      </w:r>
      <w:r w:rsidR="00DB52C2">
        <w:rPr>
          <w:w w:val="105"/>
        </w:rPr>
        <w:t xml:space="preserve"> </w:t>
      </w:r>
      <w:r>
        <w:rPr>
          <w:w w:val="105"/>
        </w:rPr>
        <w:t xml:space="preserve">This has enabled the PDXP source </w:t>
      </w:r>
      <w:proofErr w:type="gramStart"/>
      <w:r>
        <w:rPr>
          <w:w w:val="105"/>
        </w:rPr>
        <w:t>to</w:t>
      </w:r>
      <w:r w:rsidR="00DB52C2">
        <w:rPr>
          <w:w w:val="105"/>
        </w:rPr>
        <w:t xml:space="preserve"> </w:t>
      </w:r>
      <w:r>
        <w:rPr>
          <w:w w:val="105"/>
        </w:rPr>
        <w:t xml:space="preserve"> </w:t>
      </w:r>
      <w:r>
        <w:rPr>
          <w:spacing w:val="3"/>
          <w:w w:val="105"/>
        </w:rPr>
        <w:t>be</w:t>
      </w:r>
      <w:proofErr w:type="gramEnd"/>
      <w:r>
        <w:rPr>
          <w:spacing w:val="3"/>
          <w:w w:val="105"/>
        </w:rPr>
        <w:t xml:space="preserve"> </w:t>
      </w:r>
      <w:r>
        <w:rPr>
          <w:w w:val="105"/>
        </w:rPr>
        <w:t xml:space="preserve">modeled as a 14 MeV point source in previous NIF experiments. The plasma burn width is </w:t>
      </w:r>
      <w:proofErr w:type="spellStart"/>
      <w:r>
        <w:rPr>
          <w:w w:val="105"/>
        </w:rPr>
        <w:t>approximatley</w:t>
      </w:r>
      <w:proofErr w:type="spellEnd"/>
      <w:r>
        <w:rPr>
          <w:w w:val="105"/>
        </w:rPr>
        <w:t xml:space="preserve"> 300 </w:t>
      </w:r>
      <w:proofErr w:type="spellStart"/>
      <w:r>
        <w:rPr>
          <w:w w:val="105"/>
        </w:rPr>
        <w:t>ps</w:t>
      </w:r>
      <w:proofErr w:type="spellEnd"/>
      <w:r>
        <w:rPr>
          <w:w w:val="105"/>
        </w:rPr>
        <w:t>, so all of the neutrons were modeled as being emitted instantaneously</w:t>
      </w:r>
      <w:r>
        <w:rPr>
          <w:spacing w:val="-22"/>
          <w:w w:val="105"/>
        </w:rPr>
        <w:t xml:space="preserve"> </w:t>
      </w:r>
      <w:r>
        <w:rPr>
          <w:w w:val="105"/>
        </w:rPr>
        <w:t>[</w:t>
      </w:r>
      <w:hyperlink w:anchor="_bookmark207" w:history="1">
        <w:r>
          <w:rPr>
            <w:w w:val="105"/>
          </w:rPr>
          <w:t>74</w:t>
        </w:r>
      </w:hyperlink>
      <w:r>
        <w:rPr>
          <w:w w:val="105"/>
        </w:rPr>
        <w:t>].</w:t>
      </w:r>
    </w:p>
    <w:p w14:paraId="16CE163E" w14:textId="2F74BEEF" w:rsidR="00430DE3" w:rsidRDefault="008F0850">
      <w:pPr>
        <w:pStyle w:val="BodyText"/>
        <w:spacing w:before="158" w:line="415" w:lineRule="auto"/>
        <w:ind w:left="100" w:firstLine="411"/>
      </w:pPr>
      <w:r>
        <w:rPr>
          <w:w w:val="105"/>
        </w:rPr>
        <w:t>Many experimental models at NIF utilize a zero-temperature plasma value for the neutron source because the inertial confinement process is not at equilibrium</w:t>
      </w:r>
      <w:ins w:id="369" w:author="Bucy, Anna M Ctr USAF AETC AFIT/ENP" w:date="2019-01-07T16:12:00Z">
        <w:r w:rsidR="00A5035E">
          <w:rPr>
            <w:w w:val="105"/>
          </w:rPr>
          <w:t>,</w:t>
        </w:r>
      </w:ins>
      <w:r w:rsidR="00DB52C2">
        <w:rPr>
          <w:w w:val="105"/>
        </w:rPr>
        <w:t xml:space="preserve"> </w:t>
      </w:r>
      <w:r>
        <w:rPr>
          <w:w w:val="105"/>
        </w:rPr>
        <w:t>making</w:t>
      </w:r>
    </w:p>
    <w:p w14:paraId="7B3806B6" w14:textId="77777777" w:rsidR="00430DE3" w:rsidRDefault="00430DE3">
      <w:pPr>
        <w:spacing w:line="415" w:lineRule="auto"/>
        <w:sectPr w:rsidR="00430DE3">
          <w:pgSz w:w="12240" w:h="15840"/>
          <w:pgMar w:top="1440" w:right="1680" w:bottom="1380" w:left="1700" w:header="0" w:footer="1182" w:gutter="0"/>
          <w:cols w:space="720"/>
        </w:sectPr>
      </w:pPr>
    </w:p>
    <w:p w14:paraId="2F666B2E" w14:textId="77777777" w:rsidR="00430DE3" w:rsidRDefault="008F0850">
      <w:pPr>
        <w:pStyle w:val="BodyText"/>
        <w:ind w:left="100"/>
        <w:rPr>
          <w:sz w:val="20"/>
        </w:rPr>
      </w:pPr>
      <w:r>
        <w:rPr>
          <w:noProof/>
          <w:sz w:val="20"/>
        </w:rPr>
        <w:lastRenderedPageBreak/>
        <w:drawing>
          <wp:inline distT="0" distB="0" distL="0" distR="0" wp14:anchorId="3A240DA6" wp14:editId="142C7B8A">
            <wp:extent cx="5510688" cy="364845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5" cstate="print"/>
                    <a:stretch>
                      <a:fillRect/>
                    </a:stretch>
                  </pic:blipFill>
                  <pic:spPr>
                    <a:xfrm>
                      <a:off x="0" y="0"/>
                      <a:ext cx="5510688" cy="3648455"/>
                    </a:xfrm>
                    <a:prstGeom prst="rect">
                      <a:avLst/>
                    </a:prstGeom>
                  </pic:spPr>
                </pic:pic>
              </a:graphicData>
            </a:graphic>
          </wp:inline>
        </w:drawing>
      </w:r>
    </w:p>
    <w:p w14:paraId="072A8F51" w14:textId="77777777" w:rsidR="00430DE3" w:rsidRDefault="00430DE3">
      <w:pPr>
        <w:pStyle w:val="BodyText"/>
        <w:spacing w:before="10"/>
        <w:rPr>
          <w:sz w:val="7"/>
        </w:rPr>
      </w:pPr>
    </w:p>
    <w:p w14:paraId="06C8D478" w14:textId="77777777" w:rsidR="00430DE3" w:rsidRDefault="008F0850">
      <w:pPr>
        <w:spacing w:before="63"/>
        <w:ind w:left="418"/>
        <w:rPr>
          <w:b/>
          <w:sz w:val="20"/>
        </w:rPr>
      </w:pPr>
      <w:bookmarkStart w:id="370" w:name="_bookmark63"/>
      <w:bookmarkEnd w:id="370"/>
      <w:r>
        <w:rPr>
          <w:b/>
          <w:w w:val="115"/>
          <w:sz w:val="20"/>
        </w:rPr>
        <w:t>Figure 21.</w:t>
      </w:r>
      <w:r w:rsidR="00DB52C2">
        <w:rPr>
          <w:b/>
          <w:w w:val="115"/>
          <w:sz w:val="20"/>
        </w:rPr>
        <w:t xml:space="preserve">  </w:t>
      </w:r>
      <w:r>
        <w:rPr>
          <w:b/>
          <w:w w:val="115"/>
          <w:sz w:val="20"/>
        </w:rPr>
        <w:t xml:space="preserve"> NIF shot N130927 utilizing a </w:t>
      </w:r>
      <w:proofErr w:type="spellStart"/>
      <w:r>
        <w:rPr>
          <w:b/>
          <w:w w:val="115"/>
          <w:sz w:val="20"/>
        </w:rPr>
        <w:t>hohlraum</w:t>
      </w:r>
      <w:proofErr w:type="spellEnd"/>
      <w:r>
        <w:rPr>
          <w:b/>
          <w:w w:val="115"/>
          <w:sz w:val="20"/>
        </w:rPr>
        <w:t xml:space="preserve"> and image of DT source [</w:t>
      </w:r>
      <w:hyperlink w:anchor="_bookmark206" w:history="1">
        <w:r>
          <w:rPr>
            <w:b/>
            <w:w w:val="115"/>
            <w:sz w:val="20"/>
          </w:rPr>
          <w:t>73</w:t>
        </w:r>
      </w:hyperlink>
      <w:r>
        <w:rPr>
          <w:b/>
          <w:w w:val="115"/>
          <w:sz w:val="20"/>
        </w:rPr>
        <w:t>]</w:t>
      </w:r>
    </w:p>
    <w:p w14:paraId="618BC25A" w14:textId="77777777" w:rsidR="00430DE3" w:rsidRDefault="008F0850">
      <w:pPr>
        <w:pStyle w:val="BodyText"/>
        <w:spacing w:before="21"/>
        <w:ind w:left="100"/>
      </w:pPr>
      <w:r>
        <w:rPr>
          <w:w w:val="107"/>
        </w:rPr>
        <w:t>.</w:t>
      </w:r>
    </w:p>
    <w:p w14:paraId="49ABF0D4" w14:textId="77777777" w:rsidR="00430DE3" w:rsidRDefault="00430DE3">
      <w:pPr>
        <w:pStyle w:val="BodyText"/>
        <w:spacing w:before="7"/>
        <w:rPr>
          <w:sz w:val="26"/>
        </w:rPr>
      </w:pPr>
    </w:p>
    <w:p w14:paraId="6442D1B3" w14:textId="77777777" w:rsidR="00430DE3" w:rsidRDefault="008F0850">
      <w:pPr>
        <w:pStyle w:val="BodyText"/>
        <w:spacing w:before="55" w:line="415" w:lineRule="auto"/>
        <w:ind w:left="100" w:right="117"/>
        <w:jc w:val="both"/>
      </w:pPr>
      <w:r>
        <w:rPr>
          <w:w w:val="105"/>
        </w:rPr>
        <w:t>any temperature value an indirect measurement. These models often use DT neutrons modeled as a 14.03 MeV isotropic point source. However, this is an approximation that neglects the spread in neutron energies due to the plasma temperature.</w:t>
      </w:r>
    </w:p>
    <w:p w14:paraId="7273B450" w14:textId="77777777" w:rsidR="00430DE3" w:rsidRDefault="008F0850">
      <w:pPr>
        <w:pStyle w:val="BodyText"/>
        <w:spacing w:before="7" w:line="415" w:lineRule="auto"/>
        <w:ind w:left="100" w:right="117" w:firstLine="454"/>
        <w:jc w:val="both"/>
      </w:pPr>
      <w:r>
        <w:rPr>
          <w:w w:val="105"/>
        </w:rPr>
        <w:t>The plasma temperature from the fusion reaction will result in a distribution</w:t>
      </w:r>
      <w:r w:rsidR="00DB52C2">
        <w:rPr>
          <w:w w:val="105"/>
        </w:rPr>
        <w:t xml:space="preserve">   </w:t>
      </w:r>
      <w:r>
        <w:rPr>
          <w:w w:val="105"/>
        </w:rPr>
        <w:t xml:space="preserve"> of neutron energies due to differences in reaction rates and imparted energy from conversation of mass and energy [</w:t>
      </w:r>
      <w:hyperlink w:anchor="_bookmark209" w:history="1">
        <w:r>
          <w:rPr>
            <w:w w:val="105"/>
          </w:rPr>
          <w:t>76</w:t>
        </w:r>
      </w:hyperlink>
      <w:r>
        <w:rPr>
          <w:w w:val="105"/>
        </w:rPr>
        <w:t xml:space="preserve">]. The distribution of neutron energies produced </w:t>
      </w:r>
      <w:r>
        <w:rPr>
          <w:spacing w:val="-4"/>
          <w:w w:val="105"/>
        </w:rPr>
        <w:t>by</w:t>
      </w:r>
      <w:r w:rsidR="00DB52C2">
        <w:rPr>
          <w:spacing w:val="-4"/>
          <w:w w:val="105"/>
        </w:rPr>
        <w:t xml:space="preserve"> </w:t>
      </w:r>
      <w:r>
        <w:rPr>
          <w:w w:val="105"/>
        </w:rPr>
        <w:t xml:space="preserve">the NIF </w:t>
      </w:r>
      <w:r>
        <w:rPr>
          <w:spacing w:val="-3"/>
          <w:w w:val="105"/>
        </w:rPr>
        <w:t xml:space="preserve">was </w:t>
      </w:r>
      <w:r>
        <w:rPr>
          <w:w w:val="105"/>
        </w:rPr>
        <w:t>taken as a theoretical thermal plasma at a temperature of 10.75</w:t>
      </w:r>
      <w:r w:rsidR="00DB52C2">
        <w:rPr>
          <w:w w:val="105"/>
        </w:rPr>
        <w:t xml:space="preserve">   </w:t>
      </w:r>
      <w:r>
        <w:rPr>
          <w:spacing w:val="-3"/>
          <w:w w:val="105"/>
        </w:rPr>
        <w:t xml:space="preserve">keV </w:t>
      </w:r>
      <w:r>
        <w:rPr>
          <w:w w:val="105"/>
        </w:rPr>
        <w:t>[</w:t>
      </w:r>
      <w:hyperlink w:anchor="_bookmark210" w:history="1">
        <w:r>
          <w:rPr>
            <w:w w:val="105"/>
          </w:rPr>
          <w:t>77</w:t>
        </w:r>
      </w:hyperlink>
      <w:r>
        <w:rPr>
          <w:w w:val="105"/>
        </w:rPr>
        <w:t>]. The resultant Gaussian distribution centered at 14.06 MeV has a full width at half maximum of approximately 0.58 MeV. The unnormalized source probability distribution function for the source used in this work is shown in Figure</w:t>
      </w:r>
      <w:r w:rsidR="00DB52C2">
        <w:rPr>
          <w:w w:val="105"/>
        </w:rPr>
        <w:t xml:space="preserve"> </w:t>
      </w:r>
      <w:r>
        <w:rPr>
          <w:spacing w:val="10"/>
          <w:w w:val="105"/>
        </w:rPr>
        <w:t xml:space="preserve"> </w:t>
      </w:r>
      <w:hyperlink w:anchor="_bookmark64" w:history="1">
        <w:r>
          <w:rPr>
            <w:w w:val="105"/>
          </w:rPr>
          <w:t>22</w:t>
        </w:r>
      </w:hyperlink>
      <w:r>
        <w:rPr>
          <w:w w:val="105"/>
        </w:rPr>
        <w:t>.</w:t>
      </w:r>
    </w:p>
    <w:p w14:paraId="5BD95DAB" w14:textId="77777777" w:rsidR="00430DE3" w:rsidRDefault="00430DE3">
      <w:pPr>
        <w:spacing w:line="415" w:lineRule="auto"/>
        <w:jc w:val="both"/>
        <w:sectPr w:rsidR="00430DE3">
          <w:pgSz w:w="12240" w:h="15840"/>
          <w:pgMar w:top="1440" w:right="1680" w:bottom="1380" w:left="1700" w:header="0" w:footer="1182" w:gutter="0"/>
          <w:cols w:space="720"/>
        </w:sectPr>
      </w:pPr>
    </w:p>
    <w:p w14:paraId="3CEB45A8" w14:textId="77777777" w:rsidR="00430DE3" w:rsidRDefault="008F0850">
      <w:pPr>
        <w:pStyle w:val="BodyText"/>
        <w:rPr>
          <w:sz w:val="20"/>
        </w:rPr>
      </w:pPr>
      <w:r>
        <w:rPr>
          <w:noProof/>
        </w:rPr>
        <w:lastRenderedPageBreak/>
        <w:drawing>
          <wp:anchor distT="0" distB="0" distL="0" distR="0" simplePos="0" relativeHeight="251625984" behindDoc="1" locked="0" layoutInCell="1" allowOverlap="1" wp14:anchorId="098C15A2" wp14:editId="5E2699AD">
            <wp:simplePos x="0" y="0"/>
            <wp:positionH relativeFrom="page">
              <wp:posOffset>1143000</wp:posOffset>
            </wp:positionH>
            <wp:positionV relativeFrom="page">
              <wp:posOffset>914415</wp:posOffset>
            </wp:positionV>
            <wp:extent cx="5654706" cy="4057173"/>
            <wp:effectExtent l="0" t="0" r="0" b="0"/>
            <wp:wrapNone/>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6" cstate="print"/>
                    <a:stretch>
                      <a:fillRect/>
                    </a:stretch>
                  </pic:blipFill>
                  <pic:spPr>
                    <a:xfrm>
                      <a:off x="0" y="0"/>
                      <a:ext cx="5654706" cy="4057173"/>
                    </a:xfrm>
                    <a:prstGeom prst="rect">
                      <a:avLst/>
                    </a:prstGeom>
                  </pic:spPr>
                </pic:pic>
              </a:graphicData>
            </a:graphic>
          </wp:anchor>
        </w:drawing>
      </w:r>
    </w:p>
    <w:p w14:paraId="28DC2463" w14:textId="77777777" w:rsidR="00430DE3" w:rsidRDefault="00430DE3">
      <w:pPr>
        <w:pStyle w:val="BodyText"/>
        <w:rPr>
          <w:sz w:val="20"/>
        </w:rPr>
      </w:pPr>
    </w:p>
    <w:p w14:paraId="206CA217" w14:textId="77777777" w:rsidR="00430DE3" w:rsidRDefault="00430DE3">
      <w:pPr>
        <w:pStyle w:val="BodyText"/>
        <w:rPr>
          <w:sz w:val="20"/>
        </w:rPr>
      </w:pPr>
    </w:p>
    <w:p w14:paraId="029301B5" w14:textId="77777777" w:rsidR="00430DE3" w:rsidRDefault="00430DE3">
      <w:pPr>
        <w:pStyle w:val="BodyText"/>
        <w:rPr>
          <w:sz w:val="20"/>
        </w:rPr>
      </w:pPr>
    </w:p>
    <w:p w14:paraId="5CB53CD1" w14:textId="77777777" w:rsidR="00430DE3" w:rsidRDefault="00430DE3">
      <w:pPr>
        <w:pStyle w:val="BodyText"/>
        <w:rPr>
          <w:sz w:val="20"/>
        </w:rPr>
      </w:pPr>
    </w:p>
    <w:p w14:paraId="2FEB0362" w14:textId="77777777" w:rsidR="00430DE3" w:rsidRDefault="00430DE3">
      <w:pPr>
        <w:pStyle w:val="BodyText"/>
        <w:rPr>
          <w:sz w:val="20"/>
        </w:rPr>
      </w:pPr>
    </w:p>
    <w:p w14:paraId="65ED8ED5" w14:textId="77777777" w:rsidR="00430DE3" w:rsidRDefault="00430DE3">
      <w:pPr>
        <w:pStyle w:val="BodyText"/>
        <w:rPr>
          <w:sz w:val="20"/>
        </w:rPr>
      </w:pPr>
    </w:p>
    <w:p w14:paraId="658D5F1D" w14:textId="77777777" w:rsidR="00430DE3" w:rsidRDefault="00430DE3">
      <w:pPr>
        <w:pStyle w:val="BodyText"/>
        <w:rPr>
          <w:sz w:val="20"/>
        </w:rPr>
      </w:pPr>
    </w:p>
    <w:p w14:paraId="7B86BE4A" w14:textId="77777777" w:rsidR="00430DE3" w:rsidRDefault="00430DE3">
      <w:pPr>
        <w:pStyle w:val="BodyText"/>
        <w:rPr>
          <w:sz w:val="20"/>
        </w:rPr>
      </w:pPr>
    </w:p>
    <w:p w14:paraId="7B3F0627" w14:textId="77777777" w:rsidR="00430DE3" w:rsidRDefault="00430DE3">
      <w:pPr>
        <w:pStyle w:val="BodyText"/>
        <w:rPr>
          <w:sz w:val="20"/>
        </w:rPr>
      </w:pPr>
    </w:p>
    <w:p w14:paraId="3BDC0E50" w14:textId="77777777" w:rsidR="00430DE3" w:rsidRDefault="00430DE3">
      <w:pPr>
        <w:pStyle w:val="BodyText"/>
        <w:rPr>
          <w:sz w:val="20"/>
        </w:rPr>
      </w:pPr>
    </w:p>
    <w:p w14:paraId="041DEE8E" w14:textId="77777777" w:rsidR="00430DE3" w:rsidRDefault="00430DE3">
      <w:pPr>
        <w:pStyle w:val="BodyText"/>
        <w:rPr>
          <w:sz w:val="20"/>
        </w:rPr>
      </w:pPr>
    </w:p>
    <w:p w14:paraId="0B5568C0" w14:textId="77777777" w:rsidR="00430DE3" w:rsidRDefault="00430DE3">
      <w:pPr>
        <w:pStyle w:val="BodyText"/>
        <w:rPr>
          <w:sz w:val="20"/>
        </w:rPr>
      </w:pPr>
    </w:p>
    <w:p w14:paraId="66A032D6" w14:textId="77777777" w:rsidR="00430DE3" w:rsidRDefault="00430DE3">
      <w:pPr>
        <w:pStyle w:val="BodyText"/>
        <w:rPr>
          <w:sz w:val="20"/>
        </w:rPr>
      </w:pPr>
    </w:p>
    <w:p w14:paraId="2ACB3893" w14:textId="77777777" w:rsidR="00430DE3" w:rsidRDefault="00430DE3">
      <w:pPr>
        <w:pStyle w:val="BodyText"/>
        <w:rPr>
          <w:sz w:val="20"/>
        </w:rPr>
      </w:pPr>
    </w:p>
    <w:p w14:paraId="51462A68" w14:textId="77777777" w:rsidR="00430DE3" w:rsidRDefault="00430DE3">
      <w:pPr>
        <w:pStyle w:val="BodyText"/>
        <w:rPr>
          <w:sz w:val="20"/>
        </w:rPr>
      </w:pPr>
    </w:p>
    <w:p w14:paraId="0BD5AACE" w14:textId="77777777" w:rsidR="00430DE3" w:rsidRDefault="00430DE3">
      <w:pPr>
        <w:pStyle w:val="BodyText"/>
        <w:rPr>
          <w:sz w:val="20"/>
        </w:rPr>
      </w:pPr>
    </w:p>
    <w:p w14:paraId="1F065E34" w14:textId="77777777" w:rsidR="00430DE3" w:rsidRDefault="00430DE3">
      <w:pPr>
        <w:pStyle w:val="BodyText"/>
        <w:rPr>
          <w:sz w:val="20"/>
        </w:rPr>
      </w:pPr>
    </w:p>
    <w:p w14:paraId="5258C1AA" w14:textId="77777777" w:rsidR="00430DE3" w:rsidRDefault="00430DE3">
      <w:pPr>
        <w:pStyle w:val="BodyText"/>
        <w:rPr>
          <w:sz w:val="20"/>
        </w:rPr>
      </w:pPr>
    </w:p>
    <w:p w14:paraId="320A6941" w14:textId="77777777" w:rsidR="00430DE3" w:rsidRDefault="00430DE3">
      <w:pPr>
        <w:pStyle w:val="BodyText"/>
        <w:rPr>
          <w:sz w:val="20"/>
        </w:rPr>
      </w:pPr>
    </w:p>
    <w:p w14:paraId="5474BBED" w14:textId="77777777" w:rsidR="00430DE3" w:rsidRDefault="00430DE3">
      <w:pPr>
        <w:pStyle w:val="BodyText"/>
        <w:rPr>
          <w:sz w:val="20"/>
        </w:rPr>
      </w:pPr>
    </w:p>
    <w:p w14:paraId="1D5A60B8" w14:textId="77777777" w:rsidR="00430DE3" w:rsidRDefault="00430DE3">
      <w:pPr>
        <w:pStyle w:val="BodyText"/>
        <w:rPr>
          <w:sz w:val="20"/>
        </w:rPr>
      </w:pPr>
    </w:p>
    <w:p w14:paraId="2F3D42B8" w14:textId="77777777" w:rsidR="00430DE3" w:rsidRDefault="00430DE3">
      <w:pPr>
        <w:pStyle w:val="BodyText"/>
        <w:rPr>
          <w:sz w:val="20"/>
        </w:rPr>
      </w:pPr>
    </w:p>
    <w:p w14:paraId="5C355872" w14:textId="77777777" w:rsidR="00430DE3" w:rsidRDefault="00430DE3">
      <w:pPr>
        <w:pStyle w:val="BodyText"/>
        <w:rPr>
          <w:sz w:val="20"/>
        </w:rPr>
      </w:pPr>
    </w:p>
    <w:p w14:paraId="058EF1D2" w14:textId="77777777" w:rsidR="00430DE3" w:rsidRDefault="00430DE3">
      <w:pPr>
        <w:pStyle w:val="BodyText"/>
        <w:rPr>
          <w:sz w:val="20"/>
        </w:rPr>
      </w:pPr>
    </w:p>
    <w:p w14:paraId="57DFC80D" w14:textId="77777777" w:rsidR="00430DE3" w:rsidRDefault="00430DE3">
      <w:pPr>
        <w:pStyle w:val="BodyText"/>
        <w:rPr>
          <w:sz w:val="20"/>
        </w:rPr>
      </w:pPr>
    </w:p>
    <w:p w14:paraId="3F0A6E7E" w14:textId="77777777" w:rsidR="00430DE3" w:rsidRDefault="00430DE3">
      <w:pPr>
        <w:pStyle w:val="BodyText"/>
        <w:spacing w:before="3"/>
        <w:rPr>
          <w:sz w:val="29"/>
        </w:rPr>
      </w:pPr>
    </w:p>
    <w:p w14:paraId="0E3DB477" w14:textId="77777777" w:rsidR="00430DE3" w:rsidRDefault="008F0850">
      <w:pPr>
        <w:spacing w:before="63"/>
        <w:ind w:left="763"/>
        <w:rPr>
          <w:b/>
          <w:sz w:val="20"/>
        </w:rPr>
      </w:pPr>
      <w:bookmarkStart w:id="371" w:name="_bookmark64"/>
      <w:bookmarkEnd w:id="371"/>
      <w:r>
        <w:rPr>
          <w:b/>
          <w:w w:val="115"/>
          <w:sz w:val="20"/>
        </w:rPr>
        <w:t>Figure 22.</w:t>
      </w:r>
      <w:r w:rsidR="00DB52C2">
        <w:rPr>
          <w:b/>
          <w:w w:val="115"/>
          <w:sz w:val="20"/>
        </w:rPr>
        <w:t xml:space="preserve"> </w:t>
      </w:r>
      <w:r>
        <w:rPr>
          <w:b/>
          <w:w w:val="115"/>
          <w:sz w:val="20"/>
        </w:rPr>
        <w:t xml:space="preserve">10.75 keV plasma temperature DT fusion </w:t>
      </w:r>
      <w:proofErr w:type="gramStart"/>
      <w:r>
        <w:rPr>
          <w:b/>
          <w:w w:val="115"/>
          <w:sz w:val="20"/>
        </w:rPr>
        <w:t>source</w:t>
      </w:r>
      <w:r w:rsidR="00DB52C2">
        <w:rPr>
          <w:b/>
          <w:w w:val="115"/>
          <w:sz w:val="20"/>
        </w:rPr>
        <w:t xml:space="preserve">  </w:t>
      </w:r>
      <w:r>
        <w:rPr>
          <w:b/>
          <w:w w:val="115"/>
          <w:sz w:val="20"/>
        </w:rPr>
        <w:t>distribution</w:t>
      </w:r>
      <w:proofErr w:type="gramEnd"/>
      <w:r>
        <w:rPr>
          <w:b/>
          <w:w w:val="115"/>
          <w:sz w:val="20"/>
        </w:rPr>
        <w:t>.</w:t>
      </w:r>
    </w:p>
    <w:p w14:paraId="7040E0CA" w14:textId="77777777" w:rsidR="00430DE3" w:rsidRDefault="00430DE3">
      <w:pPr>
        <w:pStyle w:val="BodyText"/>
        <w:rPr>
          <w:b/>
          <w:sz w:val="20"/>
        </w:rPr>
      </w:pPr>
    </w:p>
    <w:p w14:paraId="03FCA1FE" w14:textId="77777777" w:rsidR="00430DE3" w:rsidRDefault="00430DE3">
      <w:pPr>
        <w:pStyle w:val="BodyText"/>
        <w:spacing w:before="4"/>
        <w:rPr>
          <w:b/>
          <w:sz w:val="18"/>
        </w:rPr>
      </w:pPr>
    </w:p>
    <w:p w14:paraId="0DDF4373" w14:textId="77777777" w:rsidR="00430DE3" w:rsidRDefault="008F0850">
      <w:pPr>
        <w:pStyle w:val="Heading2"/>
        <w:numPr>
          <w:ilvl w:val="1"/>
          <w:numId w:val="12"/>
        </w:numPr>
        <w:tabs>
          <w:tab w:val="left" w:pos="712"/>
          <w:tab w:val="left" w:pos="713"/>
        </w:tabs>
        <w:spacing w:before="1"/>
        <w:ind w:hanging="612"/>
      </w:pPr>
      <w:bookmarkStart w:id="372" w:name="Radiation_Transport"/>
      <w:bookmarkStart w:id="373" w:name="_bookmark65"/>
      <w:bookmarkEnd w:id="372"/>
      <w:bookmarkEnd w:id="373"/>
      <w:r>
        <w:rPr>
          <w:w w:val="110"/>
        </w:rPr>
        <w:t>Radiation</w:t>
      </w:r>
      <w:r>
        <w:rPr>
          <w:spacing w:val="63"/>
          <w:w w:val="110"/>
        </w:rPr>
        <w:t xml:space="preserve"> </w:t>
      </w:r>
      <w:r>
        <w:rPr>
          <w:w w:val="110"/>
        </w:rPr>
        <w:t>Transport</w:t>
      </w:r>
    </w:p>
    <w:p w14:paraId="492B52C4" w14:textId="77777777" w:rsidR="00430DE3" w:rsidRDefault="00430DE3">
      <w:pPr>
        <w:pStyle w:val="BodyText"/>
        <w:rPr>
          <w:b/>
        </w:rPr>
      </w:pPr>
    </w:p>
    <w:p w14:paraId="1E1307B1" w14:textId="77777777" w:rsidR="00430DE3" w:rsidRDefault="008F0850">
      <w:pPr>
        <w:pStyle w:val="BodyText"/>
        <w:spacing w:before="163" w:line="415" w:lineRule="auto"/>
        <w:ind w:left="100" w:right="117" w:firstLine="464"/>
        <w:jc w:val="both"/>
      </w:pPr>
      <w:r>
        <w:rPr>
          <w:w w:val="105"/>
        </w:rPr>
        <w:t xml:space="preserve">Three radiation transport simulations were performed to analyze </w:t>
      </w:r>
      <w:r>
        <w:rPr>
          <w:spacing w:val="-5"/>
          <w:w w:val="105"/>
        </w:rPr>
        <w:t xml:space="preserve">ETA. </w:t>
      </w:r>
      <w:r>
        <w:rPr>
          <w:w w:val="105"/>
        </w:rPr>
        <w:t xml:space="preserve">Both MCNP5 and the SCALE </w:t>
      </w:r>
      <w:r>
        <w:rPr>
          <w:spacing w:val="-5"/>
          <w:w w:val="105"/>
        </w:rPr>
        <w:t xml:space="preserve">MAVRIC </w:t>
      </w:r>
      <w:r>
        <w:rPr>
          <w:w w:val="105"/>
        </w:rPr>
        <w:t>sequence were utilized to increase the degree of confidence in the results.</w:t>
      </w:r>
      <w:r w:rsidR="00DB52C2">
        <w:rPr>
          <w:w w:val="105"/>
        </w:rPr>
        <w:t xml:space="preserve"> </w:t>
      </w:r>
      <w:r>
        <w:rPr>
          <w:w w:val="105"/>
        </w:rPr>
        <w:t xml:space="preserve">The radiation transport simulations provided results </w:t>
      </w:r>
      <w:proofErr w:type="gramStart"/>
      <w:r>
        <w:rPr>
          <w:w w:val="105"/>
        </w:rPr>
        <w:t>for</w:t>
      </w:r>
      <w:r w:rsidR="00DB52C2">
        <w:rPr>
          <w:w w:val="105"/>
        </w:rPr>
        <w:t xml:space="preserve"> </w:t>
      </w:r>
      <w:r>
        <w:rPr>
          <w:w w:val="105"/>
        </w:rPr>
        <w:t xml:space="preserve"> the</w:t>
      </w:r>
      <w:proofErr w:type="gramEnd"/>
      <w:r>
        <w:rPr>
          <w:w w:val="105"/>
        </w:rPr>
        <w:t xml:space="preserve"> reaction rates for foil activation, neutron energy spectra, and temporal aspect of the neutron flux. The modeling efforts and purpose of each code are described in the sections that</w:t>
      </w:r>
      <w:r>
        <w:rPr>
          <w:spacing w:val="4"/>
          <w:w w:val="105"/>
        </w:rPr>
        <w:t xml:space="preserve"> </w:t>
      </w:r>
      <w:r>
        <w:rPr>
          <w:w w:val="105"/>
        </w:rPr>
        <w:t>follow.</w:t>
      </w:r>
    </w:p>
    <w:p w14:paraId="5B1AC6A6" w14:textId="77777777" w:rsidR="00430DE3" w:rsidRDefault="00430DE3">
      <w:pPr>
        <w:pStyle w:val="BodyText"/>
        <w:spacing w:before="9"/>
        <w:rPr>
          <w:sz w:val="29"/>
        </w:rPr>
      </w:pPr>
    </w:p>
    <w:p w14:paraId="2D43B4BC" w14:textId="77777777" w:rsidR="00430DE3" w:rsidRDefault="008F0850">
      <w:pPr>
        <w:pStyle w:val="Heading2"/>
        <w:numPr>
          <w:ilvl w:val="2"/>
          <w:numId w:val="12"/>
        </w:numPr>
        <w:tabs>
          <w:tab w:val="left" w:pos="1273"/>
          <w:tab w:val="left" w:pos="1274"/>
        </w:tabs>
      </w:pPr>
      <w:bookmarkStart w:id="374" w:name="Nuclear_Data_Libraries"/>
      <w:bookmarkStart w:id="375" w:name="_bookmark66"/>
      <w:bookmarkEnd w:id="374"/>
      <w:bookmarkEnd w:id="375"/>
      <w:r>
        <w:rPr>
          <w:w w:val="110"/>
        </w:rPr>
        <w:t>Nuclear</w:t>
      </w:r>
      <w:r w:rsidR="00DB52C2">
        <w:rPr>
          <w:w w:val="110"/>
        </w:rPr>
        <w:t xml:space="preserve"> </w:t>
      </w:r>
      <w:r>
        <w:rPr>
          <w:w w:val="110"/>
        </w:rPr>
        <w:t>Data</w:t>
      </w:r>
      <w:r>
        <w:rPr>
          <w:spacing w:val="15"/>
          <w:w w:val="110"/>
        </w:rPr>
        <w:t xml:space="preserve"> </w:t>
      </w:r>
      <w:r>
        <w:rPr>
          <w:w w:val="110"/>
        </w:rPr>
        <w:t>Libraries</w:t>
      </w:r>
    </w:p>
    <w:p w14:paraId="19794F64" w14:textId="77777777" w:rsidR="00430DE3" w:rsidRDefault="00430DE3">
      <w:pPr>
        <w:pStyle w:val="BodyText"/>
        <w:spacing w:before="11"/>
        <w:rPr>
          <w:b/>
          <w:sz w:val="30"/>
        </w:rPr>
      </w:pPr>
    </w:p>
    <w:p w14:paraId="5DE7608E" w14:textId="77777777" w:rsidR="00430DE3" w:rsidRDefault="008F0850">
      <w:pPr>
        <w:pStyle w:val="BodyText"/>
        <w:spacing w:line="415" w:lineRule="auto"/>
        <w:ind w:left="100" w:right="117" w:firstLine="424"/>
        <w:jc w:val="both"/>
      </w:pPr>
      <w:r>
        <w:rPr>
          <w:w w:val="105"/>
        </w:rPr>
        <w:t>A few nuclear data libraries were utilized depending on the application and code system.</w:t>
      </w:r>
      <w:r w:rsidR="00DB52C2">
        <w:rPr>
          <w:w w:val="105"/>
        </w:rPr>
        <w:t xml:space="preserve"> </w:t>
      </w:r>
      <w:r>
        <w:rPr>
          <w:w w:val="105"/>
        </w:rPr>
        <w:t xml:space="preserve"> First,</w:t>
      </w:r>
      <w:r w:rsidR="00DB52C2">
        <w:rPr>
          <w:w w:val="105"/>
        </w:rPr>
        <w:t xml:space="preserve"> </w:t>
      </w:r>
      <w:r>
        <w:rPr>
          <w:w w:val="105"/>
        </w:rPr>
        <w:t>the</w:t>
      </w:r>
      <w:r w:rsidR="00DB52C2">
        <w:rPr>
          <w:w w:val="105"/>
        </w:rPr>
        <w:t xml:space="preserve"> </w:t>
      </w:r>
      <w:r>
        <w:rPr>
          <w:w w:val="105"/>
        </w:rPr>
        <w:t>continuous</w:t>
      </w:r>
      <w:r w:rsidR="00DB52C2">
        <w:rPr>
          <w:w w:val="105"/>
        </w:rPr>
        <w:t xml:space="preserve"> </w:t>
      </w:r>
      <w:r>
        <w:rPr>
          <w:w w:val="105"/>
        </w:rPr>
        <w:t>energy</w:t>
      </w:r>
      <w:r w:rsidR="00DB52C2">
        <w:rPr>
          <w:w w:val="105"/>
        </w:rPr>
        <w:t xml:space="preserve"> </w:t>
      </w:r>
      <w:r>
        <w:rPr>
          <w:w w:val="105"/>
        </w:rPr>
        <w:t>neutron</w:t>
      </w:r>
      <w:r w:rsidR="00DB52C2">
        <w:rPr>
          <w:w w:val="105"/>
        </w:rPr>
        <w:t xml:space="preserve"> </w:t>
      </w:r>
      <w:r>
        <w:rPr>
          <w:w w:val="105"/>
        </w:rPr>
        <w:t>transport</w:t>
      </w:r>
      <w:r w:rsidR="00DB52C2">
        <w:rPr>
          <w:w w:val="105"/>
        </w:rPr>
        <w:t xml:space="preserve"> </w:t>
      </w:r>
      <w:r>
        <w:rPr>
          <w:w w:val="105"/>
        </w:rPr>
        <w:t>simulations</w:t>
      </w:r>
      <w:r w:rsidR="00DB52C2">
        <w:rPr>
          <w:w w:val="105"/>
        </w:rPr>
        <w:t xml:space="preserve"> </w:t>
      </w:r>
      <w:r>
        <w:rPr>
          <w:w w:val="105"/>
        </w:rPr>
        <w:t>performed in</w:t>
      </w:r>
    </w:p>
    <w:p w14:paraId="10700E64" w14:textId="77777777" w:rsidR="00430DE3" w:rsidRDefault="00430DE3">
      <w:pPr>
        <w:spacing w:line="415" w:lineRule="auto"/>
        <w:jc w:val="both"/>
        <w:sectPr w:rsidR="00430DE3">
          <w:pgSz w:w="12240" w:h="15840"/>
          <w:pgMar w:top="1440" w:right="1680" w:bottom="1380" w:left="1700" w:header="0" w:footer="1182" w:gutter="0"/>
          <w:cols w:space="720"/>
        </w:sectPr>
      </w:pPr>
    </w:p>
    <w:p w14:paraId="35E4CDE6" w14:textId="643DA3A4" w:rsidR="00430DE3" w:rsidRDefault="008F0850">
      <w:pPr>
        <w:pStyle w:val="BodyText"/>
        <w:spacing w:before="35" w:line="415" w:lineRule="auto"/>
        <w:ind w:left="100" w:right="118"/>
        <w:jc w:val="both"/>
      </w:pPr>
      <w:r>
        <w:rPr>
          <w:w w:val="105"/>
        </w:rPr>
        <w:lastRenderedPageBreak/>
        <w:t>MCNP and SCALE utilized the ENDF/B-VII.1 library [</w:t>
      </w:r>
      <w:hyperlink w:anchor="_bookmark134" w:history="1">
        <w:r>
          <w:rPr>
            <w:w w:val="105"/>
          </w:rPr>
          <w:t>1</w:t>
        </w:r>
      </w:hyperlink>
      <w:r>
        <w:rPr>
          <w:w w:val="105"/>
        </w:rPr>
        <w:t xml:space="preserve">]. ENDF is a </w:t>
      </w:r>
      <w:proofErr w:type="spellStart"/>
      <w:r>
        <w:rPr>
          <w:w w:val="105"/>
        </w:rPr>
        <w:t>comprehen</w:t>
      </w:r>
      <w:proofErr w:type="spellEnd"/>
      <w:r>
        <w:rPr>
          <w:w w:val="105"/>
        </w:rPr>
        <w:t xml:space="preserve">- </w:t>
      </w:r>
      <w:proofErr w:type="spellStart"/>
      <w:r>
        <w:rPr>
          <w:w w:val="105"/>
        </w:rPr>
        <w:t>sive</w:t>
      </w:r>
      <w:proofErr w:type="spellEnd"/>
      <w:r>
        <w:rPr>
          <w:w w:val="105"/>
        </w:rPr>
        <w:t xml:space="preserve"> nuclear library </w:t>
      </w:r>
      <w:del w:id="376" w:author="Bucy, Anna M Ctr USAF AETC AFIT/ENP" w:date="2019-01-07T16:15:00Z">
        <w:r w:rsidDel="00A5035E">
          <w:rPr>
            <w:w w:val="105"/>
          </w:rPr>
          <w:delText xml:space="preserve">which </w:delText>
        </w:r>
      </w:del>
      <w:ins w:id="377" w:author="Bucy, Anna M Ctr USAF AETC AFIT/ENP" w:date="2019-01-07T16:15:00Z">
        <w:r w:rsidR="00A5035E">
          <w:rPr>
            <w:w w:val="105"/>
          </w:rPr>
          <w:t xml:space="preserve">that </w:t>
        </w:r>
      </w:ins>
      <w:r>
        <w:rPr>
          <w:w w:val="105"/>
        </w:rPr>
        <w:t xml:space="preserve">contains the data necessary for the transport calculation. ENDF/B-VII.1 was also used for response functions not available in IRDFF or where the IRDFF data was consistent with ENDF. The multi-group nuclear data transport calculations were performed with the 252 group SCALE library based </w:t>
      </w:r>
      <w:proofErr w:type="gramStart"/>
      <w:r>
        <w:rPr>
          <w:w w:val="105"/>
        </w:rPr>
        <w:t>on</w:t>
      </w:r>
      <w:r w:rsidR="00DB52C2">
        <w:rPr>
          <w:w w:val="105"/>
        </w:rPr>
        <w:t xml:space="preserve">  </w:t>
      </w:r>
      <w:r>
        <w:rPr>
          <w:w w:val="105"/>
        </w:rPr>
        <w:t>ENDF</w:t>
      </w:r>
      <w:proofErr w:type="gramEnd"/>
      <w:r>
        <w:rPr>
          <w:w w:val="105"/>
        </w:rPr>
        <w:t>/B-</w:t>
      </w:r>
    </w:p>
    <w:p w14:paraId="25BBB38B" w14:textId="77777777" w:rsidR="00430DE3" w:rsidRDefault="008F0850">
      <w:pPr>
        <w:pStyle w:val="BodyText"/>
        <w:spacing w:before="8" w:line="415" w:lineRule="auto"/>
        <w:ind w:left="100" w:right="117"/>
        <w:jc w:val="both"/>
      </w:pPr>
      <w:r>
        <w:rPr>
          <w:w w:val="105"/>
        </w:rPr>
        <w:t xml:space="preserve">VII.1. The </w:t>
      </w:r>
      <w:proofErr w:type="gramStart"/>
      <w:r>
        <w:rPr>
          <w:w w:val="105"/>
        </w:rPr>
        <w:t>252 group</w:t>
      </w:r>
      <w:proofErr w:type="gramEnd"/>
      <w:r>
        <w:rPr>
          <w:w w:val="105"/>
        </w:rPr>
        <w:t xml:space="preserve"> structure is the largest fidelity multi-group SCALE library with samples distributed to utilize in Sampler. The activation foil reactions largely utilized the IRDFF v.1.05 library [</w:t>
      </w:r>
      <w:hyperlink w:anchor="_bookmark184" w:history="1">
        <w:r>
          <w:rPr>
            <w:w w:val="105"/>
          </w:rPr>
          <w:t>51</w:t>
        </w:r>
      </w:hyperlink>
      <w:r>
        <w:rPr>
          <w:w w:val="105"/>
        </w:rPr>
        <w:t>].</w:t>
      </w:r>
    </w:p>
    <w:p w14:paraId="2CE39DCF" w14:textId="77777777" w:rsidR="00430DE3" w:rsidRDefault="008F0850">
      <w:pPr>
        <w:pStyle w:val="BodyText"/>
        <w:spacing w:before="8" w:line="412" w:lineRule="auto"/>
        <w:ind w:left="100" w:right="117" w:firstLine="422"/>
        <w:jc w:val="both"/>
      </w:pPr>
      <w:r>
        <w:rPr>
          <w:w w:val="105"/>
        </w:rPr>
        <w:t xml:space="preserve">It is commonplace for nuclear data libraries to have equivalent information when drawing from the same experimental sources or from each other directly; however, differences do arise in the evaluated data as highlighted in Figure </w:t>
      </w:r>
      <w:hyperlink w:anchor="_bookmark68" w:history="1">
        <w:r>
          <w:rPr>
            <w:w w:val="105"/>
          </w:rPr>
          <w:t>23</w:t>
        </w:r>
      </w:hyperlink>
      <w:r>
        <w:rPr>
          <w:w w:val="105"/>
        </w:rPr>
        <w:t xml:space="preserve">. While there is good agreement in the </w:t>
      </w:r>
      <w:r>
        <w:rPr>
          <w:w w:val="105"/>
          <w:position w:val="9"/>
          <w:sz w:val="16"/>
        </w:rPr>
        <w:t xml:space="preserve">197 </w:t>
      </w:r>
      <w:r>
        <w:rPr>
          <w:w w:val="105"/>
        </w:rPr>
        <w:t>Au (</w:t>
      </w:r>
      <w:proofErr w:type="spellStart"/>
      <w:proofErr w:type="gramStart"/>
      <w:r>
        <w:rPr>
          <w:w w:val="105"/>
        </w:rPr>
        <w:t>n,g</w:t>
      </w:r>
      <w:proofErr w:type="spellEnd"/>
      <w:proofErr w:type="gramEnd"/>
      <w:r>
        <w:rPr>
          <w:w w:val="105"/>
        </w:rPr>
        <w:t>) uncertainty, IRDFF had a much larger uncertainty from 1 to 4 keV, and the SCALE 252 group library drops to zero uncertainty after approximately 2.5 MeV. Some of the deviations were based on the group structure utilized.</w:t>
      </w:r>
    </w:p>
    <w:p w14:paraId="3329DE86" w14:textId="41D195DA" w:rsidR="00430DE3" w:rsidRDefault="008F0850">
      <w:pPr>
        <w:pStyle w:val="BodyText"/>
        <w:spacing w:before="10" w:line="410" w:lineRule="auto"/>
        <w:ind w:left="100" w:right="117" w:firstLine="351"/>
        <w:jc w:val="both"/>
      </w:pPr>
      <w:r>
        <w:rPr>
          <w:w w:val="105"/>
        </w:rPr>
        <w:t>A few reactions utilized the SCALE ENDF data when the SCALE 252 group</w:t>
      </w:r>
      <w:r w:rsidR="00DB52C2">
        <w:rPr>
          <w:w w:val="105"/>
        </w:rPr>
        <w:t xml:space="preserve"> </w:t>
      </w:r>
      <w:r>
        <w:rPr>
          <w:w w:val="105"/>
        </w:rPr>
        <w:t xml:space="preserve">data </w:t>
      </w:r>
      <w:proofErr w:type="gramStart"/>
      <w:r>
        <w:rPr>
          <w:spacing w:val="-3"/>
          <w:w w:val="105"/>
        </w:rPr>
        <w:t>was</w:t>
      </w:r>
      <w:proofErr w:type="gramEnd"/>
      <w:r>
        <w:rPr>
          <w:spacing w:val="-3"/>
          <w:w w:val="105"/>
        </w:rPr>
        <w:t xml:space="preserve"> </w:t>
      </w:r>
      <w:r>
        <w:rPr>
          <w:w w:val="105"/>
        </w:rPr>
        <w:t xml:space="preserve">consistent with the IRDFF or data </w:t>
      </w:r>
      <w:r>
        <w:rPr>
          <w:spacing w:val="-3"/>
          <w:w w:val="105"/>
        </w:rPr>
        <w:t xml:space="preserve">was </w:t>
      </w:r>
      <w:r>
        <w:rPr>
          <w:w w:val="105"/>
        </w:rPr>
        <w:t xml:space="preserve">not </w:t>
      </w:r>
      <w:r>
        <w:rPr>
          <w:spacing w:val="-3"/>
          <w:w w:val="105"/>
        </w:rPr>
        <w:t xml:space="preserve">available </w:t>
      </w:r>
      <w:r>
        <w:rPr>
          <w:w w:val="105"/>
        </w:rPr>
        <w:t xml:space="preserve">in the IRDFF. The activation foils and tallied reactions that did not use the IRDFF were </w:t>
      </w:r>
      <w:r>
        <w:rPr>
          <w:spacing w:val="2"/>
          <w:w w:val="105"/>
          <w:position w:val="9"/>
          <w:sz w:val="16"/>
        </w:rPr>
        <w:t>55</w:t>
      </w:r>
      <w:r>
        <w:rPr>
          <w:spacing w:val="2"/>
          <w:w w:val="105"/>
        </w:rPr>
        <w:t xml:space="preserve">Mn </w:t>
      </w:r>
      <w:r>
        <w:rPr>
          <w:w w:val="105"/>
        </w:rPr>
        <w:t>(</w:t>
      </w:r>
      <w:proofErr w:type="spellStart"/>
      <w:proofErr w:type="gramStart"/>
      <w:r>
        <w:rPr>
          <w:w w:val="105"/>
        </w:rPr>
        <w:t>n,g</w:t>
      </w:r>
      <w:proofErr w:type="spellEnd"/>
      <w:proofErr w:type="gramEnd"/>
      <w:r>
        <w:rPr>
          <w:w w:val="105"/>
        </w:rPr>
        <w:t xml:space="preserve">), </w:t>
      </w:r>
      <w:r>
        <w:rPr>
          <w:spacing w:val="2"/>
          <w:w w:val="105"/>
          <w:position w:val="9"/>
          <w:sz w:val="16"/>
        </w:rPr>
        <w:t>XXX</w:t>
      </w:r>
      <w:r>
        <w:rPr>
          <w:rFonts w:ascii="Bookman Old Style"/>
          <w:i/>
          <w:spacing w:val="2"/>
          <w:w w:val="105"/>
        </w:rPr>
        <w:t xml:space="preserve">U </w:t>
      </w:r>
      <w:r>
        <w:rPr>
          <w:spacing w:val="2"/>
          <w:w w:val="105"/>
        </w:rPr>
        <w:t>(</w:t>
      </w:r>
      <w:proofErr w:type="spellStart"/>
      <w:r>
        <w:rPr>
          <w:spacing w:val="2"/>
          <w:w w:val="105"/>
        </w:rPr>
        <w:t>n,f</w:t>
      </w:r>
      <w:proofErr w:type="spellEnd"/>
      <w:r>
        <w:rPr>
          <w:spacing w:val="2"/>
          <w:w w:val="105"/>
        </w:rPr>
        <w:t xml:space="preserve">), </w:t>
      </w:r>
      <w:r>
        <w:rPr>
          <w:w w:val="105"/>
        </w:rPr>
        <w:t xml:space="preserve">and </w:t>
      </w:r>
      <w:r>
        <w:rPr>
          <w:spacing w:val="2"/>
          <w:w w:val="105"/>
          <w:position w:val="9"/>
          <w:sz w:val="16"/>
        </w:rPr>
        <w:t>186</w:t>
      </w:r>
      <w:r>
        <w:rPr>
          <w:spacing w:val="2"/>
          <w:w w:val="105"/>
        </w:rPr>
        <w:t xml:space="preserve">W </w:t>
      </w:r>
      <w:r>
        <w:rPr>
          <w:w w:val="105"/>
        </w:rPr>
        <w:t>(</w:t>
      </w:r>
      <w:proofErr w:type="spellStart"/>
      <w:r>
        <w:rPr>
          <w:w w:val="105"/>
        </w:rPr>
        <w:t>n,g</w:t>
      </w:r>
      <w:proofErr w:type="spellEnd"/>
      <w:r>
        <w:rPr>
          <w:w w:val="105"/>
        </w:rPr>
        <w:t xml:space="preserve">). A comparison between the uncertainties for </w:t>
      </w:r>
      <w:r>
        <w:rPr>
          <w:w w:val="105"/>
          <w:position w:val="9"/>
          <w:sz w:val="16"/>
        </w:rPr>
        <w:t>55</w:t>
      </w:r>
      <w:proofErr w:type="gramStart"/>
      <w:r>
        <w:rPr>
          <w:w w:val="105"/>
        </w:rPr>
        <w:t>Mn(</w:t>
      </w:r>
      <w:proofErr w:type="gramEnd"/>
      <w:r>
        <w:rPr>
          <w:rFonts w:ascii="Bookman Old Style"/>
          <w:i/>
          <w:w w:val="105"/>
        </w:rPr>
        <w:t xml:space="preserve">n, </w:t>
      </w:r>
      <w:r>
        <w:rPr>
          <w:rFonts w:ascii="Bookman Old Style"/>
          <w:i/>
          <w:spacing w:val="4"/>
          <w:w w:val="105"/>
        </w:rPr>
        <w:t>g</w:t>
      </w:r>
      <w:r>
        <w:rPr>
          <w:spacing w:val="4"/>
          <w:w w:val="105"/>
        </w:rPr>
        <w:t>)</w:t>
      </w:r>
      <w:r>
        <w:rPr>
          <w:spacing w:val="71"/>
          <w:w w:val="105"/>
        </w:rPr>
        <w:t xml:space="preserve"> </w:t>
      </w:r>
      <w:r>
        <w:rPr>
          <w:w w:val="105"/>
        </w:rPr>
        <w:t xml:space="preserve">is shown in Figure </w:t>
      </w:r>
      <w:hyperlink w:anchor="_bookmark69" w:history="1">
        <w:r>
          <w:rPr>
            <w:w w:val="105"/>
          </w:rPr>
          <w:t>24</w:t>
        </w:r>
      </w:hyperlink>
      <w:r>
        <w:rPr>
          <w:w w:val="105"/>
        </w:rPr>
        <w:t xml:space="preserve">. Overall, there </w:t>
      </w:r>
      <w:r>
        <w:rPr>
          <w:spacing w:val="-3"/>
          <w:w w:val="105"/>
        </w:rPr>
        <w:t xml:space="preserve">was </w:t>
      </w:r>
      <w:r>
        <w:rPr>
          <w:w w:val="105"/>
        </w:rPr>
        <w:t xml:space="preserve">agreement between the uncertainties. The energy region where the uncertainty has been truncated encompassed a negligible percentage of the reactions, so the </w:t>
      </w:r>
      <w:del w:id="378" w:author="Bucy, Anna M Ctr USAF AETC AFIT/ENP" w:date="2019-01-07T16:17:00Z">
        <w:r w:rsidDel="00A5035E">
          <w:rPr>
            <w:w w:val="105"/>
          </w:rPr>
          <w:delText xml:space="preserve">impact </w:delText>
        </w:r>
      </w:del>
      <w:ins w:id="379" w:author="Bucy, Anna M Ctr USAF AETC AFIT/ENP" w:date="2019-01-07T16:17:00Z">
        <w:r w:rsidR="00A5035E">
          <w:rPr>
            <w:w w:val="105"/>
          </w:rPr>
          <w:t xml:space="preserve">effect </w:t>
        </w:r>
      </w:ins>
      <w:r>
        <w:rPr>
          <w:w w:val="105"/>
        </w:rPr>
        <w:t>is</w:t>
      </w:r>
      <w:r w:rsidR="00DB52C2">
        <w:rPr>
          <w:w w:val="105"/>
        </w:rPr>
        <w:t xml:space="preserve"> </w:t>
      </w:r>
      <w:r>
        <w:rPr>
          <w:w w:val="105"/>
        </w:rPr>
        <w:t>minimal.</w:t>
      </w:r>
    </w:p>
    <w:p w14:paraId="684A89BA" w14:textId="77777777" w:rsidR="00430DE3" w:rsidRDefault="00430DE3">
      <w:pPr>
        <w:pStyle w:val="BodyText"/>
        <w:spacing w:before="2"/>
        <w:rPr>
          <w:sz w:val="30"/>
        </w:rPr>
      </w:pPr>
    </w:p>
    <w:p w14:paraId="0E92969D" w14:textId="77777777" w:rsidR="00430DE3" w:rsidRDefault="008F0850">
      <w:pPr>
        <w:pStyle w:val="Heading2"/>
        <w:numPr>
          <w:ilvl w:val="2"/>
          <w:numId w:val="12"/>
        </w:numPr>
        <w:tabs>
          <w:tab w:val="left" w:pos="1273"/>
          <w:tab w:val="left" w:pos="1274"/>
        </w:tabs>
      </w:pPr>
      <w:bookmarkStart w:id="380" w:name="MCNP"/>
      <w:bookmarkStart w:id="381" w:name="_bookmark67"/>
      <w:bookmarkEnd w:id="380"/>
      <w:bookmarkEnd w:id="381"/>
      <w:r>
        <w:rPr>
          <w:w w:val="115"/>
        </w:rPr>
        <w:t>MCNP</w:t>
      </w:r>
    </w:p>
    <w:p w14:paraId="28A8CA0C" w14:textId="77777777" w:rsidR="00430DE3" w:rsidRDefault="00430DE3">
      <w:pPr>
        <w:pStyle w:val="BodyText"/>
        <w:spacing w:before="11"/>
        <w:rPr>
          <w:b/>
          <w:sz w:val="30"/>
        </w:rPr>
      </w:pPr>
    </w:p>
    <w:p w14:paraId="6E5BECFF" w14:textId="77777777" w:rsidR="00430DE3" w:rsidRDefault="008F0850">
      <w:pPr>
        <w:pStyle w:val="BodyText"/>
        <w:spacing w:line="415" w:lineRule="auto"/>
        <w:ind w:left="100" w:right="117" w:firstLine="447"/>
        <w:jc w:val="both"/>
      </w:pPr>
      <w:r>
        <w:rPr>
          <w:w w:val="105"/>
        </w:rPr>
        <w:t xml:space="preserve">A continuous energy radiation transport simulation </w:t>
      </w:r>
      <w:r>
        <w:rPr>
          <w:spacing w:val="-3"/>
          <w:w w:val="105"/>
        </w:rPr>
        <w:t>was</w:t>
      </w:r>
      <w:r w:rsidR="00DB52C2">
        <w:rPr>
          <w:spacing w:val="-3"/>
          <w:w w:val="105"/>
        </w:rPr>
        <w:t xml:space="preserve"> </w:t>
      </w:r>
      <w:r>
        <w:rPr>
          <w:w w:val="105"/>
        </w:rPr>
        <w:t>performed in MCNP</w:t>
      </w:r>
      <w:proofErr w:type="gramStart"/>
      <w:r>
        <w:rPr>
          <w:w w:val="105"/>
        </w:rPr>
        <w:t>5</w:t>
      </w:r>
      <w:r w:rsidR="00DB52C2">
        <w:rPr>
          <w:w w:val="105"/>
        </w:rPr>
        <w:t xml:space="preserve"> </w:t>
      </w:r>
      <w:r>
        <w:rPr>
          <w:w w:val="105"/>
        </w:rPr>
        <w:t xml:space="preserve"> in</w:t>
      </w:r>
      <w:proofErr w:type="gramEnd"/>
      <w:r>
        <w:rPr>
          <w:w w:val="105"/>
        </w:rPr>
        <w:t xml:space="preserve"> collaboration with the NIF [</w:t>
      </w:r>
      <w:hyperlink w:anchor="_bookmark211" w:history="1">
        <w:r>
          <w:rPr>
            <w:w w:val="105"/>
          </w:rPr>
          <w:t>78</w:t>
        </w:r>
      </w:hyperlink>
      <w:r>
        <w:rPr>
          <w:w w:val="105"/>
        </w:rPr>
        <w:t>].</w:t>
      </w:r>
      <w:r w:rsidR="00DB52C2">
        <w:rPr>
          <w:w w:val="105"/>
        </w:rPr>
        <w:t xml:space="preserve"> </w:t>
      </w:r>
      <w:r>
        <w:rPr>
          <w:w w:val="105"/>
        </w:rPr>
        <w:t xml:space="preserve">The NIF model in MCNP5 has been </w:t>
      </w:r>
      <w:proofErr w:type="gramStart"/>
      <w:r>
        <w:rPr>
          <w:w w:val="105"/>
        </w:rPr>
        <w:t>utilized</w:t>
      </w:r>
      <w:r w:rsidR="00DB52C2">
        <w:rPr>
          <w:w w:val="105"/>
        </w:rPr>
        <w:t xml:space="preserve"> </w:t>
      </w:r>
      <w:r>
        <w:rPr>
          <w:spacing w:val="58"/>
          <w:w w:val="105"/>
        </w:rPr>
        <w:t xml:space="preserve"> </w:t>
      </w:r>
      <w:r>
        <w:rPr>
          <w:w w:val="105"/>
        </w:rPr>
        <w:t>for</w:t>
      </w:r>
      <w:proofErr w:type="gramEnd"/>
    </w:p>
    <w:p w14:paraId="579FED25" w14:textId="77777777" w:rsidR="00430DE3" w:rsidRDefault="00430DE3">
      <w:pPr>
        <w:spacing w:line="415" w:lineRule="auto"/>
        <w:jc w:val="both"/>
        <w:sectPr w:rsidR="00430DE3">
          <w:pgSz w:w="12240" w:h="15840"/>
          <w:pgMar w:top="1420" w:right="1680" w:bottom="1380" w:left="1700" w:header="0" w:footer="1182" w:gutter="0"/>
          <w:cols w:space="720"/>
        </w:sectPr>
      </w:pPr>
    </w:p>
    <w:p w14:paraId="2D597DAF" w14:textId="77777777" w:rsidR="00430DE3" w:rsidRDefault="008F0850">
      <w:pPr>
        <w:pStyle w:val="BodyText"/>
        <w:ind w:left="100"/>
        <w:rPr>
          <w:sz w:val="20"/>
        </w:rPr>
      </w:pPr>
      <w:r>
        <w:rPr>
          <w:noProof/>
          <w:sz w:val="20"/>
        </w:rPr>
        <w:lastRenderedPageBreak/>
        <w:drawing>
          <wp:inline distT="0" distB="0" distL="0" distR="0" wp14:anchorId="09E27A09" wp14:editId="50706C3B">
            <wp:extent cx="5431345" cy="4057173"/>
            <wp:effectExtent l="0" t="0" r="0" b="0"/>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7" cstate="print"/>
                    <a:stretch>
                      <a:fillRect/>
                    </a:stretch>
                  </pic:blipFill>
                  <pic:spPr>
                    <a:xfrm>
                      <a:off x="0" y="0"/>
                      <a:ext cx="5431345" cy="4057173"/>
                    </a:xfrm>
                    <a:prstGeom prst="rect">
                      <a:avLst/>
                    </a:prstGeom>
                  </pic:spPr>
                </pic:pic>
              </a:graphicData>
            </a:graphic>
          </wp:inline>
        </w:drawing>
      </w:r>
    </w:p>
    <w:p w14:paraId="5D3762DC" w14:textId="77777777" w:rsidR="00430DE3" w:rsidRDefault="00430DE3">
      <w:pPr>
        <w:pStyle w:val="BodyText"/>
        <w:spacing w:before="8"/>
        <w:rPr>
          <w:sz w:val="15"/>
        </w:rPr>
      </w:pPr>
    </w:p>
    <w:p w14:paraId="30D88C48" w14:textId="77777777" w:rsidR="00430DE3" w:rsidRDefault="008F0850">
      <w:pPr>
        <w:spacing w:before="58" w:line="240" w:lineRule="exact"/>
        <w:ind w:left="100" w:right="118"/>
        <w:jc w:val="both"/>
        <w:rPr>
          <w:b/>
          <w:sz w:val="20"/>
        </w:rPr>
      </w:pPr>
      <w:bookmarkStart w:id="382" w:name="_bookmark68"/>
      <w:bookmarkEnd w:id="382"/>
      <w:r>
        <w:rPr>
          <w:b/>
          <w:w w:val="115"/>
          <w:sz w:val="20"/>
        </w:rPr>
        <w:t>Figure 23. Comparison between IRDFF v.1.05, ENDF/B-VII.1, and SCALE 252 Group ENDF/B-VII.1</w:t>
      </w:r>
      <w:r w:rsidR="00DB52C2">
        <w:rPr>
          <w:b/>
          <w:w w:val="115"/>
          <w:sz w:val="20"/>
        </w:rPr>
        <w:t xml:space="preserve"> </w:t>
      </w:r>
      <w:r>
        <w:rPr>
          <w:rFonts w:ascii="Bookman Old Style"/>
          <w:b/>
          <w:w w:val="115"/>
          <w:position w:val="7"/>
          <w:sz w:val="14"/>
        </w:rPr>
        <w:t>197</w:t>
      </w:r>
      <w:r>
        <w:rPr>
          <w:b/>
          <w:w w:val="115"/>
          <w:sz w:val="20"/>
        </w:rPr>
        <w:t>Au</w:t>
      </w:r>
      <w:r w:rsidR="00DB52C2">
        <w:rPr>
          <w:b/>
          <w:w w:val="115"/>
          <w:sz w:val="20"/>
        </w:rPr>
        <w:t xml:space="preserve"> </w:t>
      </w:r>
      <w:r>
        <w:rPr>
          <w:b/>
          <w:w w:val="115"/>
          <w:sz w:val="20"/>
        </w:rPr>
        <w:t>(</w:t>
      </w:r>
      <w:proofErr w:type="spellStart"/>
      <w:proofErr w:type="gramStart"/>
      <w:r>
        <w:rPr>
          <w:b/>
          <w:w w:val="115"/>
          <w:sz w:val="20"/>
        </w:rPr>
        <w:t>n,g</w:t>
      </w:r>
      <w:proofErr w:type="spellEnd"/>
      <w:proofErr w:type="gramEnd"/>
      <w:r>
        <w:rPr>
          <w:b/>
          <w:w w:val="115"/>
          <w:sz w:val="20"/>
        </w:rPr>
        <w:t>)</w:t>
      </w:r>
      <w:r w:rsidR="00DB52C2">
        <w:rPr>
          <w:b/>
          <w:w w:val="115"/>
          <w:sz w:val="20"/>
        </w:rPr>
        <w:t xml:space="preserve"> </w:t>
      </w:r>
      <w:r>
        <w:rPr>
          <w:b/>
          <w:w w:val="115"/>
          <w:sz w:val="20"/>
        </w:rPr>
        <w:t>reaction</w:t>
      </w:r>
      <w:r w:rsidR="00DB52C2">
        <w:rPr>
          <w:b/>
          <w:w w:val="115"/>
          <w:sz w:val="20"/>
        </w:rPr>
        <w:t xml:space="preserve"> </w:t>
      </w:r>
      <w:r>
        <w:rPr>
          <w:b/>
          <w:w w:val="115"/>
          <w:sz w:val="20"/>
        </w:rPr>
        <w:t>cross-section uncertainties.</w:t>
      </w:r>
    </w:p>
    <w:p w14:paraId="7E8A7161" w14:textId="77777777" w:rsidR="00430DE3" w:rsidRDefault="00430DE3">
      <w:pPr>
        <w:pStyle w:val="BodyText"/>
        <w:spacing w:before="2"/>
        <w:rPr>
          <w:b/>
        </w:rPr>
      </w:pPr>
    </w:p>
    <w:p w14:paraId="202CA488" w14:textId="77777777" w:rsidR="00430DE3" w:rsidRDefault="008F0850">
      <w:pPr>
        <w:pStyle w:val="BodyText"/>
        <w:spacing w:line="478" w:lineRule="exact"/>
        <w:ind w:left="100" w:right="117"/>
        <w:jc w:val="both"/>
      </w:pPr>
      <w:r>
        <w:rPr>
          <w:w w:val="105"/>
        </w:rPr>
        <w:t xml:space="preserve">numerous experiments and moving from MCNP to other radiation transport </w:t>
      </w:r>
      <w:proofErr w:type="gramStart"/>
      <w:r>
        <w:rPr>
          <w:w w:val="105"/>
        </w:rPr>
        <w:t>codes</w:t>
      </w:r>
      <w:r w:rsidR="00DB52C2">
        <w:rPr>
          <w:w w:val="105"/>
        </w:rPr>
        <w:t xml:space="preserve">  </w:t>
      </w:r>
      <w:r>
        <w:rPr>
          <w:w w:val="105"/>
        </w:rPr>
        <w:t>is</w:t>
      </w:r>
      <w:proofErr w:type="gramEnd"/>
      <w:r>
        <w:rPr>
          <w:w w:val="105"/>
        </w:rPr>
        <w:t xml:space="preserve"> cumbersome due to the high fidelity model that has been built up. </w:t>
      </w:r>
      <w:r>
        <w:rPr>
          <w:spacing w:val="-7"/>
          <w:w w:val="105"/>
        </w:rPr>
        <w:t xml:space="preserve">ETA </w:t>
      </w:r>
      <w:r>
        <w:rPr>
          <w:spacing w:val="-3"/>
          <w:w w:val="105"/>
        </w:rPr>
        <w:t xml:space="preserve">was </w:t>
      </w:r>
      <w:r>
        <w:rPr>
          <w:w w:val="105"/>
        </w:rPr>
        <w:t xml:space="preserve">modeled in the full NIF chamber including </w:t>
      </w:r>
      <w:r>
        <w:rPr>
          <w:spacing w:val="-4"/>
          <w:w w:val="105"/>
        </w:rPr>
        <w:t xml:space="preserve">TARPOS </w:t>
      </w:r>
      <w:r>
        <w:rPr>
          <w:w w:val="105"/>
        </w:rPr>
        <w:t xml:space="preserve">90-239, </w:t>
      </w:r>
      <w:r>
        <w:rPr>
          <w:spacing w:val="-4"/>
          <w:w w:val="105"/>
        </w:rPr>
        <w:t xml:space="preserve">TANDM </w:t>
      </w:r>
      <w:r>
        <w:rPr>
          <w:w w:val="105"/>
        </w:rPr>
        <w:t xml:space="preserve">90-124 with mounted </w:t>
      </w:r>
      <w:r>
        <w:rPr>
          <w:spacing w:val="-5"/>
          <w:w w:val="105"/>
        </w:rPr>
        <w:t xml:space="preserve">ETA, </w:t>
      </w:r>
      <w:r>
        <w:rPr>
          <w:spacing w:val="-4"/>
          <w:w w:val="105"/>
        </w:rPr>
        <w:t xml:space="preserve">TANDM </w:t>
      </w:r>
      <w:r>
        <w:rPr>
          <w:w w:val="105"/>
        </w:rPr>
        <w:t>90-348 with diagnostics, the polar DIM, and the first panel walls [</w:t>
      </w:r>
      <w:hyperlink w:anchor="_bookmark212" w:history="1">
        <w:r>
          <w:rPr>
            <w:w w:val="105"/>
          </w:rPr>
          <w:t>79</w:t>
        </w:r>
      </w:hyperlink>
      <w:r>
        <w:rPr>
          <w:w w:val="105"/>
        </w:rPr>
        <w:t>]. The ancillary equipment and surroundings were incorporated into the model to account for ‘room return’ in the NIF chamber.</w:t>
      </w:r>
      <w:r w:rsidR="00DB52C2">
        <w:rPr>
          <w:w w:val="105"/>
        </w:rPr>
        <w:t xml:space="preserve"> </w:t>
      </w:r>
      <w:r>
        <w:rPr>
          <w:w w:val="105"/>
        </w:rPr>
        <w:t xml:space="preserve"> The mean flux at the</w:t>
      </w:r>
      <w:r w:rsidR="00DB52C2">
        <w:rPr>
          <w:w w:val="105"/>
        </w:rPr>
        <w:t xml:space="preserve">  </w:t>
      </w:r>
      <w:r>
        <w:rPr>
          <w:w w:val="105"/>
        </w:rPr>
        <w:t xml:space="preserve"> HEU sample, expected activities of foils, and fission numbers were determined using 2 </w:t>
      </w:r>
      <w:r>
        <w:rPr>
          <w:rFonts w:ascii="Lucida Sans Unicode" w:hAnsi="Lucida Sans Unicode"/>
          <w:w w:val="105"/>
        </w:rPr>
        <w:t xml:space="preserve">× </w:t>
      </w:r>
      <w:r>
        <w:rPr>
          <w:w w:val="105"/>
        </w:rPr>
        <w:t>10</w:t>
      </w:r>
      <w:r>
        <w:rPr>
          <w:w w:val="105"/>
          <w:position w:val="9"/>
          <w:sz w:val="16"/>
        </w:rPr>
        <w:t xml:space="preserve">11 </w:t>
      </w:r>
      <w:r>
        <w:rPr>
          <w:w w:val="105"/>
        </w:rPr>
        <w:t>source particles. The variance reduction techniques utilized were the SSR and importance</w:t>
      </w:r>
      <w:r>
        <w:rPr>
          <w:spacing w:val="28"/>
          <w:w w:val="105"/>
        </w:rPr>
        <w:t xml:space="preserve"> </w:t>
      </w:r>
      <w:r>
        <w:rPr>
          <w:w w:val="105"/>
        </w:rPr>
        <w:t>cells.</w:t>
      </w:r>
    </w:p>
    <w:p w14:paraId="6BB0A67B" w14:textId="77777777" w:rsidR="00430DE3" w:rsidRDefault="008F0850">
      <w:pPr>
        <w:pStyle w:val="BodyText"/>
        <w:spacing w:before="158" w:line="415" w:lineRule="auto"/>
        <w:ind w:left="100" w:right="23" w:firstLine="351"/>
      </w:pPr>
      <w:r>
        <w:rPr>
          <w:w w:val="105"/>
        </w:rPr>
        <w:t xml:space="preserve">The MCNP SSR file </w:t>
      </w:r>
      <w:r>
        <w:rPr>
          <w:spacing w:val="-3"/>
          <w:w w:val="105"/>
        </w:rPr>
        <w:t xml:space="preserve">was </w:t>
      </w:r>
      <w:r>
        <w:rPr>
          <w:w w:val="105"/>
        </w:rPr>
        <w:t>used to create sources representing the incident flux from the DT source and room return from supporting equipment.</w:t>
      </w:r>
      <w:r w:rsidR="00DB52C2">
        <w:rPr>
          <w:w w:val="105"/>
        </w:rPr>
        <w:t xml:space="preserve"> </w:t>
      </w:r>
      <w:r>
        <w:rPr>
          <w:w w:val="105"/>
        </w:rPr>
        <w:t xml:space="preserve">The SSR </w:t>
      </w:r>
      <w:proofErr w:type="gramStart"/>
      <w:r>
        <w:rPr>
          <w:w w:val="105"/>
        </w:rPr>
        <w:t>surfaces</w:t>
      </w:r>
      <w:r w:rsidR="00DB52C2">
        <w:rPr>
          <w:w w:val="105"/>
        </w:rPr>
        <w:t xml:space="preserve"> </w:t>
      </w:r>
      <w:r>
        <w:rPr>
          <w:w w:val="105"/>
        </w:rPr>
        <w:t xml:space="preserve"> were</w:t>
      </w:r>
      <w:proofErr w:type="gramEnd"/>
    </w:p>
    <w:p w14:paraId="72EFBBE9" w14:textId="77777777" w:rsidR="00430DE3" w:rsidRDefault="00430DE3">
      <w:pPr>
        <w:spacing w:line="415" w:lineRule="auto"/>
        <w:sectPr w:rsidR="00430DE3">
          <w:pgSz w:w="12240" w:h="15840"/>
          <w:pgMar w:top="1440" w:right="1680" w:bottom="1380" w:left="1700" w:header="0" w:footer="1182" w:gutter="0"/>
          <w:cols w:space="720"/>
        </w:sectPr>
      </w:pPr>
    </w:p>
    <w:p w14:paraId="7208C3F7" w14:textId="77777777" w:rsidR="00430DE3" w:rsidRDefault="008F0850">
      <w:pPr>
        <w:pStyle w:val="BodyText"/>
        <w:ind w:left="100"/>
        <w:rPr>
          <w:sz w:val="20"/>
        </w:rPr>
      </w:pPr>
      <w:r>
        <w:rPr>
          <w:noProof/>
          <w:sz w:val="20"/>
        </w:rPr>
        <w:lastRenderedPageBreak/>
        <w:drawing>
          <wp:inline distT="0" distB="0" distL="0" distR="0" wp14:anchorId="03F4FFC9" wp14:editId="69056828">
            <wp:extent cx="5524690" cy="4057173"/>
            <wp:effectExtent l="0" t="0" r="0" b="0"/>
            <wp:docPr id="4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38" cstate="print"/>
                    <a:stretch>
                      <a:fillRect/>
                    </a:stretch>
                  </pic:blipFill>
                  <pic:spPr>
                    <a:xfrm>
                      <a:off x="0" y="0"/>
                      <a:ext cx="5524690" cy="4057173"/>
                    </a:xfrm>
                    <a:prstGeom prst="rect">
                      <a:avLst/>
                    </a:prstGeom>
                  </pic:spPr>
                </pic:pic>
              </a:graphicData>
            </a:graphic>
          </wp:inline>
        </w:drawing>
      </w:r>
    </w:p>
    <w:p w14:paraId="5552D157" w14:textId="77777777" w:rsidR="00430DE3" w:rsidRDefault="00430DE3">
      <w:pPr>
        <w:pStyle w:val="BodyText"/>
        <w:spacing w:before="3"/>
        <w:rPr>
          <w:sz w:val="6"/>
        </w:rPr>
      </w:pPr>
    </w:p>
    <w:p w14:paraId="6535E51F" w14:textId="77777777" w:rsidR="00430DE3" w:rsidRDefault="008F0850">
      <w:pPr>
        <w:spacing w:before="57" w:line="240" w:lineRule="exact"/>
        <w:ind w:left="100" w:right="118"/>
        <w:rPr>
          <w:b/>
          <w:sz w:val="20"/>
        </w:rPr>
      </w:pPr>
      <w:bookmarkStart w:id="383" w:name="_bookmark69"/>
      <w:bookmarkEnd w:id="383"/>
      <w:r>
        <w:rPr>
          <w:b/>
          <w:w w:val="115"/>
          <w:sz w:val="20"/>
        </w:rPr>
        <w:t>Figure 24. Comparison between IRDFF v.1.05, ENDF/B-VII.1, and SCALE 252 Group ENDF/B-VII.1</w:t>
      </w:r>
      <w:r w:rsidR="00DB52C2">
        <w:rPr>
          <w:b/>
          <w:w w:val="115"/>
          <w:sz w:val="20"/>
        </w:rPr>
        <w:t xml:space="preserve"> </w:t>
      </w:r>
      <w:r>
        <w:rPr>
          <w:rFonts w:ascii="Bookman Old Style"/>
          <w:b/>
          <w:w w:val="115"/>
          <w:position w:val="7"/>
          <w:sz w:val="14"/>
        </w:rPr>
        <w:t>55</w:t>
      </w:r>
      <w:r>
        <w:rPr>
          <w:b/>
          <w:w w:val="115"/>
          <w:sz w:val="20"/>
        </w:rPr>
        <w:t>Mn</w:t>
      </w:r>
      <w:r w:rsidR="00DB52C2">
        <w:rPr>
          <w:b/>
          <w:w w:val="115"/>
          <w:sz w:val="20"/>
        </w:rPr>
        <w:t xml:space="preserve"> </w:t>
      </w:r>
      <w:r>
        <w:rPr>
          <w:b/>
          <w:w w:val="115"/>
          <w:sz w:val="20"/>
        </w:rPr>
        <w:t>(</w:t>
      </w:r>
      <w:proofErr w:type="spellStart"/>
      <w:proofErr w:type="gramStart"/>
      <w:r>
        <w:rPr>
          <w:b/>
          <w:w w:val="115"/>
          <w:sz w:val="20"/>
        </w:rPr>
        <w:t>n,g</w:t>
      </w:r>
      <w:proofErr w:type="spellEnd"/>
      <w:proofErr w:type="gramEnd"/>
      <w:r>
        <w:rPr>
          <w:b/>
          <w:w w:val="115"/>
          <w:sz w:val="20"/>
        </w:rPr>
        <w:t>)</w:t>
      </w:r>
      <w:r w:rsidR="00DB52C2">
        <w:rPr>
          <w:b/>
          <w:w w:val="115"/>
          <w:sz w:val="20"/>
        </w:rPr>
        <w:t xml:space="preserve"> </w:t>
      </w:r>
      <w:r>
        <w:rPr>
          <w:b/>
          <w:w w:val="115"/>
          <w:sz w:val="20"/>
        </w:rPr>
        <w:t>reaction</w:t>
      </w:r>
      <w:r w:rsidR="00DB52C2">
        <w:rPr>
          <w:b/>
          <w:w w:val="115"/>
          <w:sz w:val="20"/>
        </w:rPr>
        <w:t xml:space="preserve"> </w:t>
      </w:r>
      <w:r>
        <w:rPr>
          <w:b/>
          <w:w w:val="115"/>
          <w:sz w:val="20"/>
        </w:rPr>
        <w:t>cross-section uncertainties.</w:t>
      </w:r>
    </w:p>
    <w:p w14:paraId="5FA3D364" w14:textId="77777777" w:rsidR="00430DE3" w:rsidRDefault="00430DE3">
      <w:pPr>
        <w:pStyle w:val="BodyText"/>
        <w:rPr>
          <w:b/>
          <w:sz w:val="22"/>
        </w:rPr>
      </w:pPr>
    </w:p>
    <w:p w14:paraId="2AF18A35" w14:textId="77777777" w:rsidR="00430DE3" w:rsidRDefault="008F0850">
      <w:pPr>
        <w:pStyle w:val="BodyText"/>
        <w:spacing w:before="183" w:line="415" w:lineRule="auto"/>
        <w:ind w:left="100"/>
      </w:pPr>
      <w:r>
        <w:rPr>
          <w:w w:val="105"/>
        </w:rPr>
        <w:t xml:space="preserve">a disk 17.5 cm in diameter at the front (source facing) and bottom of ETA and a connecting cylinder as shown in Figure </w:t>
      </w:r>
      <w:hyperlink w:anchor="_bookmark70" w:history="1">
        <w:r>
          <w:rPr>
            <w:w w:val="105"/>
          </w:rPr>
          <w:t>25</w:t>
        </w:r>
      </w:hyperlink>
      <w:r>
        <w:rPr>
          <w:w w:val="105"/>
        </w:rPr>
        <w:t>.</w:t>
      </w:r>
    </w:p>
    <w:p w14:paraId="0F4FD5CB" w14:textId="02CE0F57" w:rsidR="00430DE3" w:rsidRDefault="008F0850">
      <w:pPr>
        <w:pStyle w:val="BodyText"/>
        <w:spacing w:before="7" w:line="415" w:lineRule="auto"/>
        <w:ind w:left="100" w:right="117" w:firstLine="351"/>
        <w:jc w:val="both"/>
      </w:pPr>
      <w:r>
        <w:rPr>
          <w:w w:val="105"/>
        </w:rPr>
        <w:t xml:space="preserve">The normalized probability distribution functions for the source locations are shown in Figure </w:t>
      </w:r>
      <w:hyperlink w:anchor="_bookmark71" w:history="1">
        <w:r>
          <w:rPr>
            <w:w w:val="105"/>
          </w:rPr>
          <w:t>26</w:t>
        </w:r>
      </w:hyperlink>
      <w:r>
        <w:rPr>
          <w:w w:val="105"/>
        </w:rPr>
        <w:t xml:space="preserve">. The </w:t>
      </w:r>
      <w:del w:id="384" w:author="Bucy, Anna M Ctr USAF AETC AFIT/ENP" w:date="2019-01-07T16:20:00Z">
        <w:r w:rsidDel="00FC2D9D">
          <w:rPr>
            <w:w w:val="105"/>
          </w:rPr>
          <w:delText xml:space="preserve">impact </w:delText>
        </w:r>
      </w:del>
      <w:ins w:id="385" w:author="Bucy, Anna M Ctr USAF AETC AFIT/ENP" w:date="2019-01-07T16:20:00Z">
        <w:r w:rsidR="00FC2D9D">
          <w:rPr>
            <w:w w:val="105"/>
          </w:rPr>
          <w:t xml:space="preserve">effect </w:t>
        </w:r>
      </w:ins>
      <w:r>
        <w:rPr>
          <w:w w:val="105"/>
        </w:rPr>
        <w:t>of the room return in the NIF chamber is most clearly shown in the cylindrical and back surface. The front</w:t>
      </w:r>
      <w:ins w:id="386" w:author="Bucy, Anna M Ctr USAF AETC AFIT/ENP" w:date="2019-01-07T16:20:00Z">
        <w:r w:rsidR="00FC2D9D">
          <w:rPr>
            <w:w w:val="105"/>
          </w:rPr>
          <w:t>-</w:t>
        </w:r>
      </w:ins>
      <w:del w:id="387" w:author="Bucy, Anna M Ctr USAF AETC AFIT/ENP" w:date="2019-01-07T16:20:00Z">
        <w:r w:rsidDel="00FC2D9D">
          <w:rPr>
            <w:w w:val="105"/>
          </w:rPr>
          <w:delText xml:space="preserve"> </w:delText>
        </w:r>
      </w:del>
      <w:r>
        <w:rPr>
          <w:w w:val="105"/>
        </w:rPr>
        <w:t xml:space="preserve">facing surface also con- </w:t>
      </w:r>
      <w:proofErr w:type="spellStart"/>
      <w:r>
        <w:rPr>
          <w:w w:val="105"/>
        </w:rPr>
        <w:t>tains</w:t>
      </w:r>
      <w:proofErr w:type="spellEnd"/>
      <w:r>
        <w:rPr>
          <w:w w:val="105"/>
        </w:rPr>
        <w:t xml:space="preserve"> room return; </w:t>
      </w:r>
      <w:r>
        <w:rPr>
          <w:spacing w:val="-3"/>
          <w:w w:val="105"/>
        </w:rPr>
        <w:t xml:space="preserve">however, </w:t>
      </w:r>
      <w:r>
        <w:rPr>
          <w:w w:val="105"/>
        </w:rPr>
        <w:t xml:space="preserve">the source 14.03 neutrons dominated </w:t>
      </w:r>
      <w:proofErr w:type="gramStart"/>
      <w:r>
        <w:rPr>
          <w:w w:val="105"/>
        </w:rPr>
        <w:t>the</w:t>
      </w:r>
      <w:r w:rsidR="00DB52C2">
        <w:rPr>
          <w:w w:val="105"/>
        </w:rPr>
        <w:t xml:space="preserve">  </w:t>
      </w:r>
      <w:r>
        <w:rPr>
          <w:w w:val="105"/>
        </w:rPr>
        <w:t>spectrum</w:t>
      </w:r>
      <w:proofErr w:type="gramEnd"/>
      <w:r>
        <w:rPr>
          <w:w w:val="105"/>
        </w:rPr>
        <w:t>.</w:t>
      </w:r>
    </w:p>
    <w:p w14:paraId="04C98B9D" w14:textId="01F63FFC" w:rsidR="00430DE3" w:rsidRDefault="008F0850">
      <w:pPr>
        <w:pStyle w:val="BodyText"/>
        <w:spacing w:before="7" w:line="415" w:lineRule="auto"/>
        <w:ind w:left="100" w:right="117" w:firstLine="351"/>
        <w:jc w:val="both"/>
      </w:pPr>
      <w:r>
        <w:rPr>
          <w:w w:val="105"/>
        </w:rPr>
        <w:t xml:space="preserve">The MCNP5 results were used to benchmark the continuous energy solution in </w:t>
      </w:r>
      <w:r>
        <w:rPr>
          <w:spacing w:val="-4"/>
          <w:w w:val="105"/>
        </w:rPr>
        <w:t xml:space="preserve">MAVRIC. </w:t>
      </w:r>
      <w:r>
        <w:rPr>
          <w:w w:val="105"/>
        </w:rPr>
        <w:t xml:space="preserve">Although it </w:t>
      </w:r>
      <w:r>
        <w:rPr>
          <w:spacing w:val="-3"/>
          <w:w w:val="105"/>
        </w:rPr>
        <w:t xml:space="preserve">was </w:t>
      </w:r>
      <w:r>
        <w:rPr>
          <w:w w:val="105"/>
        </w:rPr>
        <w:t xml:space="preserve">not feasible to perfectly replicate the source distribution because there are many scattering angles crossing a surface in different directions, it </w:t>
      </w:r>
      <w:r>
        <w:rPr>
          <w:spacing w:val="-3"/>
          <w:w w:val="105"/>
        </w:rPr>
        <w:t xml:space="preserve">was </w:t>
      </w:r>
      <w:r>
        <w:rPr>
          <w:w w:val="105"/>
        </w:rPr>
        <w:t xml:space="preserve">possible to approximate the behavior for the purpose of quantifying the </w:t>
      </w:r>
      <w:del w:id="388" w:author="Bucy, Anna M Ctr USAF AETC AFIT/ENP" w:date="2019-01-07T16:20:00Z">
        <w:r w:rsidDel="00FC2D9D">
          <w:rPr>
            <w:w w:val="105"/>
          </w:rPr>
          <w:delText>impact</w:delText>
        </w:r>
        <w:r w:rsidR="00DB52C2" w:rsidDel="00FC2D9D">
          <w:rPr>
            <w:w w:val="105"/>
          </w:rPr>
          <w:delText xml:space="preserve"> </w:delText>
        </w:r>
      </w:del>
      <w:ins w:id="389" w:author="Bucy, Anna M Ctr USAF AETC AFIT/ENP" w:date="2019-01-07T16:20:00Z">
        <w:r w:rsidR="00FC2D9D">
          <w:rPr>
            <w:w w:val="105"/>
          </w:rPr>
          <w:t xml:space="preserve">effect </w:t>
        </w:r>
      </w:ins>
      <w:r>
        <w:rPr>
          <w:w w:val="105"/>
        </w:rPr>
        <w:t>of nuclear data</w:t>
      </w:r>
      <w:r>
        <w:rPr>
          <w:spacing w:val="11"/>
          <w:w w:val="105"/>
        </w:rPr>
        <w:t xml:space="preserve"> </w:t>
      </w:r>
      <w:r>
        <w:rPr>
          <w:w w:val="105"/>
        </w:rPr>
        <w:t>covariance.</w:t>
      </w:r>
    </w:p>
    <w:p w14:paraId="42FDC8B9" w14:textId="77777777" w:rsidR="00430DE3" w:rsidRDefault="00430DE3">
      <w:pPr>
        <w:spacing w:line="415" w:lineRule="auto"/>
        <w:jc w:val="both"/>
        <w:sectPr w:rsidR="00430DE3">
          <w:pgSz w:w="12240" w:h="15840"/>
          <w:pgMar w:top="1440" w:right="1680" w:bottom="1380" w:left="1700" w:header="0" w:footer="1182" w:gutter="0"/>
          <w:cols w:space="720"/>
        </w:sectPr>
      </w:pPr>
    </w:p>
    <w:p w14:paraId="1D0A2E03" w14:textId="77777777" w:rsidR="00430DE3" w:rsidRDefault="008F0850">
      <w:pPr>
        <w:pStyle w:val="BodyText"/>
        <w:ind w:left="1868"/>
        <w:rPr>
          <w:sz w:val="20"/>
        </w:rPr>
      </w:pPr>
      <w:r>
        <w:rPr>
          <w:noProof/>
          <w:sz w:val="20"/>
        </w:rPr>
        <w:lastRenderedPageBreak/>
        <w:drawing>
          <wp:inline distT="0" distB="0" distL="0" distR="0" wp14:anchorId="0F79B1D5" wp14:editId="4AA7F00D">
            <wp:extent cx="3230880" cy="2828544"/>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9" cstate="print"/>
                    <a:stretch>
                      <a:fillRect/>
                    </a:stretch>
                  </pic:blipFill>
                  <pic:spPr>
                    <a:xfrm>
                      <a:off x="0" y="0"/>
                      <a:ext cx="3230880" cy="2828544"/>
                    </a:xfrm>
                    <a:prstGeom prst="rect">
                      <a:avLst/>
                    </a:prstGeom>
                  </pic:spPr>
                </pic:pic>
              </a:graphicData>
            </a:graphic>
          </wp:inline>
        </w:drawing>
      </w:r>
    </w:p>
    <w:p w14:paraId="2A93E389" w14:textId="77777777" w:rsidR="00430DE3" w:rsidRDefault="00430DE3">
      <w:pPr>
        <w:pStyle w:val="BodyText"/>
        <w:spacing w:before="2"/>
        <w:rPr>
          <w:sz w:val="11"/>
        </w:rPr>
      </w:pPr>
    </w:p>
    <w:p w14:paraId="068CCC53" w14:textId="77777777" w:rsidR="00430DE3" w:rsidRDefault="008F0850">
      <w:pPr>
        <w:spacing w:before="63" w:line="249" w:lineRule="auto"/>
        <w:ind w:left="100" w:right="407"/>
        <w:rPr>
          <w:b/>
          <w:sz w:val="20"/>
        </w:rPr>
      </w:pPr>
      <w:bookmarkStart w:id="390" w:name="_bookmark70"/>
      <w:bookmarkEnd w:id="390"/>
      <w:r>
        <w:rPr>
          <w:b/>
          <w:w w:val="115"/>
          <w:sz w:val="20"/>
        </w:rPr>
        <w:t>Figure 25. Surfaces for NIF source SSR file.</w:t>
      </w:r>
      <w:r w:rsidR="00DB52C2">
        <w:rPr>
          <w:b/>
          <w:w w:val="115"/>
          <w:sz w:val="20"/>
        </w:rPr>
        <w:t xml:space="preserve"> </w:t>
      </w:r>
      <w:r>
        <w:rPr>
          <w:b/>
          <w:w w:val="115"/>
          <w:sz w:val="20"/>
        </w:rPr>
        <w:t>The front source faced the DT point</w:t>
      </w:r>
      <w:r w:rsidR="00DB52C2">
        <w:rPr>
          <w:b/>
          <w:w w:val="115"/>
          <w:sz w:val="20"/>
        </w:rPr>
        <w:t xml:space="preserve"> </w:t>
      </w:r>
      <w:r>
        <w:rPr>
          <w:b/>
          <w:w w:val="115"/>
          <w:sz w:val="20"/>
        </w:rPr>
        <w:t xml:space="preserve">source and the back surface </w:t>
      </w:r>
      <w:r>
        <w:rPr>
          <w:b/>
          <w:spacing w:val="-3"/>
          <w:w w:val="115"/>
          <w:sz w:val="20"/>
        </w:rPr>
        <w:t xml:space="preserve">was </w:t>
      </w:r>
      <w:r>
        <w:rPr>
          <w:b/>
          <w:w w:val="115"/>
          <w:sz w:val="20"/>
        </w:rPr>
        <w:t xml:space="preserve">mounted to </w:t>
      </w:r>
      <w:r>
        <w:rPr>
          <w:b/>
          <w:spacing w:val="-4"/>
          <w:w w:val="115"/>
          <w:sz w:val="20"/>
        </w:rPr>
        <w:t>TANDM</w:t>
      </w:r>
      <w:r w:rsidR="00DB52C2">
        <w:rPr>
          <w:b/>
          <w:spacing w:val="-4"/>
          <w:w w:val="115"/>
          <w:sz w:val="20"/>
        </w:rPr>
        <w:t xml:space="preserve">  </w:t>
      </w:r>
      <w:r>
        <w:rPr>
          <w:b/>
          <w:w w:val="115"/>
          <w:sz w:val="20"/>
        </w:rPr>
        <w:t>90-124.</w:t>
      </w:r>
    </w:p>
    <w:p w14:paraId="62873F8D" w14:textId="77777777" w:rsidR="00430DE3" w:rsidRDefault="008F0850">
      <w:pPr>
        <w:pStyle w:val="BodyText"/>
        <w:spacing w:before="1"/>
        <w:rPr>
          <w:b/>
          <w:sz w:val="12"/>
        </w:rPr>
      </w:pPr>
      <w:r>
        <w:rPr>
          <w:noProof/>
        </w:rPr>
        <w:drawing>
          <wp:anchor distT="0" distB="0" distL="0" distR="0" simplePos="0" relativeHeight="251610624" behindDoc="0" locked="0" layoutInCell="1" allowOverlap="1" wp14:anchorId="27B0FAFD" wp14:editId="4B9994B3">
            <wp:simplePos x="0" y="0"/>
            <wp:positionH relativeFrom="page">
              <wp:posOffset>1143000</wp:posOffset>
            </wp:positionH>
            <wp:positionV relativeFrom="paragraph">
              <wp:posOffset>113411</wp:posOffset>
            </wp:positionV>
            <wp:extent cx="5497353" cy="4046791"/>
            <wp:effectExtent l="0" t="0" r="0" b="0"/>
            <wp:wrapTopAndBottom/>
            <wp:docPr id="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40" cstate="print"/>
                    <a:stretch>
                      <a:fillRect/>
                    </a:stretch>
                  </pic:blipFill>
                  <pic:spPr>
                    <a:xfrm>
                      <a:off x="0" y="0"/>
                      <a:ext cx="5497353" cy="4046791"/>
                    </a:xfrm>
                    <a:prstGeom prst="rect">
                      <a:avLst/>
                    </a:prstGeom>
                  </pic:spPr>
                </pic:pic>
              </a:graphicData>
            </a:graphic>
          </wp:anchor>
        </w:drawing>
      </w:r>
    </w:p>
    <w:p w14:paraId="799DF549" w14:textId="77777777" w:rsidR="00430DE3" w:rsidRDefault="008F0850">
      <w:pPr>
        <w:spacing w:before="138"/>
        <w:ind w:left="360"/>
        <w:rPr>
          <w:b/>
          <w:sz w:val="20"/>
        </w:rPr>
      </w:pPr>
      <w:bookmarkStart w:id="391" w:name="_bookmark71"/>
      <w:bookmarkEnd w:id="391"/>
      <w:r>
        <w:rPr>
          <w:b/>
          <w:w w:val="115"/>
          <w:sz w:val="20"/>
        </w:rPr>
        <w:t>Figure 26.</w:t>
      </w:r>
      <w:r w:rsidR="00DB52C2">
        <w:rPr>
          <w:b/>
          <w:w w:val="115"/>
          <w:sz w:val="20"/>
        </w:rPr>
        <w:t xml:space="preserve"> </w:t>
      </w:r>
      <w:r>
        <w:rPr>
          <w:b/>
          <w:w w:val="115"/>
          <w:sz w:val="20"/>
        </w:rPr>
        <w:t xml:space="preserve">Surfaces source probability distribution functions mapped </w:t>
      </w:r>
      <w:proofErr w:type="gramStart"/>
      <w:r>
        <w:rPr>
          <w:b/>
          <w:w w:val="115"/>
          <w:sz w:val="20"/>
        </w:rPr>
        <w:t>to</w:t>
      </w:r>
      <w:r w:rsidR="00DB52C2">
        <w:rPr>
          <w:b/>
          <w:w w:val="115"/>
          <w:sz w:val="20"/>
        </w:rPr>
        <w:t xml:space="preserve"> </w:t>
      </w:r>
      <w:r>
        <w:rPr>
          <w:b/>
          <w:w w:val="115"/>
          <w:sz w:val="20"/>
        </w:rPr>
        <w:t xml:space="preserve"> SCALE</w:t>
      </w:r>
      <w:proofErr w:type="gramEnd"/>
      <w:r>
        <w:rPr>
          <w:b/>
          <w:w w:val="115"/>
          <w:sz w:val="20"/>
        </w:rPr>
        <w:t>.</w:t>
      </w:r>
    </w:p>
    <w:p w14:paraId="3BD7F565" w14:textId="77777777" w:rsidR="00430DE3" w:rsidRDefault="00430DE3">
      <w:pPr>
        <w:rPr>
          <w:sz w:val="20"/>
        </w:rPr>
        <w:sectPr w:rsidR="00430DE3">
          <w:pgSz w:w="12240" w:h="15840"/>
          <w:pgMar w:top="1440" w:right="1680" w:bottom="1380" w:left="1700" w:header="0" w:footer="1182" w:gutter="0"/>
          <w:cols w:space="720"/>
        </w:sectPr>
      </w:pPr>
    </w:p>
    <w:p w14:paraId="66EDF18A" w14:textId="77777777" w:rsidR="00430DE3" w:rsidRDefault="008F0850">
      <w:pPr>
        <w:pStyle w:val="Heading2"/>
        <w:numPr>
          <w:ilvl w:val="2"/>
          <w:numId w:val="12"/>
        </w:numPr>
        <w:tabs>
          <w:tab w:val="left" w:pos="1273"/>
          <w:tab w:val="left" w:pos="1274"/>
        </w:tabs>
        <w:spacing w:before="35"/>
      </w:pPr>
      <w:bookmarkStart w:id="392" w:name="SCALE_MAVRIC"/>
      <w:bookmarkStart w:id="393" w:name="_bookmark72"/>
      <w:bookmarkEnd w:id="392"/>
      <w:bookmarkEnd w:id="393"/>
      <w:r>
        <w:rPr>
          <w:w w:val="110"/>
        </w:rPr>
        <w:lastRenderedPageBreak/>
        <w:t>SCALE</w:t>
      </w:r>
      <w:r w:rsidR="00DB52C2">
        <w:rPr>
          <w:w w:val="110"/>
        </w:rPr>
        <w:t xml:space="preserve"> </w:t>
      </w:r>
      <w:r>
        <w:rPr>
          <w:spacing w:val="-5"/>
          <w:w w:val="110"/>
        </w:rPr>
        <w:t>MAVRIC</w:t>
      </w:r>
    </w:p>
    <w:p w14:paraId="515830C5" w14:textId="17985983" w:rsidR="00430DE3" w:rsidRDefault="008F0850" w:rsidP="00FC2D9D">
      <w:pPr>
        <w:pStyle w:val="BodyText"/>
        <w:spacing w:before="198" w:line="478" w:lineRule="exact"/>
        <w:ind w:left="32" w:right="116" w:firstLine="414"/>
      </w:pPr>
      <w:r>
        <w:rPr>
          <w:w w:val="105"/>
        </w:rPr>
        <w:t>A continuous</w:t>
      </w:r>
      <w:ins w:id="394" w:author="Bucy, Anna M Ctr USAF AETC AFIT/ENP" w:date="2019-01-07T16:21:00Z">
        <w:r w:rsidR="00FC2D9D">
          <w:rPr>
            <w:w w:val="105"/>
          </w:rPr>
          <w:t>-</w:t>
        </w:r>
      </w:ins>
      <w:del w:id="395" w:author="Bucy, Anna M Ctr USAF AETC AFIT/ENP" w:date="2019-01-07T16:21:00Z">
        <w:r w:rsidDel="00FC2D9D">
          <w:rPr>
            <w:w w:val="105"/>
          </w:rPr>
          <w:delText xml:space="preserve"> </w:delText>
        </w:r>
      </w:del>
      <w:r>
        <w:rPr>
          <w:w w:val="105"/>
        </w:rPr>
        <w:t xml:space="preserve">energy radiation transport simulation </w:t>
      </w:r>
      <w:r>
        <w:rPr>
          <w:spacing w:val="-3"/>
          <w:w w:val="105"/>
        </w:rPr>
        <w:t xml:space="preserve">was </w:t>
      </w:r>
      <w:r>
        <w:rPr>
          <w:w w:val="105"/>
        </w:rPr>
        <w:t>performed in the SCALE</w:t>
      </w:r>
      <w:r>
        <w:rPr>
          <w:w w:val="102"/>
        </w:rPr>
        <w:t xml:space="preserve"> </w:t>
      </w:r>
      <w:r>
        <w:rPr>
          <w:spacing w:val="-5"/>
          <w:w w:val="105"/>
        </w:rPr>
        <w:t xml:space="preserve">MAVRIC </w:t>
      </w:r>
      <w:r>
        <w:rPr>
          <w:w w:val="105"/>
        </w:rPr>
        <w:t>sequence which utilizes automated variance reduction techniques along</w:t>
      </w:r>
      <w:r>
        <w:rPr>
          <w:w w:val="102"/>
        </w:rPr>
        <w:t xml:space="preserve"> </w:t>
      </w:r>
      <w:r>
        <w:rPr>
          <w:w w:val="105"/>
        </w:rPr>
        <w:t>with the traditional Monte Carlo transport calculation. The three SSR</w:t>
      </w:r>
      <w:r>
        <w:rPr>
          <w:spacing w:val="57"/>
          <w:w w:val="105"/>
        </w:rPr>
        <w:t xml:space="preserve"> </w:t>
      </w:r>
      <w:r>
        <w:rPr>
          <w:w w:val="105"/>
        </w:rPr>
        <w:t>sources were</w:t>
      </w:r>
      <w:r>
        <w:rPr>
          <w:w w:val="102"/>
        </w:rPr>
        <w:t xml:space="preserve"> </w:t>
      </w:r>
      <w:r>
        <w:rPr>
          <w:w w:val="105"/>
        </w:rPr>
        <w:t xml:space="preserve">mapped </w:t>
      </w:r>
      <w:r>
        <w:rPr>
          <w:spacing w:val="-4"/>
          <w:w w:val="105"/>
        </w:rPr>
        <w:t xml:space="preserve">over </w:t>
      </w:r>
      <w:r>
        <w:rPr>
          <w:w w:val="105"/>
        </w:rPr>
        <w:t xml:space="preserve">to SCALE </w:t>
      </w:r>
      <w:r>
        <w:rPr>
          <w:spacing w:val="-4"/>
          <w:w w:val="105"/>
        </w:rPr>
        <w:t xml:space="preserve">by </w:t>
      </w:r>
      <w:r>
        <w:rPr>
          <w:w w:val="105"/>
        </w:rPr>
        <w:t>approximating the behavior with source definitions. The</w:t>
      </w:r>
      <w:r>
        <w:rPr>
          <w:w w:val="107"/>
        </w:rPr>
        <w:t xml:space="preserve"> </w:t>
      </w:r>
      <w:r>
        <w:rPr>
          <w:w w:val="105"/>
        </w:rPr>
        <w:t>total fluence of neutrons passing through the front, back, and cylindrical SSR surfaces</w:t>
      </w:r>
      <w:r>
        <w:rPr>
          <w:w w:val="98"/>
        </w:rPr>
        <w:t xml:space="preserve"> </w:t>
      </w:r>
      <w:r>
        <w:rPr>
          <w:w w:val="105"/>
        </w:rPr>
        <w:t>were 6</w:t>
      </w:r>
      <w:r>
        <w:rPr>
          <w:rFonts w:ascii="Bookman Old Style" w:hAnsi="Bookman Old Style"/>
          <w:i/>
          <w:w w:val="105"/>
        </w:rPr>
        <w:t>.</w:t>
      </w:r>
      <w:r>
        <w:rPr>
          <w:w w:val="105"/>
        </w:rPr>
        <w:t xml:space="preserve">5 </w:t>
      </w:r>
      <w:r>
        <w:rPr>
          <w:rFonts w:ascii="Lucida Sans Unicode" w:hAnsi="Lucida Sans Unicode"/>
          <w:w w:val="105"/>
        </w:rPr>
        <w:t xml:space="preserve">× </w:t>
      </w:r>
      <w:r>
        <w:rPr>
          <w:w w:val="105"/>
        </w:rPr>
        <w:t>10</w:t>
      </w:r>
      <w:r>
        <w:rPr>
          <w:w w:val="105"/>
          <w:position w:val="9"/>
          <w:sz w:val="16"/>
        </w:rPr>
        <w:t>14</w:t>
      </w:r>
      <w:r>
        <w:rPr>
          <w:w w:val="105"/>
        </w:rPr>
        <w:t>, 3</w:t>
      </w:r>
      <w:r>
        <w:rPr>
          <w:rFonts w:ascii="Bookman Old Style" w:hAnsi="Bookman Old Style"/>
          <w:i/>
          <w:w w:val="105"/>
        </w:rPr>
        <w:t>.</w:t>
      </w:r>
      <w:r>
        <w:rPr>
          <w:w w:val="105"/>
        </w:rPr>
        <w:t xml:space="preserve">5 </w:t>
      </w:r>
      <w:r>
        <w:rPr>
          <w:rFonts w:ascii="Lucida Sans Unicode" w:hAnsi="Lucida Sans Unicode"/>
          <w:w w:val="105"/>
        </w:rPr>
        <w:t xml:space="preserve">× </w:t>
      </w:r>
      <w:r>
        <w:rPr>
          <w:w w:val="105"/>
        </w:rPr>
        <w:t>10</w:t>
      </w:r>
      <w:r>
        <w:rPr>
          <w:w w:val="105"/>
          <w:position w:val="9"/>
          <w:sz w:val="16"/>
        </w:rPr>
        <w:t>12</w:t>
      </w:r>
      <w:r>
        <w:rPr>
          <w:w w:val="105"/>
        </w:rPr>
        <w:t>, and 2</w:t>
      </w:r>
      <w:r>
        <w:rPr>
          <w:rFonts w:ascii="Bookman Old Style" w:hAnsi="Bookman Old Style"/>
          <w:i/>
          <w:w w:val="105"/>
        </w:rPr>
        <w:t>.</w:t>
      </w:r>
      <w:r>
        <w:rPr>
          <w:w w:val="105"/>
        </w:rPr>
        <w:t xml:space="preserve">4 </w:t>
      </w:r>
      <w:r>
        <w:rPr>
          <w:rFonts w:ascii="Lucida Sans Unicode" w:hAnsi="Lucida Sans Unicode"/>
          <w:w w:val="105"/>
        </w:rPr>
        <w:t xml:space="preserve">× </w:t>
      </w:r>
      <w:r>
        <w:rPr>
          <w:w w:val="105"/>
        </w:rPr>
        <w:t>10</w:t>
      </w:r>
      <w:r>
        <w:rPr>
          <w:w w:val="105"/>
          <w:position w:val="9"/>
          <w:sz w:val="16"/>
        </w:rPr>
        <w:t>12</w:t>
      </w:r>
      <w:r>
        <w:rPr>
          <w:w w:val="105"/>
        </w:rPr>
        <w:t xml:space="preserve">, respectively. The front source </w:t>
      </w:r>
      <w:r>
        <w:rPr>
          <w:spacing w:val="-3"/>
          <w:w w:val="105"/>
        </w:rPr>
        <w:t xml:space="preserve">was </w:t>
      </w:r>
      <w:r>
        <w:rPr>
          <w:w w:val="105"/>
        </w:rPr>
        <w:t xml:space="preserve">ap- </w:t>
      </w:r>
      <w:proofErr w:type="spellStart"/>
      <w:r>
        <w:rPr>
          <w:w w:val="105"/>
        </w:rPr>
        <w:t>proximated</w:t>
      </w:r>
      <w:proofErr w:type="spellEnd"/>
      <w:r>
        <w:rPr>
          <w:w w:val="105"/>
        </w:rPr>
        <w:t xml:space="preserve"> as a point with the strength determined from </w:t>
      </w:r>
      <w:proofErr w:type="gramStart"/>
      <w:r>
        <w:rPr>
          <w:w w:val="105"/>
        </w:rPr>
        <w:t>a the</w:t>
      </w:r>
      <w:proofErr w:type="gramEnd"/>
      <w:r>
        <w:rPr>
          <w:w w:val="105"/>
        </w:rPr>
        <w:t xml:space="preserve"> spherical divergence</w:t>
      </w:r>
      <w:r>
        <w:rPr>
          <w:w w:val="101"/>
        </w:rPr>
        <w:t xml:space="preserve"> </w:t>
      </w:r>
      <w:r>
        <w:rPr>
          <w:w w:val="105"/>
        </w:rPr>
        <w:t>(1</w:t>
      </w:r>
      <w:r>
        <w:rPr>
          <w:rFonts w:ascii="Bookman Old Style" w:hAnsi="Bookman Old Style"/>
          <w:i/>
          <w:w w:val="105"/>
        </w:rPr>
        <w:t>/R</w:t>
      </w:r>
      <w:r>
        <w:rPr>
          <w:w w:val="105"/>
          <w:position w:val="9"/>
          <w:sz w:val="16"/>
        </w:rPr>
        <w:t>2</w:t>
      </w:r>
      <w:r>
        <w:rPr>
          <w:w w:val="105"/>
        </w:rPr>
        <w:t xml:space="preserve">) of the source neutrons to the front facing surface. The back source </w:t>
      </w:r>
      <w:r>
        <w:rPr>
          <w:spacing w:val="-3"/>
          <w:w w:val="105"/>
        </w:rPr>
        <w:t xml:space="preserve">was </w:t>
      </w:r>
      <w:r>
        <w:rPr>
          <w:w w:val="105"/>
        </w:rPr>
        <w:t>a</w:t>
      </w:r>
      <w:r>
        <w:rPr>
          <w:w w:val="109"/>
        </w:rPr>
        <w:t xml:space="preserve"> </w:t>
      </w:r>
      <w:r>
        <w:rPr>
          <w:w w:val="105"/>
        </w:rPr>
        <w:t xml:space="preserve">disk, and the cylinder </w:t>
      </w:r>
      <w:r>
        <w:rPr>
          <w:spacing w:val="-3"/>
          <w:w w:val="105"/>
        </w:rPr>
        <w:t xml:space="preserve">was </w:t>
      </w:r>
      <w:r>
        <w:rPr>
          <w:w w:val="105"/>
        </w:rPr>
        <w:t xml:space="preserve">four equal strength line sources facing </w:t>
      </w:r>
      <w:r>
        <w:rPr>
          <w:spacing w:val="-7"/>
          <w:w w:val="105"/>
        </w:rPr>
        <w:t xml:space="preserve">ETA </w:t>
      </w:r>
      <w:r>
        <w:rPr>
          <w:w w:val="105"/>
        </w:rPr>
        <w:t>and emitting</w:t>
      </w:r>
      <w:r>
        <w:rPr>
          <w:w w:val="107"/>
        </w:rPr>
        <w:t xml:space="preserve"> </w:t>
      </w:r>
      <w:r>
        <w:rPr>
          <w:w w:val="105"/>
        </w:rPr>
        <w:t xml:space="preserve">in </w:t>
      </w:r>
      <w:r>
        <w:rPr>
          <w:spacing w:val="2"/>
          <w:w w:val="105"/>
        </w:rPr>
        <w:t>2</w:t>
      </w:r>
      <w:r>
        <w:rPr>
          <w:rFonts w:ascii="Bookman Old Style" w:hAnsi="Bookman Old Style"/>
          <w:i/>
          <w:spacing w:val="2"/>
          <w:w w:val="105"/>
        </w:rPr>
        <w:t>π</w:t>
      </w:r>
      <w:r>
        <w:rPr>
          <w:spacing w:val="2"/>
          <w:w w:val="105"/>
        </w:rPr>
        <w:t xml:space="preserve">. </w:t>
      </w:r>
      <w:r>
        <w:rPr>
          <w:spacing w:val="-3"/>
          <w:w w:val="105"/>
        </w:rPr>
        <w:t xml:space="preserve">Ideally, </w:t>
      </w:r>
      <w:r>
        <w:rPr>
          <w:w w:val="105"/>
        </w:rPr>
        <w:t xml:space="preserve">the cylindrical source could </w:t>
      </w:r>
      <w:r>
        <w:rPr>
          <w:spacing w:val="3"/>
          <w:w w:val="105"/>
        </w:rPr>
        <w:t xml:space="preserve">be </w:t>
      </w:r>
      <w:r>
        <w:rPr>
          <w:w w:val="105"/>
        </w:rPr>
        <w:t xml:space="preserve">mapped </w:t>
      </w:r>
      <w:r>
        <w:rPr>
          <w:spacing w:val="-4"/>
          <w:w w:val="105"/>
        </w:rPr>
        <w:t xml:space="preserve">over </w:t>
      </w:r>
      <w:r>
        <w:rPr>
          <w:w w:val="105"/>
        </w:rPr>
        <w:t>with a cylindrical source;</w:t>
      </w:r>
      <w:r>
        <w:rPr>
          <w:w w:val="101"/>
        </w:rPr>
        <w:t xml:space="preserve"> </w:t>
      </w:r>
      <w:r>
        <w:rPr>
          <w:spacing w:val="-3"/>
          <w:w w:val="105"/>
        </w:rPr>
        <w:t xml:space="preserve">however, </w:t>
      </w:r>
      <w:r>
        <w:rPr>
          <w:w w:val="105"/>
        </w:rPr>
        <w:t>the reference directions for emission in SCALE are in Cartesian coordinates.</w:t>
      </w:r>
      <w:r>
        <w:rPr>
          <w:w w:val="106"/>
        </w:rPr>
        <w:t xml:space="preserve"> </w:t>
      </w:r>
      <w:r>
        <w:rPr>
          <w:w w:val="105"/>
        </w:rPr>
        <w:t xml:space="preserve">The benchmarking of the mapping of MCNP to SCALE </w:t>
      </w:r>
      <w:r>
        <w:rPr>
          <w:spacing w:val="-3"/>
          <w:w w:val="105"/>
        </w:rPr>
        <w:t xml:space="preserve">was </w:t>
      </w:r>
      <w:r>
        <w:rPr>
          <w:w w:val="105"/>
        </w:rPr>
        <w:t xml:space="preserve">performed </w:t>
      </w:r>
      <w:r>
        <w:rPr>
          <w:spacing w:val="-4"/>
          <w:w w:val="105"/>
        </w:rPr>
        <w:t xml:space="preserve">by </w:t>
      </w:r>
      <w:r>
        <w:rPr>
          <w:w w:val="105"/>
        </w:rPr>
        <w:t>com-</w:t>
      </w:r>
      <w:r>
        <w:t xml:space="preserve"> </w:t>
      </w:r>
      <w:r>
        <w:rPr>
          <w:w w:val="105"/>
        </w:rPr>
        <w:t>paring the reactions in the foil pack and neutron flux in the HEU foil.</w:t>
      </w:r>
      <w:r>
        <w:rPr>
          <w:spacing w:val="60"/>
          <w:w w:val="105"/>
        </w:rPr>
        <w:t xml:space="preserve"> </w:t>
      </w:r>
      <w:r>
        <w:rPr>
          <w:spacing w:val="-3"/>
          <w:w w:val="105"/>
        </w:rPr>
        <w:t>Two key</w:t>
      </w:r>
      <w:r>
        <w:t xml:space="preserve"> </w:t>
      </w:r>
      <w:r>
        <w:rPr>
          <w:w w:val="105"/>
        </w:rPr>
        <w:t>aspects were important to determining a goodness of fit. First, the magnitude of the</w:t>
      </w:r>
      <w:r>
        <w:rPr>
          <w:w w:val="110"/>
        </w:rPr>
        <w:t xml:space="preserve"> </w:t>
      </w:r>
      <w:r>
        <w:rPr>
          <w:w w:val="105"/>
        </w:rPr>
        <w:t xml:space="preserve">reaction difference between the continuous MCNP and </w:t>
      </w:r>
      <w:r>
        <w:rPr>
          <w:spacing w:val="-5"/>
          <w:w w:val="105"/>
        </w:rPr>
        <w:t xml:space="preserve">MAVRIC </w:t>
      </w:r>
      <w:r>
        <w:rPr>
          <w:w w:val="105"/>
        </w:rPr>
        <w:t xml:space="preserve">results </w:t>
      </w:r>
      <w:r>
        <w:rPr>
          <w:spacing w:val="-3"/>
          <w:w w:val="105"/>
        </w:rPr>
        <w:t xml:space="preserve">was </w:t>
      </w:r>
      <w:r>
        <w:rPr>
          <w:w w:val="105"/>
        </w:rPr>
        <w:t xml:space="preserve">nearly equivalent to </w:t>
      </w:r>
      <w:commentRangeStart w:id="396"/>
      <w:del w:id="397" w:author="Bucy, Anna M Ctr USAF AETC AFIT/ENP" w:date="2019-01-07T16:36:00Z">
        <w:r w:rsidDel="00043811">
          <w:rPr>
            <w:w w:val="105"/>
          </w:rPr>
          <w:delText xml:space="preserve">about </w:delText>
        </w:r>
      </w:del>
      <w:commentRangeEnd w:id="396"/>
      <w:r w:rsidR="00043811">
        <w:rPr>
          <w:rStyle w:val="CommentReference"/>
        </w:rPr>
        <w:commentReference w:id="396"/>
      </w:r>
      <w:r>
        <w:rPr>
          <w:w w:val="105"/>
        </w:rPr>
        <w:t>1%. Second, there is not a systematic pattern to the differences</w:t>
      </w:r>
      <w:r>
        <w:rPr>
          <w:w w:val="101"/>
        </w:rPr>
        <w:t xml:space="preserve"> </w:t>
      </w:r>
      <w:r>
        <w:rPr>
          <w:w w:val="105"/>
        </w:rPr>
        <w:t xml:space="preserve">between the threshold or thermal reactions modeled in SCALE and </w:t>
      </w:r>
      <w:r>
        <w:rPr>
          <w:spacing w:val="-4"/>
          <w:w w:val="105"/>
        </w:rPr>
        <w:t xml:space="preserve">MCNP. </w:t>
      </w:r>
      <w:r>
        <w:rPr>
          <w:w w:val="105"/>
        </w:rPr>
        <w:t>A com-</w:t>
      </w:r>
      <w:r>
        <w:t xml:space="preserve"> </w:t>
      </w:r>
      <w:proofErr w:type="spellStart"/>
      <w:r>
        <w:rPr>
          <w:w w:val="105"/>
        </w:rPr>
        <w:t>parison</w:t>
      </w:r>
      <w:proofErr w:type="spellEnd"/>
      <w:r>
        <w:rPr>
          <w:w w:val="105"/>
        </w:rPr>
        <w:t xml:space="preserve"> between MCNP and SCALE </w:t>
      </w:r>
      <w:r>
        <w:rPr>
          <w:spacing w:val="-5"/>
          <w:w w:val="105"/>
        </w:rPr>
        <w:t xml:space="preserve">MAVRIC </w:t>
      </w:r>
      <w:r>
        <w:rPr>
          <w:w w:val="105"/>
        </w:rPr>
        <w:t>reactions products in the foils and</w:t>
      </w:r>
    </w:p>
    <w:p w14:paraId="3F53D626" w14:textId="77777777" w:rsidR="00430DE3" w:rsidRDefault="008F0850">
      <w:pPr>
        <w:pStyle w:val="BodyText"/>
        <w:spacing w:before="158"/>
        <w:ind w:left="100"/>
      </w:pPr>
      <w:r>
        <w:rPr>
          <w:w w:val="105"/>
        </w:rPr>
        <w:t xml:space="preserve">fissions </w:t>
      </w:r>
      <w:proofErr w:type="gramStart"/>
      <w:r>
        <w:rPr>
          <w:w w:val="105"/>
        </w:rPr>
        <w:t>is</w:t>
      </w:r>
      <w:proofErr w:type="gramEnd"/>
      <w:r>
        <w:rPr>
          <w:w w:val="105"/>
        </w:rPr>
        <w:t xml:space="preserve"> summarized in Table </w:t>
      </w:r>
      <w:hyperlink w:anchor="_bookmark73" w:history="1">
        <w:r>
          <w:rPr>
            <w:w w:val="105"/>
          </w:rPr>
          <w:t>1</w:t>
        </w:r>
      </w:hyperlink>
      <w:r>
        <w:rPr>
          <w:w w:val="105"/>
        </w:rPr>
        <w:t>.</w:t>
      </w:r>
    </w:p>
    <w:p w14:paraId="0E4B4ED1" w14:textId="77777777" w:rsidR="00430DE3" w:rsidRDefault="008F0850">
      <w:pPr>
        <w:pStyle w:val="BodyText"/>
        <w:spacing w:before="202" w:line="412" w:lineRule="auto"/>
        <w:ind w:left="100" w:right="117" w:firstLine="425"/>
        <w:jc w:val="both"/>
      </w:pPr>
      <w:r>
        <w:rPr>
          <w:w w:val="105"/>
        </w:rPr>
        <w:t xml:space="preserve">The continuous energy SCALE reactions matched fairly well to the MCNP </w:t>
      </w:r>
      <w:proofErr w:type="spellStart"/>
      <w:r>
        <w:rPr>
          <w:w w:val="105"/>
        </w:rPr>
        <w:t>reac</w:t>
      </w:r>
      <w:proofErr w:type="spellEnd"/>
      <w:r>
        <w:rPr>
          <w:w w:val="105"/>
        </w:rPr>
        <w:t xml:space="preserve">- </w:t>
      </w:r>
      <w:proofErr w:type="spellStart"/>
      <w:r>
        <w:rPr>
          <w:w w:val="105"/>
        </w:rPr>
        <w:t>tions</w:t>
      </w:r>
      <w:proofErr w:type="spellEnd"/>
      <w:r>
        <w:rPr>
          <w:w w:val="105"/>
        </w:rPr>
        <w:t>.</w:t>
      </w:r>
      <w:r>
        <w:rPr>
          <w:spacing w:val="24"/>
          <w:w w:val="105"/>
        </w:rPr>
        <w:t xml:space="preserve"> </w:t>
      </w:r>
      <w:r>
        <w:rPr>
          <w:w w:val="105"/>
        </w:rPr>
        <w:t>There</w:t>
      </w:r>
      <w:r>
        <w:rPr>
          <w:spacing w:val="-10"/>
          <w:w w:val="105"/>
        </w:rPr>
        <w:t xml:space="preserve"> </w:t>
      </w:r>
      <w:r>
        <w:rPr>
          <w:spacing w:val="-3"/>
          <w:w w:val="105"/>
        </w:rPr>
        <w:t>was</w:t>
      </w:r>
      <w:r>
        <w:rPr>
          <w:spacing w:val="-11"/>
          <w:w w:val="105"/>
        </w:rPr>
        <w:t xml:space="preserve"> </w:t>
      </w:r>
      <w:r>
        <w:rPr>
          <w:w w:val="105"/>
        </w:rPr>
        <w:t>a</w:t>
      </w:r>
      <w:r>
        <w:rPr>
          <w:spacing w:val="-11"/>
          <w:w w:val="105"/>
        </w:rPr>
        <w:t xml:space="preserve"> </w:t>
      </w:r>
      <w:r>
        <w:rPr>
          <w:w w:val="105"/>
        </w:rPr>
        <w:t>noted</w:t>
      </w:r>
      <w:r>
        <w:rPr>
          <w:spacing w:val="-11"/>
          <w:w w:val="105"/>
        </w:rPr>
        <w:t xml:space="preserve"> </w:t>
      </w:r>
      <w:r>
        <w:rPr>
          <w:w w:val="105"/>
        </w:rPr>
        <w:t>bias</w:t>
      </w:r>
      <w:r>
        <w:rPr>
          <w:spacing w:val="-11"/>
          <w:w w:val="105"/>
        </w:rPr>
        <w:t xml:space="preserve"> </w:t>
      </w:r>
      <w:r>
        <w:rPr>
          <w:w w:val="105"/>
        </w:rPr>
        <w:t>of</w:t>
      </w:r>
      <w:r>
        <w:rPr>
          <w:spacing w:val="-11"/>
          <w:w w:val="105"/>
        </w:rPr>
        <w:t xml:space="preserve"> </w:t>
      </w:r>
      <w:r>
        <w:rPr>
          <w:w w:val="105"/>
        </w:rPr>
        <w:t>approximately</w:t>
      </w:r>
      <w:r>
        <w:rPr>
          <w:spacing w:val="-11"/>
          <w:w w:val="105"/>
        </w:rPr>
        <w:t xml:space="preserve"> </w:t>
      </w:r>
      <w:r>
        <w:rPr>
          <w:w w:val="105"/>
        </w:rPr>
        <w:t>1%</w:t>
      </w:r>
      <w:r>
        <w:rPr>
          <w:spacing w:val="-10"/>
          <w:w w:val="105"/>
        </w:rPr>
        <w:t xml:space="preserve"> </w:t>
      </w:r>
      <w:r>
        <w:rPr>
          <w:w w:val="105"/>
        </w:rPr>
        <w:t>for</w:t>
      </w:r>
      <w:r>
        <w:rPr>
          <w:spacing w:val="-10"/>
          <w:w w:val="105"/>
        </w:rPr>
        <w:t xml:space="preserve"> </w:t>
      </w:r>
      <w:r>
        <w:rPr>
          <w:w w:val="105"/>
        </w:rPr>
        <w:t>increasing</w:t>
      </w:r>
      <w:r>
        <w:rPr>
          <w:spacing w:val="-11"/>
          <w:w w:val="105"/>
        </w:rPr>
        <w:t xml:space="preserve"> </w:t>
      </w:r>
      <w:r>
        <w:rPr>
          <w:w w:val="105"/>
        </w:rPr>
        <w:t>reactions</w:t>
      </w:r>
      <w:r>
        <w:rPr>
          <w:spacing w:val="-10"/>
          <w:w w:val="105"/>
        </w:rPr>
        <w:t xml:space="preserve"> </w:t>
      </w:r>
      <w:r>
        <w:rPr>
          <w:w w:val="105"/>
        </w:rPr>
        <w:t>in</w:t>
      </w:r>
      <w:r>
        <w:rPr>
          <w:spacing w:val="-10"/>
          <w:w w:val="105"/>
        </w:rPr>
        <w:t xml:space="preserve"> </w:t>
      </w:r>
      <w:r>
        <w:rPr>
          <w:w w:val="105"/>
        </w:rPr>
        <w:t xml:space="preserve">SCALE; </w:t>
      </w:r>
      <w:r>
        <w:rPr>
          <w:spacing w:val="-3"/>
          <w:w w:val="105"/>
        </w:rPr>
        <w:t xml:space="preserve">however, </w:t>
      </w:r>
      <w:r>
        <w:rPr>
          <w:w w:val="105"/>
        </w:rPr>
        <w:t xml:space="preserve">these are within the differences documented in Section </w:t>
      </w:r>
      <w:hyperlink w:anchor="_bookmark50" w:history="1">
        <w:r>
          <w:rPr>
            <w:w w:val="105"/>
          </w:rPr>
          <w:t>2.4.2</w:t>
        </w:r>
      </w:hyperlink>
      <w:r>
        <w:rPr>
          <w:w w:val="105"/>
        </w:rPr>
        <w:t xml:space="preserve">. Nonetheless, there were some </w:t>
      </w:r>
      <w:r>
        <w:rPr>
          <w:spacing w:val="-3"/>
          <w:w w:val="105"/>
        </w:rPr>
        <w:t xml:space="preserve">key </w:t>
      </w:r>
      <w:r>
        <w:rPr>
          <w:w w:val="105"/>
        </w:rPr>
        <w:t xml:space="preserve">deficiencies in the </w:t>
      </w:r>
      <w:r>
        <w:rPr>
          <w:spacing w:val="-5"/>
          <w:w w:val="105"/>
        </w:rPr>
        <w:t xml:space="preserve">way </w:t>
      </w:r>
      <w:r>
        <w:rPr>
          <w:w w:val="105"/>
        </w:rPr>
        <w:t xml:space="preserve">that the sources were mapped </w:t>
      </w:r>
      <w:r>
        <w:rPr>
          <w:spacing w:val="-3"/>
          <w:w w:val="105"/>
        </w:rPr>
        <w:t xml:space="preserve">over. </w:t>
      </w:r>
      <w:r>
        <w:rPr>
          <w:w w:val="105"/>
        </w:rPr>
        <w:t>First, the SSR source had 10</w:t>
      </w:r>
      <w:r>
        <w:rPr>
          <w:w w:val="105"/>
          <w:position w:val="9"/>
          <w:sz w:val="16"/>
        </w:rPr>
        <w:t>9</w:t>
      </w:r>
      <w:r w:rsidR="00DB52C2">
        <w:rPr>
          <w:w w:val="105"/>
          <w:position w:val="9"/>
          <w:sz w:val="16"/>
        </w:rPr>
        <w:t xml:space="preserve"> </w:t>
      </w:r>
      <w:r>
        <w:rPr>
          <w:w w:val="105"/>
        </w:rPr>
        <w:t>sample written points.</w:t>
      </w:r>
      <w:r w:rsidR="00DB52C2">
        <w:rPr>
          <w:w w:val="105"/>
        </w:rPr>
        <w:t xml:space="preserve"> </w:t>
      </w:r>
      <w:r>
        <w:rPr>
          <w:w w:val="105"/>
        </w:rPr>
        <w:t xml:space="preserve">In </w:t>
      </w:r>
      <w:r>
        <w:rPr>
          <w:spacing w:val="-4"/>
          <w:w w:val="105"/>
        </w:rPr>
        <w:t>MCNP,</w:t>
      </w:r>
      <w:r w:rsidR="00DB52C2">
        <w:rPr>
          <w:spacing w:val="-4"/>
          <w:w w:val="105"/>
        </w:rPr>
        <w:t xml:space="preserve"> </w:t>
      </w:r>
      <w:r>
        <w:rPr>
          <w:w w:val="105"/>
        </w:rPr>
        <w:t>these points re-</w:t>
      </w:r>
      <w:proofErr w:type="gramStart"/>
      <w:r>
        <w:rPr>
          <w:w w:val="105"/>
        </w:rPr>
        <w:t>sampled</w:t>
      </w:r>
      <w:r w:rsidR="00DB52C2">
        <w:rPr>
          <w:w w:val="105"/>
        </w:rPr>
        <w:t xml:space="preserve"> </w:t>
      </w:r>
      <w:r>
        <w:rPr>
          <w:w w:val="105"/>
        </w:rPr>
        <w:t xml:space="preserve"> at</w:t>
      </w:r>
      <w:proofErr w:type="gramEnd"/>
      <w:r>
        <w:rPr>
          <w:w w:val="105"/>
        </w:rPr>
        <w:t xml:space="preserve"> the same entry location on the SSR with new random numbers.</w:t>
      </w:r>
      <w:r w:rsidR="00DB52C2">
        <w:rPr>
          <w:w w:val="105"/>
        </w:rPr>
        <w:t xml:space="preserve">  </w:t>
      </w:r>
      <w:r>
        <w:rPr>
          <w:spacing w:val="28"/>
          <w:w w:val="105"/>
        </w:rPr>
        <w:t xml:space="preserve"> </w:t>
      </w:r>
      <w:r>
        <w:rPr>
          <w:spacing w:val="-7"/>
          <w:w w:val="105"/>
        </w:rPr>
        <w:t>For</w:t>
      </w:r>
      <w:r w:rsidR="00DB52C2">
        <w:rPr>
          <w:spacing w:val="-7"/>
          <w:w w:val="105"/>
        </w:rPr>
        <w:t xml:space="preserve"> </w:t>
      </w:r>
      <w:r>
        <w:rPr>
          <w:w w:val="105"/>
        </w:rPr>
        <w:t>SCALE, the</w:t>
      </w:r>
    </w:p>
    <w:p w14:paraId="7A1B67B0" w14:textId="77777777" w:rsidR="00430DE3" w:rsidRDefault="00430DE3">
      <w:pPr>
        <w:spacing w:line="412" w:lineRule="auto"/>
        <w:jc w:val="both"/>
        <w:sectPr w:rsidR="00430DE3">
          <w:pgSz w:w="12240" w:h="15840"/>
          <w:pgMar w:top="1420" w:right="1680" w:bottom="1380" w:left="1700" w:header="0" w:footer="1182" w:gutter="0"/>
          <w:cols w:space="720"/>
        </w:sectPr>
      </w:pPr>
    </w:p>
    <w:p w14:paraId="0865BAE2" w14:textId="77777777" w:rsidR="00430DE3" w:rsidRDefault="008F0850">
      <w:pPr>
        <w:spacing w:before="40" w:line="249" w:lineRule="auto"/>
        <w:ind w:left="100" w:right="117"/>
        <w:jc w:val="both"/>
        <w:rPr>
          <w:b/>
          <w:sz w:val="20"/>
        </w:rPr>
      </w:pPr>
      <w:bookmarkStart w:id="398" w:name="_bookmark73"/>
      <w:bookmarkEnd w:id="398"/>
      <w:r>
        <w:rPr>
          <w:b/>
          <w:w w:val="115"/>
          <w:sz w:val="20"/>
        </w:rPr>
        <w:lastRenderedPageBreak/>
        <w:t xml:space="preserve">Table 1. Activation foil reactions comparison between continuous energy MCNP SSR and SCALE MAVRIC mapped SSR. All </w:t>
      </w:r>
      <w:proofErr w:type="spellStart"/>
      <w:r>
        <w:rPr>
          <w:b/>
          <w:w w:val="115"/>
          <w:sz w:val="20"/>
        </w:rPr>
        <w:t>statisitcal</w:t>
      </w:r>
      <w:proofErr w:type="spellEnd"/>
      <w:r>
        <w:rPr>
          <w:b/>
          <w:w w:val="115"/>
          <w:sz w:val="20"/>
        </w:rPr>
        <w:t xml:space="preserve"> uncertainties were below 0.2%.</w:t>
      </w:r>
    </w:p>
    <w:p w14:paraId="41BF31F7" w14:textId="77777777" w:rsidR="00430DE3" w:rsidRDefault="00430DE3">
      <w:pPr>
        <w:pStyle w:val="BodyText"/>
        <w:spacing w:before="11"/>
        <w:rPr>
          <w:b/>
          <w:sz w:val="18"/>
        </w:rPr>
      </w:pPr>
    </w:p>
    <w:tbl>
      <w:tblPr>
        <w:tblW w:w="0" w:type="auto"/>
        <w:tblInd w:w="52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2168"/>
        <w:gridCol w:w="2209"/>
        <w:gridCol w:w="1240"/>
        <w:gridCol w:w="2165"/>
      </w:tblGrid>
      <w:tr w:rsidR="00430DE3" w14:paraId="045A75C9" w14:textId="77777777">
        <w:trPr>
          <w:trHeight w:hRule="exact" w:val="685"/>
        </w:trPr>
        <w:tc>
          <w:tcPr>
            <w:tcW w:w="2168" w:type="dxa"/>
            <w:vMerge w:val="restart"/>
          </w:tcPr>
          <w:p w14:paraId="5EEC9D9B" w14:textId="77777777" w:rsidR="00430DE3" w:rsidRDefault="00430DE3">
            <w:pPr>
              <w:pStyle w:val="TableParagraph"/>
              <w:spacing w:before="8"/>
              <w:ind w:left="0"/>
              <w:jc w:val="left"/>
              <w:rPr>
                <w:b/>
                <w:sz w:val="27"/>
              </w:rPr>
            </w:pPr>
          </w:p>
          <w:p w14:paraId="36672B16" w14:textId="77777777" w:rsidR="00430DE3" w:rsidRDefault="008F0850">
            <w:pPr>
              <w:pStyle w:val="TableParagraph"/>
              <w:spacing w:before="0"/>
              <w:ind w:left="629"/>
              <w:jc w:val="left"/>
              <w:rPr>
                <w:sz w:val="24"/>
              </w:rPr>
            </w:pPr>
            <w:r>
              <w:rPr>
                <w:w w:val="105"/>
                <w:sz w:val="24"/>
              </w:rPr>
              <w:t>Reaction</w:t>
            </w:r>
          </w:p>
        </w:tc>
        <w:tc>
          <w:tcPr>
            <w:tcW w:w="2209" w:type="dxa"/>
          </w:tcPr>
          <w:p w14:paraId="2EECB46C" w14:textId="77777777" w:rsidR="00430DE3" w:rsidRDefault="008F0850">
            <w:pPr>
              <w:pStyle w:val="TableParagraph"/>
              <w:ind w:left="104" w:right="104"/>
              <w:rPr>
                <w:sz w:val="24"/>
              </w:rPr>
            </w:pPr>
            <w:r>
              <w:rPr>
                <w:w w:val="105"/>
                <w:sz w:val="24"/>
              </w:rPr>
              <w:t>MCNP SSR</w:t>
            </w:r>
          </w:p>
          <w:p w14:paraId="49D26D5F" w14:textId="77777777" w:rsidR="00430DE3" w:rsidRDefault="008F0850">
            <w:pPr>
              <w:pStyle w:val="TableParagraph"/>
              <w:spacing w:before="62"/>
              <w:ind w:left="104" w:right="104"/>
              <w:rPr>
                <w:sz w:val="24"/>
              </w:rPr>
            </w:pPr>
            <w:r>
              <w:rPr>
                <w:w w:val="105"/>
                <w:sz w:val="24"/>
              </w:rPr>
              <w:t>Continuous Energy</w:t>
            </w:r>
          </w:p>
        </w:tc>
        <w:tc>
          <w:tcPr>
            <w:tcW w:w="3405" w:type="dxa"/>
            <w:gridSpan w:val="2"/>
          </w:tcPr>
          <w:p w14:paraId="28BAC30F" w14:textId="77777777" w:rsidR="00430DE3" w:rsidRDefault="008F0850">
            <w:pPr>
              <w:pStyle w:val="TableParagraph"/>
              <w:ind w:left="639" w:right="639"/>
              <w:rPr>
                <w:sz w:val="24"/>
              </w:rPr>
            </w:pPr>
            <w:r>
              <w:rPr>
                <w:w w:val="105"/>
                <w:sz w:val="24"/>
              </w:rPr>
              <w:t>SCALE MAVRIC</w:t>
            </w:r>
          </w:p>
          <w:p w14:paraId="1FD9DF5B" w14:textId="77777777" w:rsidR="00430DE3" w:rsidRDefault="008F0850">
            <w:pPr>
              <w:pStyle w:val="TableParagraph"/>
              <w:spacing w:before="62"/>
              <w:ind w:left="639" w:right="639"/>
              <w:rPr>
                <w:sz w:val="24"/>
              </w:rPr>
            </w:pPr>
            <w:r>
              <w:rPr>
                <w:w w:val="105"/>
                <w:sz w:val="24"/>
              </w:rPr>
              <w:t xml:space="preserve">Continuous </w:t>
            </w:r>
            <w:proofErr w:type="spellStart"/>
            <w:r>
              <w:rPr>
                <w:w w:val="105"/>
                <w:sz w:val="24"/>
              </w:rPr>
              <w:t>Ennergy</w:t>
            </w:r>
            <w:proofErr w:type="spellEnd"/>
          </w:p>
        </w:tc>
      </w:tr>
      <w:tr w:rsidR="00430DE3" w14:paraId="0177FC92" w14:textId="77777777">
        <w:trPr>
          <w:trHeight w:hRule="exact" w:val="677"/>
        </w:trPr>
        <w:tc>
          <w:tcPr>
            <w:tcW w:w="2168" w:type="dxa"/>
            <w:vMerge/>
          </w:tcPr>
          <w:p w14:paraId="1D655DB0" w14:textId="77777777" w:rsidR="00430DE3" w:rsidRDefault="00430DE3"/>
        </w:tc>
        <w:tc>
          <w:tcPr>
            <w:tcW w:w="2209" w:type="dxa"/>
          </w:tcPr>
          <w:p w14:paraId="54C7EF38" w14:textId="77777777" w:rsidR="00430DE3" w:rsidRDefault="008F0850">
            <w:pPr>
              <w:pStyle w:val="TableParagraph"/>
              <w:spacing w:before="166"/>
              <w:ind w:left="104" w:right="104"/>
              <w:rPr>
                <w:sz w:val="24"/>
              </w:rPr>
            </w:pPr>
            <w:r>
              <w:rPr>
                <w:w w:val="105"/>
                <w:sz w:val="24"/>
              </w:rPr>
              <w:t>Reactions</w:t>
            </w:r>
          </w:p>
        </w:tc>
        <w:tc>
          <w:tcPr>
            <w:tcW w:w="1240" w:type="dxa"/>
          </w:tcPr>
          <w:p w14:paraId="15311FB9" w14:textId="77777777" w:rsidR="00430DE3" w:rsidRDefault="008F0850">
            <w:pPr>
              <w:pStyle w:val="TableParagraph"/>
              <w:spacing w:before="166"/>
              <w:ind w:left="99" w:right="99"/>
              <w:rPr>
                <w:sz w:val="24"/>
              </w:rPr>
            </w:pPr>
            <w:r>
              <w:rPr>
                <w:w w:val="105"/>
                <w:sz w:val="24"/>
              </w:rPr>
              <w:t>Reactions</w:t>
            </w:r>
          </w:p>
        </w:tc>
        <w:tc>
          <w:tcPr>
            <w:tcW w:w="2165" w:type="dxa"/>
          </w:tcPr>
          <w:p w14:paraId="189AB0A9" w14:textId="77777777" w:rsidR="00430DE3" w:rsidRDefault="008F0850">
            <w:pPr>
              <w:pStyle w:val="TableParagraph"/>
              <w:spacing w:before="20" w:line="295" w:lineRule="auto"/>
              <w:ind w:left="119" w:firstLine="151"/>
              <w:jc w:val="left"/>
              <w:rPr>
                <w:sz w:val="24"/>
              </w:rPr>
            </w:pPr>
            <w:r>
              <w:rPr>
                <w:w w:val="105"/>
                <w:sz w:val="24"/>
              </w:rPr>
              <w:t>Percent Change Relative to MCNP</w:t>
            </w:r>
          </w:p>
        </w:tc>
      </w:tr>
      <w:tr w:rsidR="00430DE3" w14:paraId="00473F8D" w14:textId="77777777">
        <w:trPr>
          <w:trHeight w:hRule="exact" w:val="347"/>
        </w:trPr>
        <w:tc>
          <w:tcPr>
            <w:tcW w:w="2168" w:type="dxa"/>
          </w:tcPr>
          <w:p w14:paraId="732110DA" w14:textId="77777777" w:rsidR="00430DE3" w:rsidRDefault="008F0850">
            <w:pPr>
              <w:pStyle w:val="TableParagraph"/>
              <w:spacing w:before="12"/>
              <w:ind w:left="276"/>
              <w:jc w:val="left"/>
              <w:rPr>
                <w:sz w:val="24"/>
              </w:rPr>
            </w:pPr>
            <w:r>
              <w:rPr>
                <w:w w:val="105"/>
                <w:position w:val="9"/>
                <w:sz w:val="16"/>
              </w:rPr>
              <w:t>90</w:t>
            </w:r>
            <w:proofErr w:type="spellStart"/>
            <w:r>
              <w:rPr>
                <w:w w:val="105"/>
                <w:sz w:val="24"/>
              </w:rPr>
              <w:t>Zr</w:t>
            </w:r>
            <w:proofErr w:type="spellEnd"/>
            <w:r>
              <w:rPr>
                <w:w w:val="105"/>
                <w:sz w:val="24"/>
              </w:rPr>
              <w:t xml:space="preserve"> (n,2n) </w:t>
            </w:r>
            <w:r>
              <w:rPr>
                <w:w w:val="105"/>
                <w:position w:val="9"/>
                <w:sz w:val="16"/>
              </w:rPr>
              <w:t>89</w:t>
            </w:r>
            <w:proofErr w:type="spellStart"/>
            <w:r>
              <w:rPr>
                <w:w w:val="105"/>
                <w:sz w:val="24"/>
              </w:rPr>
              <w:t>Zr</w:t>
            </w:r>
            <w:proofErr w:type="spellEnd"/>
          </w:p>
        </w:tc>
        <w:tc>
          <w:tcPr>
            <w:tcW w:w="2209" w:type="dxa"/>
          </w:tcPr>
          <w:p w14:paraId="569074A7" w14:textId="77777777" w:rsidR="00430DE3" w:rsidRDefault="008F0850">
            <w:pPr>
              <w:pStyle w:val="TableParagraph"/>
              <w:ind w:left="104" w:right="104"/>
              <w:rPr>
                <w:sz w:val="24"/>
              </w:rPr>
            </w:pPr>
            <w:r>
              <w:rPr>
                <w:w w:val="105"/>
                <w:sz w:val="24"/>
              </w:rPr>
              <w:t>1.89E+09</w:t>
            </w:r>
          </w:p>
        </w:tc>
        <w:tc>
          <w:tcPr>
            <w:tcW w:w="1240" w:type="dxa"/>
          </w:tcPr>
          <w:p w14:paraId="7ED820FA" w14:textId="77777777" w:rsidR="00430DE3" w:rsidRDefault="008F0850">
            <w:pPr>
              <w:pStyle w:val="TableParagraph"/>
              <w:ind w:left="99" w:right="99"/>
              <w:rPr>
                <w:sz w:val="24"/>
              </w:rPr>
            </w:pPr>
            <w:r>
              <w:rPr>
                <w:w w:val="105"/>
                <w:sz w:val="24"/>
              </w:rPr>
              <w:t>1.91E+09</w:t>
            </w:r>
          </w:p>
        </w:tc>
        <w:tc>
          <w:tcPr>
            <w:tcW w:w="2165" w:type="dxa"/>
          </w:tcPr>
          <w:p w14:paraId="44760FC1" w14:textId="77777777" w:rsidR="00430DE3" w:rsidRDefault="008F0850">
            <w:pPr>
              <w:pStyle w:val="TableParagraph"/>
              <w:ind w:left="808" w:right="808"/>
              <w:rPr>
                <w:sz w:val="24"/>
              </w:rPr>
            </w:pPr>
            <w:r>
              <w:rPr>
                <w:sz w:val="24"/>
              </w:rPr>
              <w:t>1.5</w:t>
            </w:r>
          </w:p>
        </w:tc>
      </w:tr>
      <w:tr w:rsidR="00430DE3" w14:paraId="2EED49BF" w14:textId="77777777">
        <w:trPr>
          <w:trHeight w:hRule="exact" w:val="347"/>
        </w:trPr>
        <w:tc>
          <w:tcPr>
            <w:tcW w:w="2168" w:type="dxa"/>
          </w:tcPr>
          <w:p w14:paraId="485DAEEE" w14:textId="77777777" w:rsidR="00430DE3" w:rsidRDefault="008F0850">
            <w:pPr>
              <w:pStyle w:val="TableParagraph"/>
              <w:spacing w:before="12"/>
              <w:ind w:left="270"/>
              <w:jc w:val="left"/>
              <w:rPr>
                <w:sz w:val="24"/>
              </w:rPr>
            </w:pPr>
            <w:r>
              <w:rPr>
                <w:w w:val="105"/>
                <w:position w:val="9"/>
                <w:sz w:val="16"/>
              </w:rPr>
              <w:t>58</w:t>
            </w:r>
            <w:r>
              <w:rPr>
                <w:w w:val="105"/>
                <w:sz w:val="24"/>
              </w:rPr>
              <w:t xml:space="preserve">Ni (n,2n) </w:t>
            </w:r>
            <w:r>
              <w:rPr>
                <w:w w:val="105"/>
                <w:position w:val="9"/>
                <w:sz w:val="16"/>
              </w:rPr>
              <w:t>57</w:t>
            </w:r>
            <w:r>
              <w:rPr>
                <w:w w:val="105"/>
                <w:sz w:val="24"/>
              </w:rPr>
              <w:t>Ni</w:t>
            </w:r>
          </w:p>
        </w:tc>
        <w:tc>
          <w:tcPr>
            <w:tcW w:w="2209" w:type="dxa"/>
          </w:tcPr>
          <w:p w14:paraId="4D0CCED5" w14:textId="77777777" w:rsidR="00430DE3" w:rsidRDefault="008F0850">
            <w:pPr>
              <w:pStyle w:val="TableParagraph"/>
              <w:ind w:left="104" w:right="104"/>
              <w:rPr>
                <w:sz w:val="24"/>
              </w:rPr>
            </w:pPr>
            <w:r>
              <w:rPr>
                <w:w w:val="105"/>
                <w:sz w:val="24"/>
              </w:rPr>
              <w:t>1.87E+08</w:t>
            </w:r>
          </w:p>
        </w:tc>
        <w:tc>
          <w:tcPr>
            <w:tcW w:w="1240" w:type="dxa"/>
          </w:tcPr>
          <w:p w14:paraId="7F679898" w14:textId="77777777" w:rsidR="00430DE3" w:rsidRDefault="008F0850">
            <w:pPr>
              <w:pStyle w:val="TableParagraph"/>
              <w:ind w:left="99" w:right="99"/>
              <w:rPr>
                <w:sz w:val="24"/>
              </w:rPr>
            </w:pPr>
            <w:r>
              <w:rPr>
                <w:w w:val="105"/>
                <w:sz w:val="24"/>
              </w:rPr>
              <w:t>1.90E+08</w:t>
            </w:r>
          </w:p>
        </w:tc>
        <w:tc>
          <w:tcPr>
            <w:tcW w:w="2165" w:type="dxa"/>
          </w:tcPr>
          <w:p w14:paraId="4455E98B" w14:textId="77777777" w:rsidR="00430DE3" w:rsidRDefault="008F0850">
            <w:pPr>
              <w:pStyle w:val="TableParagraph"/>
              <w:ind w:left="808" w:right="808"/>
              <w:rPr>
                <w:sz w:val="24"/>
              </w:rPr>
            </w:pPr>
            <w:r>
              <w:rPr>
                <w:sz w:val="24"/>
              </w:rPr>
              <w:t>1.4</w:t>
            </w:r>
          </w:p>
        </w:tc>
      </w:tr>
      <w:tr w:rsidR="00430DE3" w14:paraId="5F97CF99" w14:textId="77777777">
        <w:trPr>
          <w:trHeight w:hRule="exact" w:val="347"/>
        </w:trPr>
        <w:tc>
          <w:tcPr>
            <w:tcW w:w="2168" w:type="dxa"/>
          </w:tcPr>
          <w:p w14:paraId="6032EC77" w14:textId="77777777" w:rsidR="00430DE3" w:rsidRDefault="008F0850">
            <w:pPr>
              <w:pStyle w:val="TableParagraph"/>
              <w:spacing w:before="12"/>
              <w:ind w:left="305"/>
              <w:jc w:val="left"/>
              <w:rPr>
                <w:sz w:val="24"/>
              </w:rPr>
            </w:pPr>
            <w:r>
              <w:rPr>
                <w:w w:val="105"/>
                <w:position w:val="9"/>
                <w:sz w:val="16"/>
              </w:rPr>
              <w:t>58</w:t>
            </w:r>
            <w:r>
              <w:rPr>
                <w:w w:val="105"/>
                <w:sz w:val="24"/>
              </w:rPr>
              <w:t>Ni (</w:t>
            </w:r>
            <w:proofErr w:type="spellStart"/>
            <w:proofErr w:type="gramStart"/>
            <w:r>
              <w:rPr>
                <w:w w:val="105"/>
                <w:sz w:val="24"/>
              </w:rPr>
              <w:t>n,p</w:t>
            </w:r>
            <w:proofErr w:type="spellEnd"/>
            <w:proofErr w:type="gramEnd"/>
            <w:r>
              <w:rPr>
                <w:w w:val="105"/>
                <w:sz w:val="24"/>
              </w:rPr>
              <w:t xml:space="preserve">) </w:t>
            </w:r>
            <w:r>
              <w:rPr>
                <w:w w:val="105"/>
                <w:position w:val="9"/>
                <w:sz w:val="16"/>
              </w:rPr>
              <w:t>58</w:t>
            </w:r>
            <w:r>
              <w:rPr>
                <w:w w:val="105"/>
                <w:sz w:val="24"/>
              </w:rPr>
              <w:t>Co</w:t>
            </w:r>
          </w:p>
        </w:tc>
        <w:tc>
          <w:tcPr>
            <w:tcW w:w="2209" w:type="dxa"/>
          </w:tcPr>
          <w:p w14:paraId="1CA68765" w14:textId="77777777" w:rsidR="00430DE3" w:rsidRDefault="008F0850">
            <w:pPr>
              <w:pStyle w:val="TableParagraph"/>
              <w:ind w:left="104" w:right="104"/>
              <w:rPr>
                <w:sz w:val="24"/>
              </w:rPr>
            </w:pPr>
            <w:r>
              <w:rPr>
                <w:w w:val="105"/>
                <w:sz w:val="24"/>
              </w:rPr>
              <w:t>6.54E+09</w:t>
            </w:r>
          </w:p>
        </w:tc>
        <w:tc>
          <w:tcPr>
            <w:tcW w:w="1240" w:type="dxa"/>
          </w:tcPr>
          <w:p w14:paraId="3BA4F254" w14:textId="77777777" w:rsidR="00430DE3" w:rsidRDefault="008F0850">
            <w:pPr>
              <w:pStyle w:val="TableParagraph"/>
              <w:ind w:left="99" w:right="99"/>
              <w:rPr>
                <w:sz w:val="24"/>
              </w:rPr>
            </w:pPr>
            <w:r>
              <w:rPr>
                <w:w w:val="105"/>
                <w:sz w:val="24"/>
              </w:rPr>
              <w:t>6.64E+09</w:t>
            </w:r>
          </w:p>
        </w:tc>
        <w:tc>
          <w:tcPr>
            <w:tcW w:w="2165" w:type="dxa"/>
          </w:tcPr>
          <w:p w14:paraId="41F142AD" w14:textId="77777777" w:rsidR="00430DE3" w:rsidRDefault="008F0850">
            <w:pPr>
              <w:pStyle w:val="TableParagraph"/>
              <w:ind w:left="808" w:right="808"/>
              <w:rPr>
                <w:sz w:val="24"/>
              </w:rPr>
            </w:pPr>
            <w:r>
              <w:rPr>
                <w:sz w:val="24"/>
              </w:rPr>
              <w:t>1.5</w:t>
            </w:r>
          </w:p>
        </w:tc>
      </w:tr>
      <w:tr w:rsidR="00430DE3" w14:paraId="3D789A53" w14:textId="77777777">
        <w:trPr>
          <w:trHeight w:hRule="exact" w:val="347"/>
        </w:trPr>
        <w:tc>
          <w:tcPr>
            <w:tcW w:w="2168" w:type="dxa"/>
          </w:tcPr>
          <w:p w14:paraId="5E03F7DF" w14:textId="77777777" w:rsidR="00430DE3" w:rsidRDefault="008F0850">
            <w:pPr>
              <w:pStyle w:val="TableParagraph"/>
              <w:spacing w:before="12"/>
              <w:ind w:left="0" w:right="118"/>
              <w:jc w:val="right"/>
              <w:rPr>
                <w:sz w:val="24"/>
              </w:rPr>
            </w:pPr>
            <w:r>
              <w:rPr>
                <w:w w:val="105"/>
                <w:position w:val="9"/>
                <w:sz w:val="16"/>
              </w:rPr>
              <w:t>197</w:t>
            </w:r>
            <w:r>
              <w:rPr>
                <w:w w:val="105"/>
                <w:sz w:val="24"/>
              </w:rPr>
              <w:t>Au (n,2n)</w:t>
            </w:r>
            <w:r>
              <w:rPr>
                <w:spacing w:val="61"/>
                <w:w w:val="105"/>
                <w:sz w:val="24"/>
              </w:rPr>
              <w:t xml:space="preserve"> </w:t>
            </w:r>
            <w:r>
              <w:rPr>
                <w:w w:val="105"/>
                <w:position w:val="9"/>
                <w:sz w:val="16"/>
              </w:rPr>
              <w:t>196</w:t>
            </w:r>
            <w:r>
              <w:rPr>
                <w:w w:val="105"/>
                <w:sz w:val="24"/>
              </w:rPr>
              <w:t>Au</w:t>
            </w:r>
          </w:p>
        </w:tc>
        <w:tc>
          <w:tcPr>
            <w:tcW w:w="2209" w:type="dxa"/>
          </w:tcPr>
          <w:p w14:paraId="5949174D" w14:textId="77777777" w:rsidR="00430DE3" w:rsidRDefault="008F0850">
            <w:pPr>
              <w:pStyle w:val="TableParagraph"/>
              <w:ind w:left="104" w:right="104"/>
              <w:rPr>
                <w:sz w:val="24"/>
              </w:rPr>
            </w:pPr>
            <w:r>
              <w:rPr>
                <w:w w:val="105"/>
                <w:sz w:val="24"/>
              </w:rPr>
              <w:t>2.91E+09</w:t>
            </w:r>
          </w:p>
        </w:tc>
        <w:tc>
          <w:tcPr>
            <w:tcW w:w="1240" w:type="dxa"/>
          </w:tcPr>
          <w:p w14:paraId="640FD763" w14:textId="77777777" w:rsidR="00430DE3" w:rsidRDefault="008F0850">
            <w:pPr>
              <w:pStyle w:val="TableParagraph"/>
              <w:ind w:left="99" w:right="99"/>
              <w:rPr>
                <w:sz w:val="24"/>
              </w:rPr>
            </w:pPr>
            <w:r>
              <w:rPr>
                <w:w w:val="105"/>
                <w:sz w:val="24"/>
              </w:rPr>
              <w:t>2.91E+09</w:t>
            </w:r>
          </w:p>
        </w:tc>
        <w:tc>
          <w:tcPr>
            <w:tcW w:w="2165" w:type="dxa"/>
          </w:tcPr>
          <w:p w14:paraId="4EC6D8D1" w14:textId="77777777" w:rsidR="00430DE3" w:rsidRDefault="008F0850">
            <w:pPr>
              <w:pStyle w:val="TableParagraph"/>
              <w:ind w:left="808" w:right="808"/>
              <w:rPr>
                <w:sz w:val="24"/>
              </w:rPr>
            </w:pPr>
            <w:r>
              <w:rPr>
                <w:sz w:val="24"/>
              </w:rPr>
              <w:t>-0.1</w:t>
            </w:r>
          </w:p>
        </w:tc>
      </w:tr>
      <w:tr w:rsidR="00430DE3" w14:paraId="4F32933F" w14:textId="77777777">
        <w:trPr>
          <w:trHeight w:hRule="exact" w:val="347"/>
        </w:trPr>
        <w:tc>
          <w:tcPr>
            <w:tcW w:w="2168" w:type="dxa"/>
          </w:tcPr>
          <w:p w14:paraId="56C5382B" w14:textId="77777777" w:rsidR="00430DE3" w:rsidRDefault="008F0850">
            <w:pPr>
              <w:pStyle w:val="TableParagraph"/>
              <w:spacing w:before="12"/>
              <w:ind w:left="0" w:right="183"/>
              <w:jc w:val="right"/>
              <w:rPr>
                <w:sz w:val="24"/>
              </w:rPr>
            </w:pPr>
            <w:r>
              <w:rPr>
                <w:w w:val="105"/>
                <w:position w:val="9"/>
                <w:sz w:val="16"/>
              </w:rPr>
              <w:t>197</w:t>
            </w:r>
            <w:r>
              <w:rPr>
                <w:w w:val="105"/>
                <w:sz w:val="24"/>
              </w:rPr>
              <w:t>Au (</w:t>
            </w:r>
            <w:proofErr w:type="spellStart"/>
            <w:proofErr w:type="gramStart"/>
            <w:r>
              <w:rPr>
                <w:w w:val="105"/>
                <w:sz w:val="24"/>
              </w:rPr>
              <w:t>n,g</w:t>
            </w:r>
            <w:proofErr w:type="spellEnd"/>
            <w:proofErr w:type="gramEnd"/>
            <w:r>
              <w:rPr>
                <w:w w:val="105"/>
                <w:sz w:val="24"/>
              </w:rPr>
              <w:t>)</w:t>
            </w:r>
            <w:r>
              <w:rPr>
                <w:spacing w:val="58"/>
                <w:w w:val="105"/>
                <w:sz w:val="24"/>
              </w:rPr>
              <w:t xml:space="preserve"> </w:t>
            </w:r>
            <w:r>
              <w:rPr>
                <w:w w:val="105"/>
                <w:position w:val="9"/>
                <w:sz w:val="16"/>
              </w:rPr>
              <w:t>198</w:t>
            </w:r>
            <w:r>
              <w:rPr>
                <w:w w:val="105"/>
                <w:sz w:val="24"/>
              </w:rPr>
              <w:t>Au</w:t>
            </w:r>
          </w:p>
        </w:tc>
        <w:tc>
          <w:tcPr>
            <w:tcW w:w="2209" w:type="dxa"/>
          </w:tcPr>
          <w:p w14:paraId="6708B78A" w14:textId="77777777" w:rsidR="00430DE3" w:rsidRDefault="008F0850">
            <w:pPr>
              <w:pStyle w:val="TableParagraph"/>
              <w:ind w:left="104" w:right="104"/>
              <w:rPr>
                <w:sz w:val="24"/>
              </w:rPr>
            </w:pPr>
            <w:r>
              <w:rPr>
                <w:w w:val="105"/>
                <w:sz w:val="24"/>
              </w:rPr>
              <w:t>1.00E+09</w:t>
            </w:r>
          </w:p>
        </w:tc>
        <w:tc>
          <w:tcPr>
            <w:tcW w:w="1240" w:type="dxa"/>
          </w:tcPr>
          <w:p w14:paraId="547614E1" w14:textId="77777777" w:rsidR="00430DE3" w:rsidRDefault="008F0850">
            <w:pPr>
              <w:pStyle w:val="TableParagraph"/>
              <w:ind w:left="99" w:right="99"/>
              <w:rPr>
                <w:sz w:val="24"/>
              </w:rPr>
            </w:pPr>
            <w:r>
              <w:rPr>
                <w:w w:val="105"/>
                <w:sz w:val="24"/>
              </w:rPr>
              <w:t>1.02E+09</w:t>
            </w:r>
          </w:p>
        </w:tc>
        <w:tc>
          <w:tcPr>
            <w:tcW w:w="2165" w:type="dxa"/>
          </w:tcPr>
          <w:p w14:paraId="510BDD38" w14:textId="77777777" w:rsidR="00430DE3" w:rsidRDefault="008F0850">
            <w:pPr>
              <w:pStyle w:val="TableParagraph"/>
              <w:ind w:left="808" w:right="808"/>
              <w:rPr>
                <w:sz w:val="24"/>
              </w:rPr>
            </w:pPr>
            <w:r>
              <w:rPr>
                <w:sz w:val="24"/>
              </w:rPr>
              <w:t>2.0</w:t>
            </w:r>
          </w:p>
        </w:tc>
      </w:tr>
      <w:tr w:rsidR="00430DE3" w14:paraId="23AE9353" w14:textId="77777777">
        <w:trPr>
          <w:trHeight w:hRule="exact" w:val="347"/>
        </w:trPr>
        <w:tc>
          <w:tcPr>
            <w:tcW w:w="2168" w:type="dxa"/>
          </w:tcPr>
          <w:p w14:paraId="6247B2EC" w14:textId="77777777" w:rsidR="00430DE3" w:rsidRDefault="008F0850">
            <w:pPr>
              <w:pStyle w:val="TableParagraph"/>
              <w:spacing w:before="12"/>
              <w:ind w:left="0" w:right="127"/>
              <w:jc w:val="right"/>
              <w:rPr>
                <w:sz w:val="16"/>
              </w:rPr>
            </w:pPr>
            <w:r>
              <w:rPr>
                <w:w w:val="105"/>
                <w:position w:val="9"/>
                <w:sz w:val="16"/>
              </w:rPr>
              <w:t>115</w:t>
            </w:r>
            <w:r>
              <w:rPr>
                <w:w w:val="105"/>
                <w:sz w:val="24"/>
              </w:rPr>
              <w:t>In</w:t>
            </w:r>
            <w:r w:rsidR="00DB52C2">
              <w:rPr>
                <w:w w:val="105"/>
                <w:sz w:val="24"/>
              </w:rPr>
              <w:t xml:space="preserve"> </w:t>
            </w:r>
            <w:r>
              <w:rPr>
                <w:w w:val="105"/>
                <w:sz w:val="24"/>
              </w:rPr>
              <w:t>(</w:t>
            </w:r>
            <w:proofErr w:type="spellStart"/>
            <w:proofErr w:type="gramStart"/>
            <w:r>
              <w:rPr>
                <w:w w:val="105"/>
                <w:sz w:val="24"/>
              </w:rPr>
              <w:t>n,n</w:t>
            </w:r>
            <w:proofErr w:type="spellEnd"/>
            <w:proofErr w:type="gramEnd"/>
            <w:r>
              <w:rPr>
                <w:w w:val="105"/>
                <w:sz w:val="24"/>
              </w:rPr>
              <w:t xml:space="preserve">’) </w:t>
            </w:r>
            <w:r>
              <w:rPr>
                <w:w w:val="105"/>
                <w:position w:val="9"/>
                <w:sz w:val="16"/>
              </w:rPr>
              <w:t>115</w:t>
            </w:r>
            <w:r>
              <w:rPr>
                <w:w w:val="105"/>
                <w:sz w:val="24"/>
              </w:rPr>
              <w:t>In</w:t>
            </w:r>
            <w:r>
              <w:rPr>
                <w:w w:val="105"/>
                <w:position w:val="9"/>
                <w:sz w:val="16"/>
              </w:rPr>
              <w:t>m1</w:t>
            </w:r>
          </w:p>
        </w:tc>
        <w:tc>
          <w:tcPr>
            <w:tcW w:w="2209" w:type="dxa"/>
          </w:tcPr>
          <w:p w14:paraId="73A7FC2C" w14:textId="77777777" w:rsidR="00430DE3" w:rsidRDefault="008F0850">
            <w:pPr>
              <w:pStyle w:val="TableParagraph"/>
              <w:ind w:left="104" w:right="104"/>
              <w:rPr>
                <w:sz w:val="24"/>
              </w:rPr>
            </w:pPr>
            <w:r>
              <w:rPr>
                <w:w w:val="105"/>
                <w:sz w:val="24"/>
              </w:rPr>
              <w:t>3.81E+09</w:t>
            </w:r>
          </w:p>
        </w:tc>
        <w:tc>
          <w:tcPr>
            <w:tcW w:w="1240" w:type="dxa"/>
          </w:tcPr>
          <w:p w14:paraId="0E82082B" w14:textId="77777777" w:rsidR="00430DE3" w:rsidRDefault="008F0850">
            <w:pPr>
              <w:pStyle w:val="TableParagraph"/>
              <w:ind w:left="99" w:right="99"/>
              <w:rPr>
                <w:sz w:val="24"/>
              </w:rPr>
            </w:pPr>
            <w:r>
              <w:rPr>
                <w:w w:val="105"/>
                <w:sz w:val="24"/>
              </w:rPr>
              <w:t>3.82E+09</w:t>
            </w:r>
          </w:p>
        </w:tc>
        <w:tc>
          <w:tcPr>
            <w:tcW w:w="2165" w:type="dxa"/>
          </w:tcPr>
          <w:p w14:paraId="2D80078E" w14:textId="77777777" w:rsidR="00430DE3" w:rsidRDefault="008F0850">
            <w:pPr>
              <w:pStyle w:val="TableParagraph"/>
              <w:ind w:left="808" w:right="808"/>
              <w:rPr>
                <w:sz w:val="24"/>
              </w:rPr>
            </w:pPr>
            <w:r>
              <w:rPr>
                <w:sz w:val="24"/>
              </w:rPr>
              <w:t>0.05</w:t>
            </w:r>
          </w:p>
        </w:tc>
      </w:tr>
      <w:tr w:rsidR="00430DE3" w14:paraId="2A82E80A" w14:textId="77777777">
        <w:trPr>
          <w:trHeight w:hRule="exact" w:val="347"/>
        </w:trPr>
        <w:tc>
          <w:tcPr>
            <w:tcW w:w="2168" w:type="dxa"/>
          </w:tcPr>
          <w:p w14:paraId="7B56AE97" w14:textId="77777777" w:rsidR="00430DE3" w:rsidRDefault="008F0850">
            <w:pPr>
              <w:pStyle w:val="TableParagraph"/>
              <w:spacing w:before="12"/>
              <w:ind w:left="0" w:right="166"/>
              <w:jc w:val="right"/>
              <w:rPr>
                <w:sz w:val="16"/>
              </w:rPr>
            </w:pPr>
            <w:r>
              <w:rPr>
                <w:w w:val="105"/>
                <w:position w:val="9"/>
                <w:sz w:val="16"/>
              </w:rPr>
              <w:t>115</w:t>
            </w:r>
            <w:r>
              <w:rPr>
                <w:w w:val="105"/>
                <w:sz w:val="24"/>
              </w:rPr>
              <w:t>In</w:t>
            </w:r>
            <w:r w:rsidR="00DB52C2">
              <w:rPr>
                <w:w w:val="105"/>
                <w:sz w:val="24"/>
              </w:rPr>
              <w:t xml:space="preserve"> </w:t>
            </w:r>
            <w:r>
              <w:rPr>
                <w:w w:val="105"/>
                <w:sz w:val="24"/>
              </w:rPr>
              <w:t>(</w:t>
            </w:r>
            <w:proofErr w:type="spellStart"/>
            <w:proofErr w:type="gramStart"/>
            <w:r>
              <w:rPr>
                <w:w w:val="105"/>
                <w:sz w:val="24"/>
              </w:rPr>
              <w:t>n,g</w:t>
            </w:r>
            <w:proofErr w:type="spellEnd"/>
            <w:proofErr w:type="gramEnd"/>
            <w:r>
              <w:rPr>
                <w:w w:val="105"/>
                <w:sz w:val="24"/>
              </w:rPr>
              <w:t xml:space="preserve">) </w:t>
            </w:r>
            <w:r>
              <w:rPr>
                <w:w w:val="105"/>
                <w:position w:val="9"/>
                <w:sz w:val="16"/>
              </w:rPr>
              <w:t>116</w:t>
            </w:r>
            <w:r>
              <w:rPr>
                <w:w w:val="105"/>
                <w:sz w:val="24"/>
              </w:rPr>
              <w:t>In</w:t>
            </w:r>
            <w:r>
              <w:rPr>
                <w:w w:val="105"/>
                <w:position w:val="9"/>
                <w:sz w:val="16"/>
              </w:rPr>
              <w:t>m1</w:t>
            </w:r>
          </w:p>
        </w:tc>
        <w:tc>
          <w:tcPr>
            <w:tcW w:w="2209" w:type="dxa"/>
          </w:tcPr>
          <w:p w14:paraId="4774D615" w14:textId="77777777" w:rsidR="00430DE3" w:rsidRDefault="008F0850">
            <w:pPr>
              <w:pStyle w:val="TableParagraph"/>
              <w:ind w:left="104" w:right="104"/>
              <w:rPr>
                <w:sz w:val="24"/>
              </w:rPr>
            </w:pPr>
            <w:r>
              <w:rPr>
                <w:w w:val="105"/>
                <w:sz w:val="24"/>
              </w:rPr>
              <w:t>5.14E+09</w:t>
            </w:r>
          </w:p>
        </w:tc>
        <w:tc>
          <w:tcPr>
            <w:tcW w:w="1240" w:type="dxa"/>
          </w:tcPr>
          <w:p w14:paraId="6845CDF3" w14:textId="77777777" w:rsidR="00430DE3" w:rsidRDefault="008F0850">
            <w:pPr>
              <w:pStyle w:val="TableParagraph"/>
              <w:ind w:left="99" w:right="99"/>
              <w:rPr>
                <w:sz w:val="24"/>
              </w:rPr>
            </w:pPr>
            <w:r>
              <w:rPr>
                <w:w w:val="105"/>
                <w:sz w:val="24"/>
              </w:rPr>
              <w:t>5.19E+09</w:t>
            </w:r>
          </w:p>
        </w:tc>
        <w:tc>
          <w:tcPr>
            <w:tcW w:w="2165" w:type="dxa"/>
          </w:tcPr>
          <w:p w14:paraId="58FAD9D0" w14:textId="77777777" w:rsidR="00430DE3" w:rsidRDefault="008F0850">
            <w:pPr>
              <w:pStyle w:val="TableParagraph"/>
              <w:ind w:left="808" w:right="808"/>
              <w:rPr>
                <w:sz w:val="24"/>
              </w:rPr>
            </w:pPr>
            <w:r>
              <w:rPr>
                <w:sz w:val="24"/>
              </w:rPr>
              <w:t>1.0</w:t>
            </w:r>
          </w:p>
        </w:tc>
      </w:tr>
      <w:tr w:rsidR="00430DE3" w14:paraId="50DFC539" w14:textId="77777777">
        <w:trPr>
          <w:trHeight w:hRule="exact" w:val="347"/>
        </w:trPr>
        <w:tc>
          <w:tcPr>
            <w:tcW w:w="2168" w:type="dxa"/>
          </w:tcPr>
          <w:p w14:paraId="7B0C9B8D" w14:textId="77777777" w:rsidR="00430DE3" w:rsidRDefault="008F0850">
            <w:pPr>
              <w:pStyle w:val="TableParagraph"/>
              <w:spacing w:before="12"/>
              <w:ind w:left="309"/>
              <w:jc w:val="left"/>
              <w:rPr>
                <w:sz w:val="24"/>
              </w:rPr>
            </w:pPr>
            <w:r>
              <w:rPr>
                <w:w w:val="105"/>
                <w:position w:val="9"/>
                <w:sz w:val="16"/>
              </w:rPr>
              <w:t>27</w:t>
            </w:r>
            <w:r>
              <w:rPr>
                <w:w w:val="105"/>
                <w:sz w:val="24"/>
              </w:rPr>
              <w:t>Al (</w:t>
            </w:r>
            <w:proofErr w:type="spellStart"/>
            <w:proofErr w:type="gramStart"/>
            <w:r>
              <w:rPr>
                <w:w w:val="105"/>
                <w:sz w:val="24"/>
              </w:rPr>
              <w:t>n,a</w:t>
            </w:r>
            <w:proofErr w:type="spellEnd"/>
            <w:proofErr w:type="gramEnd"/>
            <w:r>
              <w:rPr>
                <w:w w:val="105"/>
                <w:sz w:val="24"/>
              </w:rPr>
              <w:t xml:space="preserve">) </w:t>
            </w:r>
            <w:r>
              <w:rPr>
                <w:w w:val="105"/>
                <w:position w:val="9"/>
                <w:sz w:val="16"/>
              </w:rPr>
              <w:t>24</w:t>
            </w:r>
            <w:r>
              <w:rPr>
                <w:w w:val="105"/>
                <w:sz w:val="24"/>
              </w:rPr>
              <w:t>Na</w:t>
            </w:r>
          </w:p>
        </w:tc>
        <w:tc>
          <w:tcPr>
            <w:tcW w:w="2209" w:type="dxa"/>
          </w:tcPr>
          <w:p w14:paraId="2DB85AD9" w14:textId="77777777" w:rsidR="00430DE3" w:rsidRDefault="008F0850">
            <w:pPr>
              <w:pStyle w:val="TableParagraph"/>
              <w:ind w:left="104" w:right="104"/>
              <w:rPr>
                <w:sz w:val="24"/>
              </w:rPr>
            </w:pPr>
            <w:r>
              <w:rPr>
                <w:w w:val="105"/>
                <w:sz w:val="24"/>
              </w:rPr>
              <w:t>1.08E+09</w:t>
            </w:r>
          </w:p>
        </w:tc>
        <w:tc>
          <w:tcPr>
            <w:tcW w:w="1240" w:type="dxa"/>
          </w:tcPr>
          <w:p w14:paraId="1481FC98" w14:textId="77777777" w:rsidR="00430DE3" w:rsidRDefault="008F0850">
            <w:pPr>
              <w:pStyle w:val="TableParagraph"/>
              <w:ind w:left="99" w:right="99"/>
              <w:rPr>
                <w:sz w:val="24"/>
              </w:rPr>
            </w:pPr>
            <w:r>
              <w:rPr>
                <w:w w:val="105"/>
                <w:sz w:val="24"/>
              </w:rPr>
              <w:t>1.08E+09</w:t>
            </w:r>
          </w:p>
        </w:tc>
        <w:tc>
          <w:tcPr>
            <w:tcW w:w="2165" w:type="dxa"/>
          </w:tcPr>
          <w:p w14:paraId="59C40AD0" w14:textId="77777777" w:rsidR="00430DE3" w:rsidRDefault="008F0850">
            <w:pPr>
              <w:pStyle w:val="TableParagraph"/>
              <w:ind w:left="808" w:right="808"/>
              <w:rPr>
                <w:sz w:val="24"/>
              </w:rPr>
            </w:pPr>
            <w:r>
              <w:rPr>
                <w:sz w:val="24"/>
              </w:rPr>
              <w:t>-0.02</w:t>
            </w:r>
          </w:p>
        </w:tc>
      </w:tr>
      <w:tr w:rsidR="00430DE3" w14:paraId="7957981F" w14:textId="77777777">
        <w:trPr>
          <w:trHeight w:hRule="exact" w:val="347"/>
        </w:trPr>
        <w:tc>
          <w:tcPr>
            <w:tcW w:w="2168" w:type="dxa"/>
          </w:tcPr>
          <w:p w14:paraId="339DF89F" w14:textId="77777777" w:rsidR="00430DE3" w:rsidRDefault="008F0850">
            <w:pPr>
              <w:pStyle w:val="TableParagraph"/>
              <w:spacing w:before="12"/>
              <w:ind w:left="247"/>
              <w:jc w:val="left"/>
              <w:rPr>
                <w:sz w:val="24"/>
              </w:rPr>
            </w:pPr>
            <w:r>
              <w:rPr>
                <w:spacing w:val="2"/>
                <w:w w:val="105"/>
                <w:position w:val="9"/>
                <w:sz w:val="16"/>
              </w:rPr>
              <w:t>186</w:t>
            </w:r>
            <w:r>
              <w:rPr>
                <w:spacing w:val="2"/>
                <w:w w:val="105"/>
                <w:sz w:val="24"/>
              </w:rPr>
              <w:t xml:space="preserve">W </w:t>
            </w:r>
            <w:r>
              <w:rPr>
                <w:w w:val="105"/>
                <w:sz w:val="24"/>
              </w:rPr>
              <w:t>(</w:t>
            </w:r>
            <w:proofErr w:type="spellStart"/>
            <w:proofErr w:type="gramStart"/>
            <w:r>
              <w:rPr>
                <w:w w:val="105"/>
                <w:sz w:val="24"/>
              </w:rPr>
              <w:t>n,g</w:t>
            </w:r>
            <w:proofErr w:type="spellEnd"/>
            <w:proofErr w:type="gramEnd"/>
            <w:r>
              <w:rPr>
                <w:w w:val="105"/>
                <w:sz w:val="24"/>
              </w:rPr>
              <w:t>)</w:t>
            </w:r>
            <w:r>
              <w:rPr>
                <w:spacing w:val="54"/>
                <w:w w:val="105"/>
                <w:sz w:val="24"/>
              </w:rPr>
              <w:t xml:space="preserve"> </w:t>
            </w:r>
            <w:r>
              <w:rPr>
                <w:spacing w:val="2"/>
                <w:w w:val="105"/>
                <w:position w:val="9"/>
                <w:sz w:val="16"/>
              </w:rPr>
              <w:t>187</w:t>
            </w:r>
            <w:r>
              <w:rPr>
                <w:spacing w:val="2"/>
                <w:w w:val="105"/>
                <w:sz w:val="24"/>
              </w:rPr>
              <w:t>W</w:t>
            </w:r>
          </w:p>
        </w:tc>
        <w:tc>
          <w:tcPr>
            <w:tcW w:w="2209" w:type="dxa"/>
          </w:tcPr>
          <w:p w14:paraId="4E57A83A" w14:textId="77777777" w:rsidR="00430DE3" w:rsidRDefault="008F0850">
            <w:pPr>
              <w:pStyle w:val="TableParagraph"/>
              <w:ind w:left="104" w:right="104"/>
              <w:rPr>
                <w:sz w:val="24"/>
              </w:rPr>
            </w:pPr>
            <w:r>
              <w:rPr>
                <w:w w:val="105"/>
                <w:sz w:val="24"/>
              </w:rPr>
              <w:t>7.21E+08</w:t>
            </w:r>
          </w:p>
        </w:tc>
        <w:tc>
          <w:tcPr>
            <w:tcW w:w="1240" w:type="dxa"/>
          </w:tcPr>
          <w:p w14:paraId="13DDA951" w14:textId="77777777" w:rsidR="00430DE3" w:rsidRDefault="008F0850">
            <w:pPr>
              <w:pStyle w:val="TableParagraph"/>
              <w:ind w:left="99" w:right="99"/>
              <w:rPr>
                <w:sz w:val="24"/>
              </w:rPr>
            </w:pPr>
            <w:r>
              <w:rPr>
                <w:w w:val="105"/>
                <w:sz w:val="24"/>
              </w:rPr>
              <w:t>7.30E+08</w:t>
            </w:r>
          </w:p>
        </w:tc>
        <w:tc>
          <w:tcPr>
            <w:tcW w:w="2165" w:type="dxa"/>
          </w:tcPr>
          <w:p w14:paraId="39B53FA6" w14:textId="77777777" w:rsidR="00430DE3" w:rsidRDefault="008F0850">
            <w:pPr>
              <w:pStyle w:val="TableParagraph"/>
              <w:ind w:left="808" w:right="808"/>
              <w:rPr>
                <w:sz w:val="24"/>
              </w:rPr>
            </w:pPr>
            <w:r>
              <w:rPr>
                <w:sz w:val="24"/>
              </w:rPr>
              <w:t>1.2</w:t>
            </w:r>
          </w:p>
        </w:tc>
      </w:tr>
      <w:tr w:rsidR="00430DE3" w14:paraId="4F8E69BB" w14:textId="77777777">
        <w:trPr>
          <w:trHeight w:hRule="exact" w:val="347"/>
        </w:trPr>
        <w:tc>
          <w:tcPr>
            <w:tcW w:w="2168" w:type="dxa"/>
          </w:tcPr>
          <w:p w14:paraId="3073CEC8" w14:textId="77777777" w:rsidR="00430DE3" w:rsidRDefault="008F0850">
            <w:pPr>
              <w:pStyle w:val="TableParagraph"/>
              <w:spacing w:before="12"/>
              <w:ind w:left="231"/>
              <w:jc w:val="left"/>
              <w:rPr>
                <w:sz w:val="24"/>
              </w:rPr>
            </w:pPr>
            <w:r>
              <w:rPr>
                <w:w w:val="105"/>
                <w:position w:val="9"/>
                <w:sz w:val="16"/>
              </w:rPr>
              <w:t>55</w:t>
            </w:r>
            <w:r>
              <w:rPr>
                <w:w w:val="105"/>
                <w:sz w:val="24"/>
              </w:rPr>
              <w:t>Mn (</w:t>
            </w:r>
            <w:proofErr w:type="spellStart"/>
            <w:proofErr w:type="gramStart"/>
            <w:r>
              <w:rPr>
                <w:w w:val="105"/>
                <w:sz w:val="24"/>
              </w:rPr>
              <w:t>n,g</w:t>
            </w:r>
            <w:proofErr w:type="spellEnd"/>
            <w:proofErr w:type="gramEnd"/>
            <w:r>
              <w:rPr>
                <w:w w:val="105"/>
                <w:sz w:val="24"/>
              </w:rPr>
              <w:t xml:space="preserve">) </w:t>
            </w:r>
            <w:r>
              <w:rPr>
                <w:w w:val="105"/>
                <w:position w:val="9"/>
                <w:sz w:val="16"/>
              </w:rPr>
              <w:t>56</w:t>
            </w:r>
            <w:r>
              <w:rPr>
                <w:w w:val="105"/>
                <w:sz w:val="24"/>
              </w:rPr>
              <w:t>Mn</w:t>
            </w:r>
          </w:p>
        </w:tc>
        <w:tc>
          <w:tcPr>
            <w:tcW w:w="2209" w:type="dxa"/>
          </w:tcPr>
          <w:p w14:paraId="65D08953" w14:textId="77777777" w:rsidR="00430DE3" w:rsidRDefault="008F0850">
            <w:pPr>
              <w:pStyle w:val="TableParagraph"/>
              <w:ind w:left="104" w:right="104"/>
              <w:rPr>
                <w:sz w:val="24"/>
              </w:rPr>
            </w:pPr>
            <w:r>
              <w:rPr>
                <w:w w:val="105"/>
                <w:sz w:val="24"/>
              </w:rPr>
              <w:t>3.14E+08</w:t>
            </w:r>
          </w:p>
        </w:tc>
        <w:tc>
          <w:tcPr>
            <w:tcW w:w="1240" w:type="dxa"/>
          </w:tcPr>
          <w:p w14:paraId="0C31179D" w14:textId="77777777" w:rsidR="00430DE3" w:rsidRDefault="008F0850">
            <w:pPr>
              <w:pStyle w:val="TableParagraph"/>
              <w:ind w:left="99" w:right="99"/>
              <w:rPr>
                <w:sz w:val="24"/>
              </w:rPr>
            </w:pPr>
            <w:r>
              <w:rPr>
                <w:w w:val="105"/>
                <w:sz w:val="24"/>
              </w:rPr>
              <w:t>3.23E+08</w:t>
            </w:r>
          </w:p>
        </w:tc>
        <w:tc>
          <w:tcPr>
            <w:tcW w:w="2165" w:type="dxa"/>
          </w:tcPr>
          <w:p w14:paraId="52638912" w14:textId="77777777" w:rsidR="00430DE3" w:rsidRDefault="008F0850">
            <w:pPr>
              <w:pStyle w:val="TableParagraph"/>
              <w:ind w:left="808" w:right="808"/>
              <w:rPr>
                <w:sz w:val="24"/>
              </w:rPr>
            </w:pPr>
            <w:r>
              <w:rPr>
                <w:sz w:val="24"/>
              </w:rPr>
              <w:t>2.8</w:t>
            </w:r>
          </w:p>
        </w:tc>
      </w:tr>
      <w:tr w:rsidR="00430DE3" w14:paraId="62A45844" w14:textId="77777777">
        <w:trPr>
          <w:trHeight w:hRule="exact" w:val="347"/>
        </w:trPr>
        <w:tc>
          <w:tcPr>
            <w:tcW w:w="2168" w:type="dxa"/>
          </w:tcPr>
          <w:p w14:paraId="257AFDE2" w14:textId="77777777" w:rsidR="00430DE3" w:rsidRDefault="008F0850">
            <w:pPr>
              <w:pStyle w:val="TableParagraph"/>
              <w:spacing w:before="12"/>
              <w:ind w:left="576"/>
              <w:jc w:val="left"/>
              <w:rPr>
                <w:sz w:val="24"/>
              </w:rPr>
            </w:pPr>
            <w:r>
              <w:rPr>
                <w:w w:val="110"/>
                <w:position w:val="9"/>
                <w:sz w:val="16"/>
              </w:rPr>
              <w:t>235</w:t>
            </w:r>
            <w:proofErr w:type="gramStart"/>
            <w:r>
              <w:rPr>
                <w:w w:val="110"/>
                <w:sz w:val="24"/>
              </w:rPr>
              <w:t>U(</w:t>
            </w:r>
            <w:proofErr w:type="gramEnd"/>
            <w:r>
              <w:rPr>
                <w:rFonts w:ascii="Bookman Old Style"/>
                <w:i/>
                <w:w w:val="110"/>
                <w:sz w:val="24"/>
              </w:rPr>
              <w:t>n,</w:t>
            </w:r>
            <w:r>
              <w:rPr>
                <w:rFonts w:ascii="Bookman Old Style"/>
                <w:i/>
                <w:spacing w:val="-54"/>
                <w:w w:val="110"/>
                <w:sz w:val="24"/>
              </w:rPr>
              <w:t xml:space="preserve"> </w:t>
            </w:r>
            <w:r>
              <w:rPr>
                <w:rFonts w:ascii="Bookman Old Style"/>
                <w:i/>
                <w:w w:val="110"/>
                <w:sz w:val="24"/>
              </w:rPr>
              <w:t>f</w:t>
            </w:r>
            <w:r>
              <w:rPr>
                <w:rFonts w:ascii="Bookman Old Style"/>
                <w:i/>
                <w:spacing w:val="-64"/>
                <w:w w:val="110"/>
                <w:sz w:val="24"/>
              </w:rPr>
              <w:t xml:space="preserve"> </w:t>
            </w:r>
            <w:r>
              <w:rPr>
                <w:w w:val="110"/>
                <w:sz w:val="24"/>
              </w:rPr>
              <w:t>)</w:t>
            </w:r>
          </w:p>
        </w:tc>
        <w:tc>
          <w:tcPr>
            <w:tcW w:w="2209" w:type="dxa"/>
          </w:tcPr>
          <w:p w14:paraId="7A6A7D7F" w14:textId="77777777" w:rsidR="00430DE3" w:rsidRDefault="008F0850">
            <w:pPr>
              <w:pStyle w:val="TableParagraph"/>
              <w:ind w:left="104" w:right="104"/>
              <w:rPr>
                <w:sz w:val="24"/>
              </w:rPr>
            </w:pPr>
            <w:r>
              <w:rPr>
                <w:w w:val="105"/>
                <w:sz w:val="24"/>
              </w:rPr>
              <w:t>1.94E+09</w:t>
            </w:r>
          </w:p>
        </w:tc>
        <w:tc>
          <w:tcPr>
            <w:tcW w:w="1240" w:type="dxa"/>
          </w:tcPr>
          <w:p w14:paraId="625D6C64" w14:textId="77777777" w:rsidR="00430DE3" w:rsidRDefault="008F0850">
            <w:pPr>
              <w:pStyle w:val="TableParagraph"/>
              <w:ind w:left="99" w:right="99"/>
              <w:rPr>
                <w:sz w:val="24"/>
              </w:rPr>
            </w:pPr>
            <w:r>
              <w:rPr>
                <w:w w:val="105"/>
                <w:sz w:val="24"/>
              </w:rPr>
              <w:t>1.96E+09</w:t>
            </w:r>
          </w:p>
        </w:tc>
        <w:tc>
          <w:tcPr>
            <w:tcW w:w="2165" w:type="dxa"/>
          </w:tcPr>
          <w:p w14:paraId="351430E4" w14:textId="77777777" w:rsidR="00430DE3" w:rsidRDefault="008F0850">
            <w:pPr>
              <w:pStyle w:val="TableParagraph"/>
              <w:ind w:left="808" w:right="808"/>
              <w:rPr>
                <w:sz w:val="24"/>
              </w:rPr>
            </w:pPr>
            <w:r>
              <w:rPr>
                <w:sz w:val="24"/>
              </w:rPr>
              <w:t>0.5</w:t>
            </w:r>
          </w:p>
        </w:tc>
      </w:tr>
      <w:tr w:rsidR="00430DE3" w14:paraId="7D1E7DC5" w14:textId="77777777">
        <w:trPr>
          <w:trHeight w:hRule="exact" w:val="347"/>
        </w:trPr>
        <w:tc>
          <w:tcPr>
            <w:tcW w:w="2168" w:type="dxa"/>
          </w:tcPr>
          <w:p w14:paraId="55DB26CE" w14:textId="77777777" w:rsidR="00430DE3" w:rsidRDefault="008F0850">
            <w:pPr>
              <w:pStyle w:val="TableParagraph"/>
              <w:spacing w:before="12"/>
              <w:ind w:left="576"/>
              <w:jc w:val="left"/>
              <w:rPr>
                <w:sz w:val="24"/>
              </w:rPr>
            </w:pPr>
            <w:r>
              <w:rPr>
                <w:w w:val="110"/>
                <w:position w:val="9"/>
                <w:sz w:val="16"/>
              </w:rPr>
              <w:t>238</w:t>
            </w:r>
            <w:proofErr w:type="gramStart"/>
            <w:r>
              <w:rPr>
                <w:w w:val="110"/>
                <w:sz w:val="24"/>
              </w:rPr>
              <w:t>U(</w:t>
            </w:r>
            <w:proofErr w:type="gramEnd"/>
            <w:r>
              <w:rPr>
                <w:rFonts w:ascii="Bookman Old Style"/>
                <w:i/>
                <w:w w:val="110"/>
                <w:sz w:val="24"/>
              </w:rPr>
              <w:t>n,</w:t>
            </w:r>
            <w:r>
              <w:rPr>
                <w:rFonts w:ascii="Bookman Old Style"/>
                <w:i/>
                <w:spacing w:val="-54"/>
                <w:w w:val="110"/>
                <w:sz w:val="24"/>
              </w:rPr>
              <w:t xml:space="preserve"> </w:t>
            </w:r>
            <w:r>
              <w:rPr>
                <w:rFonts w:ascii="Bookman Old Style"/>
                <w:i/>
                <w:w w:val="110"/>
                <w:sz w:val="24"/>
              </w:rPr>
              <w:t>f</w:t>
            </w:r>
            <w:r>
              <w:rPr>
                <w:rFonts w:ascii="Bookman Old Style"/>
                <w:i/>
                <w:spacing w:val="-64"/>
                <w:w w:val="110"/>
                <w:sz w:val="24"/>
              </w:rPr>
              <w:t xml:space="preserve"> </w:t>
            </w:r>
            <w:r>
              <w:rPr>
                <w:w w:val="110"/>
                <w:sz w:val="24"/>
              </w:rPr>
              <w:t>)</w:t>
            </w:r>
          </w:p>
        </w:tc>
        <w:tc>
          <w:tcPr>
            <w:tcW w:w="2209" w:type="dxa"/>
          </w:tcPr>
          <w:p w14:paraId="536CA193" w14:textId="77777777" w:rsidR="00430DE3" w:rsidRDefault="008F0850">
            <w:pPr>
              <w:pStyle w:val="TableParagraph"/>
              <w:ind w:left="104" w:right="104"/>
              <w:rPr>
                <w:sz w:val="24"/>
              </w:rPr>
            </w:pPr>
            <w:r>
              <w:rPr>
                <w:w w:val="105"/>
                <w:sz w:val="24"/>
              </w:rPr>
              <w:t>2.70E+07</w:t>
            </w:r>
          </w:p>
        </w:tc>
        <w:tc>
          <w:tcPr>
            <w:tcW w:w="1240" w:type="dxa"/>
          </w:tcPr>
          <w:p w14:paraId="097F5E18" w14:textId="77777777" w:rsidR="00430DE3" w:rsidRDefault="008F0850">
            <w:pPr>
              <w:pStyle w:val="TableParagraph"/>
              <w:ind w:left="99" w:right="99"/>
              <w:rPr>
                <w:sz w:val="24"/>
              </w:rPr>
            </w:pPr>
            <w:r>
              <w:rPr>
                <w:w w:val="105"/>
                <w:sz w:val="24"/>
              </w:rPr>
              <w:t>2.67E+07</w:t>
            </w:r>
          </w:p>
        </w:tc>
        <w:tc>
          <w:tcPr>
            <w:tcW w:w="2165" w:type="dxa"/>
          </w:tcPr>
          <w:p w14:paraId="76498273" w14:textId="77777777" w:rsidR="00430DE3" w:rsidRDefault="008F0850">
            <w:pPr>
              <w:pStyle w:val="TableParagraph"/>
              <w:ind w:left="808" w:right="808"/>
              <w:rPr>
                <w:sz w:val="24"/>
              </w:rPr>
            </w:pPr>
            <w:r>
              <w:rPr>
                <w:sz w:val="24"/>
              </w:rPr>
              <w:t>-1.1</w:t>
            </w:r>
          </w:p>
        </w:tc>
      </w:tr>
      <w:tr w:rsidR="00430DE3" w14:paraId="7045D837" w14:textId="77777777">
        <w:trPr>
          <w:trHeight w:hRule="exact" w:val="347"/>
        </w:trPr>
        <w:tc>
          <w:tcPr>
            <w:tcW w:w="2168" w:type="dxa"/>
          </w:tcPr>
          <w:p w14:paraId="15CBE27C" w14:textId="77777777" w:rsidR="00430DE3" w:rsidRDefault="008F0850">
            <w:pPr>
              <w:pStyle w:val="TableParagraph"/>
              <w:ind w:left="367"/>
              <w:jc w:val="left"/>
              <w:rPr>
                <w:sz w:val="24"/>
              </w:rPr>
            </w:pPr>
            <w:r>
              <w:rPr>
                <w:w w:val="105"/>
                <w:sz w:val="24"/>
              </w:rPr>
              <w:t>Total Fissions</w:t>
            </w:r>
          </w:p>
        </w:tc>
        <w:tc>
          <w:tcPr>
            <w:tcW w:w="2209" w:type="dxa"/>
          </w:tcPr>
          <w:p w14:paraId="49BC6286" w14:textId="77777777" w:rsidR="00430DE3" w:rsidRDefault="008F0850">
            <w:pPr>
              <w:pStyle w:val="TableParagraph"/>
              <w:ind w:left="104" w:right="104"/>
              <w:rPr>
                <w:sz w:val="24"/>
              </w:rPr>
            </w:pPr>
            <w:r>
              <w:rPr>
                <w:w w:val="105"/>
                <w:sz w:val="24"/>
              </w:rPr>
              <w:t>1.99E+09</w:t>
            </w:r>
          </w:p>
        </w:tc>
        <w:tc>
          <w:tcPr>
            <w:tcW w:w="1240" w:type="dxa"/>
          </w:tcPr>
          <w:p w14:paraId="5B1C805A" w14:textId="77777777" w:rsidR="00430DE3" w:rsidRDefault="008F0850">
            <w:pPr>
              <w:pStyle w:val="TableParagraph"/>
              <w:ind w:left="99" w:right="99"/>
              <w:rPr>
                <w:sz w:val="24"/>
              </w:rPr>
            </w:pPr>
            <w:r>
              <w:rPr>
                <w:w w:val="105"/>
                <w:sz w:val="24"/>
              </w:rPr>
              <w:t>2.00E+09</w:t>
            </w:r>
          </w:p>
        </w:tc>
        <w:tc>
          <w:tcPr>
            <w:tcW w:w="2165" w:type="dxa"/>
          </w:tcPr>
          <w:p w14:paraId="6F74D615" w14:textId="77777777" w:rsidR="00430DE3" w:rsidRDefault="008F0850">
            <w:pPr>
              <w:pStyle w:val="TableParagraph"/>
              <w:ind w:left="808" w:right="808"/>
              <w:rPr>
                <w:sz w:val="24"/>
              </w:rPr>
            </w:pPr>
            <w:r>
              <w:rPr>
                <w:sz w:val="24"/>
              </w:rPr>
              <w:t>0.5</w:t>
            </w:r>
          </w:p>
        </w:tc>
      </w:tr>
    </w:tbl>
    <w:p w14:paraId="4284A819" w14:textId="77777777" w:rsidR="00430DE3" w:rsidRDefault="00430DE3">
      <w:pPr>
        <w:pStyle w:val="BodyText"/>
        <w:rPr>
          <w:b/>
          <w:sz w:val="20"/>
        </w:rPr>
      </w:pPr>
    </w:p>
    <w:p w14:paraId="76319322" w14:textId="77777777" w:rsidR="00430DE3" w:rsidRDefault="00430DE3">
      <w:pPr>
        <w:pStyle w:val="BodyText"/>
        <w:spacing w:before="11"/>
        <w:rPr>
          <w:b/>
          <w:sz w:val="15"/>
        </w:rPr>
      </w:pPr>
    </w:p>
    <w:p w14:paraId="66E66733" w14:textId="3C575BBE" w:rsidR="00430DE3" w:rsidRDefault="008F0850">
      <w:pPr>
        <w:pStyle w:val="BodyText"/>
        <w:spacing w:line="415" w:lineRule="auto"/>
        <w:ind w:left="100" w:right="117"/>
        <w:jc w:val="both"/>
      </w:pPr>
      <w:del w:id="399" w:author="Bucy, Anna M Ctr USAF AETC AFIT/ENP" w:date="2019-01-07T16:39:00Z">
        <w:r w:rsidDel="00043811">
          <w:rPr>
            <w:w w:val="105"/>
          </w:rPr>
          <w:delText xml:space="preserve">impact </w:delText>
        </w:r>
      </w:del>
      <w:ins w:id="400" w:author="Bucy, Anna M Ctr USAF AETC AFIT/ENP" w:date="2019-01-07T16:39:00Z">
        <w:r w:rsidR="00043811">
          <w:rPr>
            <w:w w:val="105"/>
          </w:rPr>
          <w:t xml:space="preserve">effect </w:t>
        </w:r>
      </w:ins>
      <w:r>
        <w:rPr>
          <w:w w:val="105"/>
        </w:rPr>
        <w:t xml:space="preserve">of the SSR </w:t>
      </w:r>
      <w:r>
        <w:rPr>
          <w:spacing w:val="-3"/>
          <w:w w:val="105"/>
        </w:rPr>
        <w:t xml:space="preserve">was </w:t>
      </w:r>
      <w:r>
        <w:rPr>
          <w:w w:val="105"/>
        </w:rPr>
        <w:t xml:space="preserve">homogenized </w:t>
      </w:r>
      <w:r>
        <w:rPr>
          <w:spacing w:val="-4"/>
          <w:w w:val="105"/>
        </w:rPr>
        <w:t xml:space="preserve">over </w:t>
      </w:r>
      <w:r>
        <w:rPr>
          <w:w w:val="105"/>
        </w:rPr>
        <w:t xml:space="preserve">the surface. Also, there </w:t>
      </w:r>
      <w:r>
        <w:rPr>
          <w:spacing w:val="-3"/>
          <w:w w:val="105"/>
        </w:rPr>
        <w:t xml:space="preserve">was </w:t>
      </w:r>
      <w:r>
        <w:rPr>
          <w:w w:val="105"/>
        </w:rPr>
        <w:t xml:space="preserve">a systematic bias of the room return that </w:t>
      </w:r>
      <w:r>
        <w:rPr>
          <w:spacing w:val="-3"/>
          <w:w w:val="105"/>
        </w:rPr>
        <w:t xml:space="preserve">was </w:t>
      </w:r>
      <w:r>
        <w:rPr>
          <w:w w:val="105"/>
        </w:rPr>
        <w:t xml:space="preserve">not captured in the source approximations. The ancillary equipment in the room increased the scattering back to </w:t>
      </w:r>
      <w:r>
        <w:rPr>
          <w:spacing w:val="-7"/>
          <w:w w:val="105"/>
        </w:rPr>
        <w:t xml:space="preserve">ETA </w:t>
      </w:r>
      <w:r>
        <w:rPr>
          <w:w w:val="105"/>
        </w:rPr>
        <w:t xml:space="preserve">in that region. Again, this </w:t>
      </w:r>
      <w:r>
        <w:rPr>
          <w:spacing w:val="-3"/>
          <w:w w:val="105"/>
        </w:rPr>
        <w:t xml:space="preserve">was </w:t>
      </w:r>
      <w:proofErr w:type="spellStart"/>
      <w:r>
        <w:rPr>
          <w:w w:val="105"/>
        </w:rPr>
        <w:t>homoginized</w:t>
      </w:r>
      <w:proofErr w:type="spellEnd"/>
      <w:r>
        <w:rPr>
          <w:w w:val="105"/>
        </w:rPr>
        <w:t xml:space="preserve"> </w:t>
      </w:r>
      <w:r>
        <w:rPr>
          <w:spacing w:val="-4"/>
          <w:w w:val="105"/>
        </w:rPr>
        <w:t xml:space="preserve">over </w:t>
      </w:r>
      <w:r>
        <w:rPr>
          <w:w w:val="105"/>
        </w:rPr>
        <w:t xml:space="preserve">the entire surface for SCALE. The angular </w:t>
      </w:r>
      <w:proofErr w:type="spellStart"/>
      <w:r>
        <w:rPr>
          <w:w w:val="105"/>
        </w:rPr>
        <w:t>resolu</w:t>
      </w:r>
      <w:proofErr w:type="spellEnd"/>
      <w:r>
        <w:rPr>
          <w:w w:val="105"/>
        </w:rPr>
        <w:t xml:space="preserve">- </w:t>
      </w:r>
      <w:proofErr w:type="spellStart"/>
      <w:r>
        <w:rPr>
          <w:w w:val="105"/>
        </w:rPr>
        <w:t>tion</w:t>
      </w:r>
      <w:proofErr w:type="spellEnd"/>
      <w:r>
        <w:rPr>
          <w:w w:val="105"/>
        </w:rPr>
        <w:t xml:space="preserve"> for the SCALE sources </w:t>
      </w:r>
      <w:r>
        <w:rPr>
          <w:spacing w:val="-3"/>
          <w:w w:val="105"/>
        </w:rPr>
        <w:t xml:space="preserve">was </w:t>
      </w:r>
      <w:r>
        <w:rPr>
          <w:w w:val="105"/>
        </w:rPr>
        <w:t xml:space="preserve">restricted to equal probability in </w:t>
      </w:r>
      <w:r>
        <w:rPr>
          <w:spacing w:val="2"/>
          <w:w w:val="105"/>
        </w:rPr>
        <w:t>2</w:t>
      </w:r>
      <w:r>
        <w:rPr>
          <w:rFonts w:ascii="Bookman Old Style" w:hAnsi="Bookman Old Style"/>
          <w:i/>
          <w:spacing w:val="2"/>
          <w:w w:val="105"/>
        </w:rPr>
        <w:t>π</w:t>
      </w:r>
      <w:r>
        <w:rPr>
          <w:spacing w:val="2"/>
          <w:w w:val="105"/>
        </w:rPr>
        <w:t xml:space="preserve">; </w:t>
      </w:r>
      <w:r>
        <w:rPr>
          <w:spacing w:val="-3"/>
          <w:w w:val="105"/>
        </w:rPr>
        <w:t xml:space="preserve">however, </w:t>
      </w:r>
      <w:r>
        <w:rPr>
          <w:w w:val="105"/>
        </w:rPr>
        <w:t xml:space="preserve">there is undoubtedly a systematic trend that </w:t>
      </w:r>
      <w:proofErr w:type="gramStart"/>
      <w:r>
        <w:rPr>
          <w:spacing w:val="-3"/>
          <w:w w:val="105"/>
        </w:rPr>
        <w:t>was</w:t>
      </w:r>
      <w:r w:rsidR="00DB52C2">
        <w:rPr>
          <w:spacing w:val="-3"/>
          <w:w w:val="105"/>
        </w:rPr>
        <w:t xml:space="preserve"> </w:t>
      </w:r>
      <w:r>
        <w:rPr>
          <w:spacing w:val="55"/>
          <w:w w:val="105"/>
        </w:rPr>
        <w:t xml:space="preserve"> </w:t>
      </w:r>
      <w:r>
        <w:rPr>
          <w:w w:val="105"/>
        </w:rPr>
        <w:t>missed</w:t>
      </w:r>
      <w:proofErr w:type="gramEnd"/>
      <w:r>
        <w:rPr>
          <w:w w:val="105"/>
        </w:rPr>
        <w:t>.</w:t>
      </w:r>
    </w:p>
    <w:p w14:paraId="30120671" w14:textId="77777777" w:rsidR="00430DE3" w:rsidRDefault="00430DE3">
      <w:pPr>
        <w:pStyle w:val="BodyText"/>
        <w:spacing w:before="9"/>
        <w:rPr>
          <w:sz w:val="29"/>
        </w:rPr>
      </w:pPr>
    </w:p>
    <w:p w14:paraId="3E8DDAA4" w14:textId="77777777" w:rsidR="00430DE3" w:rsidRDefault="008F0850">
      <w:pPr>
        <w:pStyle w:val="Heading2"/>
        <w:numPr>
          <w:ilvl w:val="2"/>
          <w:numId w:val="12"/>
        </w:numPr>
        <w:tabs>
          <w:tab w:val="left" w:pos="1273"/>
          <w:tab w:val="left" w:pos="1274"/>
        </w:tabs>
      </w:pPr>
      <w:bookmarkStart w:id="401" w:name="SCALE_Sampler_Sequence"/>
      <w:bookmarkStart w:id="402" w:name="_bookmark74"/>
      <w:bookmarkEnd w:id="401"/>
      <w:bookmarkEnd w:id="402"/>
      <w:r>
        <w:rPr>
          <w:w w:val="110"/>
        </w:rPr>
        <w:t>SCALE</w:t>
      </w:r>
      <w:r w:rsidR="00DB52C2">
        <w:rPr>
          <w:w w:val="110"/>
        </w:rPr>
        <w:t xml:space="preserve"> </w:t>
      </w:r>
      <w:r>
        <w:rPr>
          <w:w w:val="110"/>
        </w:rPr>
        <w:t>Sampler</w:t>
      </w:r>
      <w:r>
        <w:rPr>
          <w:spacing w:val="15"/>
          <w:w w:val="110"/>
        </w:rPr>
        <w:t xml:space="preserve"> </w:t>
      </w:r>
      <w:r>
        <w:rPr>
          <w:w w:val="110"/>
        </w:rPr>
        <w:t>Sequence</w:t>
      </w:r>
    </w:p>
    <w:p w14:paraId="6309AB41" w14:textId="77777777" w:rsidR="00430DE3" w:rsidRDefault="00430DE3">
      <w:pPr>
        <w:pStyle w:val="BodyText"/>
        <w:spacing w:before="11"/>
        <w:rPr>
          <w:b/>
          <w:sz w:val="30"/>
        </w:rPr>
      </w:pPr>
    </w:p>
    <w:p w14:paraId="04FBC91D" w14:textId="77777777" w:rsidR="00430DE3" w:rsidRDefault="008F0850">
      <w:pPr>
        <w:pStyle w:val="BodyText"/>
        <w:spacing w:line="415" w:lineRule="auto"/>
        <w:ind w:left="100" w:right="117" w:firstLine="404"/>
        <w:jc w:val="both"/>
      </w:pPr>
      <w:r>
        <w:rPr>
          <w:w w:val="105"/>
        </w:rPr>
        <w:t>A</w:t>
      </w:r>
      <w:r>
        <w:rPr>
          <w:spacing w:val="-11"/>
          <w:w w:val="105"/>
        </w:rPr>
        <w:t xml:space="preserve"> </w:t>
      </w:r>
      <w:proofErr w:type="gramStart"/>
      <w:r>
        <w:rPr>
          <w:w w:val="105"/>
        </w:rPr>
        <w:t>252</w:t>
      </w:r>
      <w:r>
        <w:rPr>
          <w:spacing w:val="-11"/>
          <w:w w:val="105"/>
        </w:rPr>
        <w:t xml:space="preserve"> </w:t>
      </w:r>
      <w:r>
        <w:rPr>
          <w:w w:val="105"/>
        </w:rPr>
        <w:t>group</w:t>
      </w:r>
      <w:proofErr w:type="gramEnd"/>
      <w:r>
        <w:rPr>
          <w:spacing w:val="-11"/>
          <w:w w:val="105"/>
        </w:rPr>
        <w:t xml:space="preserve"> </w:t>
      </w:r>
      <w:r>
        <w:rPr>
          <w:w w:val="105"/>
        </w:rPr>
        <w:t>radiation</w:t>
      </w:r>
      <w:r>
        <w:rPr>
          <w:spacing w:val="-11"/>
          <w:w w:val="105"/>
        </w:rPr>
        <w:t xml:space="preserve"> </w:t>
      </w:r>
      <w:r>
        <w:rPr>
          <w:w w:val="105"/>
        </w:rPr>
        <w:t>transport</w:t>
      </w:r>
      <w:r>
        <w:rPr>
          <w:spacing w:val="-11"/>
          <w:w w:val="105"/>
        </w:rPr>
        <w:t xml:space="preserve"> </w:t>
      </w:r>
      <w:r>
        <w:rPr>
          <w:w w:val="105"/>
        </w:rPr>
        <w:t>simulation</w:t>
      </w:r>
      <w:r>
        <w:rPr>
          <w:spacing w:val="-11"/>
          <w:w w:val="105"/>
        </w:rPr>
        <w:t xml:space="preserve"> </w:t>
      </w:r>
      <w:r>
        <w:rPr>
          <w:spacing w:val="-3"/>
          <w:w w:val="105"/>
        </w:rPr>
        <w:t>was</w:t>
      </w:r>
      <w:r>
        <w:rPr>
          <w:spacing w:val="-11"/>
          <w:w w:val="105"/>
        </w:rPr>
        <w:t xml:space="preserve"> </w:t>
      </w:r>
      <w:r>
        <w:rPr>
          <w:w w:val="105"/>
        </w:rPr>
        <w:t>performed</w:t>
      </w:r>
      <w:r>
        <w:rPr>
          <w:spacing w:val="-10"/>
          <w:w w:val="105"/>
        </w:rPr>
        <w:t xml:space="preserve"> </w:t>
      </w:r>
      <w:r>
        <w:rPr>
          <w:w w:val="105"/>
        </w:rPr>
        <w:t>for</w:t>
      </w:r>
      <w:r>
        <w:rPr>
          <w:spacing w:val="-11"/>
          <w:w w:val="105"/>
        </w:rPr>
        <w:t xml:space="preserve"> </w:t>
      </w:r>
      <w:r>
        <w:rPr>
          <w:w w:val="105"/>
        </w:rPr>
        <w:t>182</w:t>
      </w:r>
      <w:r>
        <w:rPr>
          <w:spacing w:val="-11"/>
          <w:w w:val="105"/>
        </w:rPr>
        <w:t xml:space="preserve"> </w:t>
      </w:r>
      <w:r>
        <w:rPr>
          <w:w w:val="105"/>
        </w:rPr>
        <w:t>discrete</w:t>
      </w:r>
      <w:r>
        <w:rPr>
          <w:spacing w:val="-12"/>
          <w:w w:val="105"/>
        </w:rPr>
        <w:t xml:space="preserve"> </w:t>
      </w:r>
      <w:r>
        <w:rPr>
          <w:w w:val="105"/>
        </w:rPr>
        <w:t>trials</w:t>
      </w:r>
      <w:r>
        <w:rPr>
          <w:spacing w:val="-11"/>
          <w:w w:val="105"/>
        </w:rPr>
        <w:t xml:space="preserve"> </w:t>
      </w:r>
      <w:r>
        <w:rPr>
          <w:w w:val="105"/>
        </w:rPr>
        <w:t xml:space="preserve">in Sampler to build up a distribution of Monte Carlo responses to capture the systematic nuclear data </w:t>
      </w:r>
      <w:r>
        <w:rPr>
          <w:spacing w:val="-3"/>
          <w:w w:val="105"/>
        </w:rPr>
        <w:t>uncertainty.</w:t>
      </w:r>
      <w:r w:rsidR="00DB52C2">
        <w:rPr>
          <w:spacing w:val="-3"/>
          <w:w w:val="105"/>
        </w:rPr>
        <w:t xml:space="preserve"> </w:t>
      </w:r>
      <w:r>
        <w:rPr>
          <w:w w:val="105"/>
        </w:rPr>
        <w:t>The</w:t>
      </w:r>
      <w:r w:rsidR="00DB52C2">
        <w:rPr>
          <w:w w:val="105"/>
        </w:rPr>
        <w:t xml:space="preserve"> </w:t>
      </w:r>
      <w:r>
        <w:rPr>
          <w:w w:val="105"/>
        </w:rPr>
        <w:t>Sampler</w:t>
      </w:r>
      <w:r w:rsidR="00DB52C2">
        <w:rPr>
          <w:w w:val="105"/>
        </w:rPr>
        <w:t xml:space="preserve"> </w:t>
      </w:r>
      <w:r>
        <w:rPr>
          <w:w w:val="105"/>
        </w:rPr>
        <w:t>sequence</w:t>
      </w:r>
      <w:r w:rsidR="00DB52C2">
        <w:rPr>
          <w:w w:val="105"/>
        </w:rPr>
        <w:t xml:space="preserve"> </w:t>
      </w:r>
      <w:r>
        <w:rPr>
          <w:w w:val="105"/>
        </w:rPr>
        <w:t>is</w:t>
      </w:r>
      <w:r w:rsidR="00DB52C2">
        <w:rPr>
          <w:w w:val="105"/>
        </w:rPr>
        <w:t xml:space="preserve"> </w:t>
      </w:r>
      <w:r>
        <w:rPr>
          <w:w w:val="105"/>
        </w:rPr>
        <w:t>a</w:t>
      </w:r>
      <w:r w:rsidR="00DB52C2">
        <w:rPr>
          <w:w w:val="105"/>
        </w:rPr>
        <w:t xml:space="preserve"> </w:t>
      </w:r>
      <w:r>
        <w:rPr>
          <w:w w:val="105"/>
        </w:rPr>
        <w:t>“super-sequence”</w:t>
      </w:r>
      <w:r w:rsidR="00DB52C2">
        <w:rPr>
          <w:w w:val="105"/>
        </w:rPr>
        <w:t xml:space="preserve"> </w:t>
      </w:r>
      <w:r>
        <w:rPr>
          <w:w w:val="105"/>
        </w:rPr>
        <w:t>that</w:t>
      </w:r>
      <w:r w:rsidR="00DB52C2">
        <w:rPr>
          <w:w w:val="105"/>
        </w:rPr>
        <w:t xml:space="preserve"> </w:t>
      </w:r>
      <w:r>
        <w:rPr>
          <w:w w:val="105"/>
        </w:rPr>
        <w:t xml:space="preserve">acts as a wrapper above the </w:t>
      </w:r>
      <w:r>
        <w:rPr>
          <w:spacing w:val="-5"/>
          <w:w w:val="105"/>
        </w:rPr>
        <w:t>MAVRIC</w:t>
      </w:r>
      <w:r w:rsidR="00DB52C2">
        <w:rPr>
          <w:spacing w:val="-5"/>
          <w:w w:val="105"/>
        </w:rPr>
        <w:t xml:space="preserve"> </w:t>
      </w:r>
      <w:r>
        <w:rPr>
          <w:w w:val="105"/>
        </w:rPr>
        <w:t>sequence [</w:t>
      </w:r>
      <w:hyperlink w:anchor="_bookmark192" w:history="1">
        <w:r>
          <w:rPr>
            <w:w w:val="105"/>
          </w:rPr>
          <w:t>59</w:t>
        </w:r>
      </w:hyperlink>
      <w:r>
        <w:rPr>
          <w:w w:val="105"/>
        </w:rPr>
        <w:t>].</w:t>
      </w:r>
      <w:r w:rsidR="00DB52C2">
        <w:rPr>
          <w:w w:val="105"/>
        </w:rPr>
        <w:t xml:space="preserve">    </w:t>
      </w:r>
      <w:r>
        <w:rPr>
          <w:spacing w:val="2"/>
          <w:w w:val="105"/>
        </w:rPr>
        <w:t xml:space="preserve"> </w:t>
      </w:r>
      <w:r>
        <w:rPr>
          <w:w w:val="105"/>
        </w:rPr>
        <w:t>The nuclear data libraries were</w:t>
      </w:r>
    </w:p>
    <w:p w14:paraId="4A5F119C" w14:textId="77777777" w:rsidR="00430DE3" w:rsidRDefault="00430DE3">
      <w:pPr>
        <w:spacing w:line="415" w:lineRule="auto"/>
        <w:jc w:val="both"/>
        <w:sectPr w:rsidR="00430DE3">
          <w:pgSz w:w="12240" w:h="15840"/>
          <w:pgMar w:top="1380" w:right="1680" w:bottom="1380" w:left="1700" w:header="0" w:footer="1182" w:gutter="0"/>
          <w:cols w:space="720"/>
        </w:sectPr>
      </w:pPr>
    </w:p>
    <w:p w14:paraId="3C3370BA" w14:textId="77777777" w:rsidR="00430DE3" w:rsidRDefault="008F0850">
      <w:pPr>
        <w:pStyle w:val="BodyText"/>
        <w:spacing w:before="35" w:line="415" w:lineRule="auto"/>
        <w:ind w:left="100"/>
      </w:pPr>
      <w:r>
        <w:rPr>
          <w:w w:val="110"/>
        </w:rPr>
        <w:lastRenderedPageBreak/>
        <w:t>randomly</w:t>
      </w:r>
      <w:r>
        <w:rPr>
          <w:spacing w:val="-14"/>
          <w:w w:val="110"/>
        </w:rPr>
        <w:t xml:space="preserve"> </w:t>
      </w:r>
      <w:r>
        <w:rPr>
          <w:w w:val="110"/>
        </w:rPr>
        <w:t>perturbed</w:t>
      </w:r>
      <w:r>
        <w:rPr>
          <w:spacing w:val="-14"/>
          <w:w w:val="110"/>
        </w:rPr>
        <w:t xml:space="preserve"> </w:t>
      </w:r>
      <w:r>
        <w:rPr>
          <w:w w:val="110"/>
        </w:rPr>
        <w:t>to</w:t>
      </w:r>
      <w:r>
        <w:rPr>
          <w:spacing w:val="-14"/>
          <w:w w:val="110"/>
        </w:rPr>
        <w:t xml:space="preserve"> </w:t>
      </w:r>
      <w:r>
        <w:rPr>
          <w:w w:val="110"/>
        </w:rPr>
        <w:t>determine</w:t>
      </w:r>
      <w:r>
        <w:rPr>
          <w:spacing w:val="-14"/>
          <w:w w:val="110"/>
        </w:rPr>
        <w:t xml:space="preserve"> </w:t>
      </w:r>
      <w:r>
        <w:rPr>
          <w:w w:val="110"/>
        </w:rPr>
        <w:t>the</w:t>
      </w:r>
      <w:r>
        <w:rPr>
          <w:spacing w:val="-14"/>
          <w:w w:val="110"/>
        </w:rPr>
        <w:t xml:space="preserve"> </w:t>
      </w:r>
      <w:r>
        <w:rPr>
          <w:w w:val="110"/>
        </w:rPr>
        <w:t>distribution</w:t>
      </w:r>
      <w:r>
        <w:rPr>
          <w:spacing w:val="-14"/>
          <w:w w:val="110"/>
        </w:rPr>
        <w:t xml:space="preserve"> </w:t>
      </w:r>
      <w:r>
        <w:rPr>
          <w:w w:val="110"/>
        </w:rPr>
        <w:t>of</w:t>
      </w:r>
      <w:r>
        <w:rPr>
          <w:spacing w:val="-14"/>
          <w:w w:val="110"/>
        </w:rPr>
        <w:t xml:space="preserve"> </w:t>
      </w:r>
      <w:r>
        <w:rPr>
          <w:w w:val="110"/>
        </w:rPr>
        <w:t>responses</w:t>
      </w:r>
      <w:r>
        <w:rPr>
          <w:spacing w:val="-14"/>
          <w:w w:val="110"/>
        </w:rPr>
        <w:t xml:space="preserve"> </w:t>
      </w:r>
      <w:r>
        <w:rPr>
          <w:w w:val="110"/>
        </w:rPr>
        <w:t>due</w:t>
      </w:r>
      <w:r>
        <w:rPr>
          <w:spacing w:val="-14"/>
          <w:w w:val="110"/>
        </w:rPr>
        <w:t xml:space="preserve"> </w:t>
      </w:r>
      <w:r>
        <w:rPr>
          <w:w w:val="110"/>
        </w:rPr>
        <w:t>to</w:t>
      </w:r>
      <w:r>
        <w:rPr>
          <w:spacing w:val="-14"/>
          <w:w w:val="110"/>
        </w:rPr>
        <w:t xml:space="preserve"> </w:t>
      </w:r>
      <w:r>
        <w:rPr>
          <w:w w:val="110"/>
        </w:rPr>
        <w:t>uncertainty</w:t>
      </w:r>
      <w:r>
        <w:rPr>
          <w:spacing w:val="-14"/>
          <w:w w:val="110"/>
        </w:rPr>
        <w:t xml:space="preserve"> </w:t>
      </w:r>
      <w:r>
        <w:rPr>
          <w:w w:val="110"/>
        </w:rPr>
        <w:t>in the transport due to nuclear</w:t>
      </w:r>
      <w:r>
        <w:rPr>
          <w:spacing w:val="32"/>
          <w:w w:val="110"/>
        </w:rPr>
        <w:t xml:space="preserve"> </w:t>
      </w:r>
      <w:r>
        <w:rPr>
          <w:w w:val="110"/>
        </w:rPr>
        <w:t>data.</w:t>
      </w:r>
    </w:p>
    <w:p w14:paraId="1C786E5B" w14:textId="77777777" w:rsidR="00430DE3" w:rsidRDefault="008F0850">
      <w:pPr>
        <w:pStyle w:val="BodyText"/>
        <w:spacing w:before="8" w:line="415" w:lineRule="auto"/>
        <w:ind w:left="100" w:right="115" w:firstLine="351"/>
        <w:jc w:val="both"/>
      </w:pPr>
      <w:r>
        <w:rPr>
          <w:w w:val="105"/>
        </w:rPr>
        <w:t xml:space="preserve">The SCALE Sampler module enabled analysis of nuclear data covariance. The unperturbed nuclear data was executed for the first sample along with a user-defined number of samples. The sample nuclear data libraries were perturbed nuclear data based on the covariance largely developed from ENDF/B-VII.1; however, additional information has been included from ENDF/B-VI, ENDF/B-VII.2 (proposed at the time), JENDL-4.0, and collaborative research between Brookhaven National </w:t>
      </w:r>
      <w:proofErr w:type="spellStart"/>
      <w:r>
        <w:rPr>
          <w:w w:val="105"/>
        </w:rPr>
        <w:t>Labora</w:t>
      </w:r>
      <w:proofErr w:type="spellEnd"/>
      <w:r>
        <w:rPr>
          <w:w w:val="105"/>
        </w:rPr>
        <w:t>- tory, Los Alamos National Laboratory, and Oak Ridge National Laboratory. Finally, the nuclear data covariance libraries included information completed in the Working Party on International Nuclear Data Evaluation Cooperation Subgroup-</w:t>
      </w:r>
      <w:proofErr w:type="gramStart"/>
      <w:r>
        <w:rPr>
          <w:w w:val="105"/>
        </w:rPr>
        <w:t>26</w:t>
      </w:r>
      <w:r w:rsidR="00DB52C2">
        <w:rPr>
          <w:w w:val="105"/>
        </w:rPr>
        <w:t xml:space="preserve"> </w:t>
      </w:r>
      <w:r>
        <w:rPr>
          <w:w w:val="105"/>
        </w:rPr>
        <w:t xml:space="preserve"> [</w:t>
      </w:r>
      <w:proofErr w:type="gramEnd"/>
      <w:r w:rsidR="002363D0">
        <w:rPr>
          <w:w w:val="105"/>
        </w:rPr>
        <w:fldChar w:fldCharType="begin"/>
      </w:r>
      <w:r w:rsidR="002363D0">
        <w:rPr>
          <w:w w:val="105"/>
        </w:rPr>
        <w:instrText xml:space="preserve"> HYPERLINK \l "_bookmark192" </w:instrText>
      </w:r>
      <w:r w:rsidR="002363D0">
        <w:rPr>
          <w:w w:val="105"/>
        </w:rPr>
        <w:fldChar w:fldCharType="separate"/>
      </w:r>
      <w:r>
        <w:rPr>
          <w:w w:val="105"/>
        </w:rPr>
        <w:t>59</w:t>
      </w:r>
      <w:r w:rsidR="002363D0">
        <w:rPr>
          <w:w w:val="105"/>
        </w:rPr>
        <w:fldChar w:fldCharType="end"/>
      </w:r>
      <w:r>
        <w:rPr>
          <w:w w:val="105"/>
        </w:rPr>
        <w:t>].</w:t>
      </w:r>
    </w:p>
    <w:p w14:paraId="532E6A48" w14:textId="099C09E9" w:rsidR="00430DE3" w:rsidRDefault="008F0850">
      <w:pPr>
        <w:pStyle w:val="BodyText"/>
        <w:spacing w:before="8" w:line="412" w:lineRule="auto"/>
        <w:ind w:left="100" w:right="117" w:firstLine="470"/>
        <w:jc w:val="both"/>
      </w:pPr>
      <w:r>
        <w:t xml:space="preserve">The associated Sampler libraries contained 1,000 pre-sampled </w:t>
      </w:r>
      <w:proofErr w:type="gramStart"/>
      <w:r>
        <w:t>neutron</w:t>
      </w:r>
      <w:proofErr w:type="gramEnd"/>
      <w:r>
        <w:t xml:space="preserve"> cross</w:t>
      </w:r>
      <w:del w:id="403" w:author="Bucy, Anna M Ctr USAF AETC AFIT/ENP" w:date="2019-01-07T16:41:00Z">
        <w:r w:rsidDel="00043811">
          <w:delText>-</w:delText>
        </w:r>
      </w:del>
      <w:r>
        <w:t xml:space="preserve"> sections limited to 56 and 252 group structures. It is important to note the weighting functions for SCALE’s library which are a Maxwellian from 10</w:t>
      </w:r>
      <w:r>
        <w:rPr>
          <w:rFonts w:ascii="Arial" w:hAnsi="Arial"/>
          <w:i/>
          <w:position w:val="9"/>
          <w:sz w:val="16"/>
        </w:rPr>
        <w:t>−</w:t>
      </w:r>
      <w:proofErr w:type="gramStart"/>
      <w:r>
        <w:rPr>
          <w:position w:val="9"/>
          <w:sz w:val="16"/>
        </w:rPr>
        <w:t>5</w:t>
      </w:r>
      <w:r w:rsidR="00DB52C2">
        <w:rPr>
          <w:position w:val="9"/>
          <w:sz w:val="16"/>
        </w:rPr>
        <w:t xml:space="preserve"> </w:t>
      </w:r>
      <w:r>
        <w:rPr>
          <w:position w:val="9"/>
          <w:sz w:val="16"/>
        </w:rPr>
        <w:t xml:space="preserve"> </w:t>
      </w:r>
      <w:r>
        <w:t>eV</w:t>
      </w:r>
      <w:proofErr w:type="gramEnd"/>
      <w:r>
        <w:t xml:space="preserve"> to 0.1 eV, a</w:t>
      </w:r>
      <w:r w:rsidR="00DB52C2">
        <w:t xml:space="preserve">   </w:t>
      </w:r>
      <w:commentRangeStart w:id="404"/>
      <w:r>
        <w:rPr>
          <w:spacing w:val="-5"/>
        </w:rPr>
        <w:t>Watt</w:t>
      </w:r>
      <w:r w:rsidR="00DB52C2">
        <w:rPr>
          <w:spacing w:val="-5"/>
        </w:rPr>
        <w:t xml:space="preserve"> </w:t>
      </w:r>
      <w:r>
        <w:t xml:space="preserve">Fission </w:t>
      </w:r>
      <w:commentRangeEnd w:id="404"/>
      <w:r w:rsidR="00043811">
        <w:rPr>
          <w:rStyle w:val="CommentReference"/>
        </w:rPr>
        <w:commentReference w:id="404"/>
      </w:r>
      <w:r>
        <w:t xml:space="preserve">spectrum from 80 </w:t>
      </w:r>
      <w:r>
        <w:rPr>
          <w:spacing w:val="-3"/>
        </w:rPr>
        <w:t xml:space="preserve">keV </w:t>
      </w:r>
      <w:r>
        <w:t>to 10 MeV, and 1</w:t>
      </w:r>
      <w:r>
        <w:rPr>
          <w:rFonts w:ascii="Bookman Old Style" w:hAnsi="Bookman Old Style"/>
          <w:i/>
        </w:rPr>
        <w:t xml:space="preserve">/E </w:t>
      </w:r>
      <w:r>
        <w:t xml:space="preserve">between 0.1 eV to 80 </w:t>
      </w:r>
      <w:r>
        <w:rPr>
          <w:spacing w:val="-3"/>
        </w:rPr>
        <w:t>keV</w:t>
      </w:r>
      <w:r w:rsidR="00DB52C2">
        <w:rPr>
          <w:spacing w:val="-3"/>
        </w:rPr>
        <w:t xml:space="preserve">  </w:t>
      </w:r>
      <w:r>
        <w:t>and for 10 to 20 MeV. A notable issue with utilizing a single group structure for all applications is the weighting function to process the continuous energy cross</w:t>
      </w:r>
      <w:ins w:id="405" w:author="Bucy, Anna M Ctr USAF AETC AFIT/ENP" w:date="2019-01-08T16:42:00Z">
        <w:r w:rsidR="005C0CA8">
          <w:t xml:space="preserve"> </w:t>
        </w:r>
      </w:ins>
      <w:del w:id="406" w:author="Bucy, Anna M Ctr USAF AETC AFIT/ENP" w:date="2019-01-08T16:42:00Z">
        <w:r w:rsidDel="005C0CA8">
          <w:delText>-</w:delText>
        </w:r>
      </w:del>
      <w:r>
        <w:t>sections</w:t>
      </w:r>
      <w:r w:rsidR="00DB52C2">
        <w:t xml:space="preserve"> </w:t>
      </w:r>
      <w:r>
        <w:t>will</w:t>
      </w:r>
      <w:r w:rsidR="00DB52C2">
        <w:t xml:space="preserve"> </w:t>
      </w:r>
      <w:r>
        <w:t>impact results if the flux is dramatically</w:t>
      </w:r>
      <w:r w:rsidR="00DB52C2">
        <w:t xml:space="preserve"> </w:t>
      </w:r>
      <w:r>
        <w:t>different.</w:t>
      </w:r>
      <w:r w:rsidR="00DB52C2">
        <w:t xml:space="preserve"> </w:t>
      </w:r>
      <w:r>
        <w:t xml:space="preserve"> This</w:t>
      </w:r>
      <w:r w:rsidR="00DB52C2">
        <w:t xml:space="preserve"> </w:t>
      </w:r>
      <w:r>
        <w:t xml:space="preserve">problem is difficult </w:t>
      </w:r>
      <w:proofErr w:type="gramStart"/>
      <w:r>
        <w:t>in</w:t>
      </w:r>
      <w:r w:rsidR="00DB52C2">
        <w:t xml:space="preserve"> </w:t>
      </w:r>
      <w:r>
        <w:t xml:space="preserve"> that</w:t>
      </w:r>
      <w:proofErr w:type="gramEnd"/>
      <w:r>
        <w:t xml:space="preserve"> a group structure would </w:t>
      </w:r>
      <w:r>
        <w:rPr>
          <w:spacing w:val="3"/>
        </w:rPr>
        <w:t xml:space="preserve">be </w:t>
      </w:r>
      <w:r>
        <w:t>needed for each individual problem and is further complicated</w:t>
      </w:r>
      <w:r w:rsidR="00DB52C2">
        <w:t xml:space="preserve"> </w:t>
      </w:r>
      <w:r>
        <w:rPr>
          <w:spacing w:val="-4"/>
        </w:rPr>
        <w:t>by</w:t>
      </w:r>
      <w:r w:rsidR="00DB52C2">
        <w:rPr>
          <w:spacing w:val="-4"/>
        </w:rPr>
        <w:t xml:space="preserve"> </w:t>
      </w:r>
      <w:r>
        <w:t>changes in</w:t>
      </w:r>
      <w:r w:rsidR="00DB52C2">
        <w:t xml:space="preserve"> </w:t>
      </w:r>
      <w:r>
        <w:t>the</w:t>
      </w:r>
      <w:r w:rsidR="00DB52C2">
        <w:t xml:space="preserve"> </w:t>
      </w:r>
      <w:r>
        <w:t>neutron spectra</w:t>
      </w:r>
      <w:r w:rsidR="00DB52C2">
        <w:t xml:space="preserve"> </w:t>
      </w:r>
      <w:r>
        <w:t>in</w:t>
      </w:r>
      <w:r w:rsidR="00DB52C2">
        <w:t xml:space="preserve"> </w:t>
      </w:r>
      <w:r>
        <w:t>different</w:t>
      </w:r>
      <w:r w:rsidR="00DB52C2">
        <w:t xml:space="preserve"> </w:t>
      </w:r>
      <w:r>
        <w:t>regions of</w:t>
      </w:r>
      <w:r w:rsidR="00DB52C2">
        <w:t xml:space="preserve"> </w:t>
      </w:r>
      <w:r>
        <w:t>a</w:t>
      </w:r>
      <w:r>
        <w:rPr>
          <w:spacing w:val="40"/>
        </w:rPr>
        <w:t xml:space="preserve"> </w:t>
      </w:r>
      <w:r>
        <w:t>problem.</w:t>
      </w:r>
    </w:p>
    <w:p w14:paraId="36B0221A" w14:textId="77777777" w:rsidR="00430DE3" w:rsidRDefault="008F0850">
      <w:pPr>
        <w:pStyle w:val="BodyText"/>
        <w:spacing w:before="10" w:line="415" w:lineRule="auto"/>
        <w:ind w:left="100" w:right="116" w:firstLine="431"/>
        <w:jc w:val="both"/>
      </w:pPr>
      <w:r>
        <w:rPr>
          <w:w w:val="105"/>
        </w:rPr>
        <w:t xml:space="preserve">The continuous energy </w:t>
      </w:r>
      <w:r>
        <w:rPr>
          <w:spacing w:val="-5"/>
          <w:w w:val="105"/>
        </w:rPr>
        <w:t xml:space="preserve">MAVRIC </w:t>
      </w:r>
      <w:r>
        <w:rPr>
          <w:w w:val="105"/>
        </w:rPr>
        <w:t xml:space="preserve">script </w:t>
      </w:r>
      <w:r>
        <w:rPr>
          <w:spacing w:val="-3"/>
          <w:w w:val="105"/>
        </w:rPr>
        <w:t xml:space="preserve">was </w:t>
      </w:r>
      <w:r>
        <w:rPr>
          <w:w w:val="105"/>
        </w:rPr>
        <w:t xml:space="preserve">modified </w:t>
      </w:r>
      <w:r>
        <w:rPr>
          <w:spacing w:val="-4"/>
          <w:w w:val="105"/>
        </w:rPr>
        <w:t xml:space="preserve">by </w:t>
      </w:r>
      <w:r>
        <w:rPr>
          <w:w w:val="105"/>
        </w:rPr>
        <w:t xml:space="preserve">changing the library to the </w:t>
      </w:r>
      <w:proofErr w:type="gramStart"/>
      <w:r>
        <w:rPr>
          <w:w w:val="105"/>
        </w:rPr>
        <w:t>252 group</w:t>
      </w:r>
      <w:proofErr w:type="gramEnd"/>
      <w:r>
        <w:rPr>
          <w:w w:val="105"/>
        </w:rPr>
        <w:t xml:space="preserve"> version and adding the Sampler wrapper to maintain the same inputs. </w:t>
      </w:r>
      <w:r>
        <w:rPr>
          <w:spacing w:val="-4"/>
          <w:w w:val="105"/>
        </w:rPr>
        <w:t xml:space="preserve">Table </w:t>
      </w:r>
      <w:hyperlink w:anchor="_bookmark75" w:history="1">
        <w:r>
          <w:rPr>
            <w:w w:val="105"/>
          </w:rPr>
          <w:t>2</w:t>
        </w:r>
      </w:hyperlink>
      <w:r>
        <w:rPr>
          <w:w w:val="105"/>
        </w:rPr>
        <w:t xml:space="preserve"> presents a comparison between MCNP and SCALE </w:t>
      </w:r>
      <w:r>
        <w:rPr>
          <w:spacing w:val="-5"/>
          <w:w w:val="105"/>
        </w:rPr>
        <w:t xml:space="preserve">MAVRIC </w:t>
      </w:r>
      <w:r>
        <w:rPr>
          <w:w w:val="105"/>
        </w:rPr>
        <w:t>252 group re- actions products in the foils and fissions. There are some important discrepancies</w:t>
      </w:r>
      <w:r w:rsidR="00DB52C2">
        <w:rPr>
          <w:w w:val="105"/>
        </w:rPr>
        <w:t xml:space="preserve"> </w:t>
      </w:r>
      <w:r>
        <w:rPr>
          <w:w w:val="105"/>
        </w:rPr>
        <w:t xml:space="preserve">that are caused </w:t>
      </w:r>
      <w:r>
        <w:rPr>
          <w:spacing w:val="-4"/>
          <w:w w:val="105"/>
        </w:rPr>
        <w:t xml:space="preserve">by </w:t>
      </w:r>
      <w:r>
        <w:rPr>
          <w:w w:val="105"/>
        </w:rPr>
        <w:t xml:space="preserve">the </w:t>
      </w:r>
      <w:proofErr w:type="gramStart"/>
      <w:r>
        <w:rPr>
          <w:w w:val="105"/>
        </w:rPr>
        <w:t>252 group</w:t>
      </w:r>
      <w:proofErr w:type="gramEnd"/>
      <w:r>
        <w:rPr>
          <w:w w:val="105"/>
        </w:rPr>
        <w:t xml:space="preserve"> structure. The 252 group Sampler mean total re- actions were generally in agreement with the continuous energy solutions </w:t>
      </w:r>
      <w:proofErr w:type="gramStart"/>
      <w:r>
        <w:rPr>
          <w:w w:val="105"/>
        </w:rPr>
        <w:t>with</w:t>
      </w:r>
      <w:r w:rsidR="00DB52C2">
        <w:rPr>
          <w:w w:val="105"/>
        </w:rPr>
        <w:t xml:space="preserve"> </w:t>
      </w:r>
      <w:r>
        <w:rPr>
          <w:spacing w:val="10"/>
          <w:w w:val="105"/>
        </w:rPr>
        <w:t xml:space="preserve"> </w:t>
      </w:r>
      <w:r>
        <w:rPr>
          <w:w w:val="105"/>
        </w:rPr>
        <w:t>three</w:t>
      </w:r>
      <w:proofErr w:type="gramEnd"/>
    </w:p>
    <w:p w14:paraId="1E190009" w14:textId="77777777" w:rsidR="00430DE3" w:rsidRDefault="00430DE3">
      <w:pPr>
        <w:spacing w:line="415" w:lineRule="auto"/>
        <w:jc w:val="both"/>
        <w:sectPr w:rsidR="00430DE3">
          <w:pgSz w:w="12240" w:h="15840"/>
          <w:pgMar w:top="1420" w:right="1680" w:bottom="1380" w:left="1700" w:header="0" w:footer="1182" w:gutter="0"/>
          <w:cols w:space="720"/>
        </w:sectPr>
      </w:pPr>
    </w:p>
    <w:p w14:paraId="402322C6" w14:textId="6DB25F94" w:rsidR="00430DE3" w:rsidRDefault="008F0850">
      <w:pPr>
        <w:pStyle w:val="BodyText"/>
        <w:spacing w:before="39" w:line="412" w:lineRule="auto"/>
        <w:ind w:left="100" w:right="117"/>
        <w:jc w:val="both"/>
      </w:pPr>
      <w:r>
        <w:rPr>
          <w:w w:val="105"/>
        </w:rPr>
        <w:lastRenderedPageBreak/>
        <w:t xml:space="preserve">exceptions: </w:t>
      </w:r>
      <w:r>
        <w:rPr>
          <w:w w:val="105"/>
          <w:position w:val="9"/>
          <w:sz w:val="16"/>
        </w:rPr>
        <w:t>89</w:t>
      </w:r>
      <w:proofErr w:type="spellStart"/>
      <w:r>
        <w:rPr>
          <w:w w:val="105"/>
        </w:rPr>
        <w:t>Zr</w:t>
      </w:r>
      <w:proofErr w:type="spellEnd"/>
      <w:r>
        <w:rPr>
          <w:w w:val="105"/>
        </w:rPr>
        <w:t xml:space="preserve">, </w:t>
      </w:r>
      <w:r>
        <w:rPr>
          <w:w w:val="105"/>
          <w:position w:val="9"/>
          <w:sz w:val="16"/>
        </w:rPr>
        <w:t>57</w:t>
      </w:r>
      <w:r>
        <w:rPr>
          <w:w w:val="105"/>
        </w:rPr>
        <w:t xml:space="preserve">Ni, and </w:t>
      </w:r>
      <w:r>
        <w:rPr>
          <w:w w:val="105"/>
          <w:position w:val="9"/>
          <w:sz w:val="16"/>
        </w:rPr>
        <w:t>56</w:t>
      </w:r>
      <w:r>
        <w:rPr>
          <w:w w:val="105"/>
        </w:rPr>
        <w:t xml:space="preserve">Mn. The first </w:t>
      </w:r>
      <w:r>
        <w:rPr>
          <w:spacing w:val="-5"/>
          <w:w w:val="105"/>
        </w:rPr>
        <w:t xml:space="preserve">two </w:t>
      </w:r>
      <w:r>
        <w:rPr>
          <w:w w:val="105"/>
        </w:rPr>
        <w:t xml:space="preserve">threshold reactions were attributed directly to the flux weighting of the 13.8 to 14.6 MeV group utilized in the energy re- </w:t>
      </w:r>
      <w:proofErr w:type="spellStart"/>
      <w:r>
        <w:rPr>
          <w:w w:val="105"/>
        </w:rPr>
        <w:t>gion</w:t>
      </w:r>
      <w:proofErr w:type="spellEnd"/>
      <w:r>
        <w:rPr>
          <w:spacing w:val="-11"/>
          <w:w w:val="105"/>
        </w:rPr>
        <w:t xml:space="preserve"> </w:t>
      </w:r>
      <w:r>
        <w:rPr>
          <w:w w:val="105"/>
        </w:rPr>
        <w:t>where</w:t>
      </w:r>
      <w:r>
        <w:rPr>
          <w:spacing w:val="-11"/>
          <w:w w:val="105"/>
        </w:rPr>
        <w:t xml:space="preserve"> </w:t>
      </w:r>
      <w:r>
        <w:rPr>
          <w:w w:val="105"/>
        </w:rPr>
        <w:t>the</w:t>
      </w:r>
      <w:r>
        <w:rPr>
          <w:spacing w:val="-11"/>
          <w:w w:val="105"/>
        </w:rPr>
        <w:t xml:space="preserve"> </w:t>
      </w:r>
      <w:r>
        <w:rPr>
          <w:w w:val="105"/>
        </w:rPr>
        <w:t>reaction</w:t>
      </w:r>
      <w:r>
        <w:rPr>
          <w:spacing w:val="-11"/>
          <w:w w:val="105"/>
        </w:rPr>
        <w:t xml:space="preserve"> </w:t>
      </w:r>
      <w:r>
        <w:rPr>
          <w:w w:val="105"/>
        </w:rPr>
        <w:t>occu</w:t>
      </w:r>
      <w:ins w:id="407" w:author="Bucy, Anna M Ctr USAF AETC AFIT/ENP" w:date="2019-01-07T16:45:00Z">
        <w:r w:rsidR="006A327F">
          <w:rPr>
            <w:w w:val="105"/>
          </w:rPr>
          <w:t>r</w:t>
        </w:r>
      </w:ins>
      <w:r>
        <w:rPr>
          <w:w w:val="105"/>
        </w:rPr>
        <w:t>red.</w:t>
      </w:r>
      <w:r>
        <w:rPr>
          <w:spacing w:val="22"/>
          <w:w w:val="105"/>
        </w:rPr>
        <w:t xml:space="preserve"> </w:t>
      </w:r>
      <w:r>
        <w:rPr>
          <w:w w:val="105"/>
        </w:rPr>
        <w:t>The</w:t>
      </w:r>
      <w:r>
        <w:rPr>
          <w:spacing w:val="-11"/>
          <w:w w:val="105"/>
        </w:rPr>
        <w:t xml:space="preserve"> </w:t>
      </w:r>
      <w:r>
        <w:rPr>
          <w:w w:val="105"/>
        </w:rPr>
        <w:t>252</w:t>
      </w:r>
      <w:r>
        <w:rPr>
          <w:spacing w:val="-11"/>
          <w:w w:val="105"/>
        </w:rPr>
        <w:t xml:space="preserve"> </w:t>
      </w:r>
      <w:r>
        <w:rPr>
          <w:w w:val="105"/>
        </w:rPr>
        <w:t>group</w:t>
      </w:r>
      <w:r>
        <w:rPr>
          <w:spacing w:val="-11"/>
          <w:w w:val="105"/>
        </w:rPr>
        <w:t xml:space="preserve"> </w:t>
      </w:r>
      <w:r>
        <w:rPr>
          <w:spacing w:val="2"/>
          <w:w w:val="105"/>
          <w:position w:val="9"/>
          <w:sz w:val="16"/>
        </w:rPr>
        <w:t>55</w:t>
      </w:r>
      <w:r>
        <w:rPr>
          <w:spacing w:val="2"/>
          <w:w w:val="105"/>
        </w:rPr>
        <w:t>Mn</w:t>
      </w:r>
      <w:r>
        <w:rPr>
          <w:spacing w:val="-11"/>
          <w:w w:val="105"/>
        </w:rPr>
        <w:t xml:space="preserve"> </w:t>
      </w:r>
      <w:r>
        <w:rPr>
          <w:w w:val="105"/>
        </w:rPr>
        <w:t>reaction</w:t>
      </w:r>
      <w:r>
        <w:rPr>
          <w:spacing w:val="-11"/>
          <w:w w:val="105"/>
        </w:rPr>
        <w:t xml:space="preserve"> </w:t>
      </w:r>
      <w:r>
        <w:rPr>
          <w:w w:val="105"/>
        </w:rPr>
        <w:t>difference</w:t>
      </w:r>
      <w:r>
        <w:rPr>
          <w:spacing w:val="-12"/>
          <w:w w:val="105"/>
        </w:rPr>
        <w:t xml:space="preserve"> </w:t>
      </w:r>
      <w:r>
        <w:rPr>
          <w:w w:val="105"/>
        </w:rPr>
        <w:t>from</w:t>
      </w:r>
      <w:r>
        <w:rPr>
          <w:spacing w:val="-11"/>
          <w:w w:val="105"/>
        </w:rPr>
        <w:t xml:space="preserve"> </w:t>
      </w:r>
      <w:r>
        <w:rPr>
          <w:w w:val="105"/>
        </w:rPr>
        <w:t xml:space="preserve">MCNP </w:t>
      </w:r>
      <w:r>
        <w:rPr>
          <w:spacing w:val="-3"/>
          <w:w w:val="105"/>
        </w:rPr>
        <w:t xml:space="preserve">was </w:t>
      </w:r>
      <w:r>
        <w:rPr>
          <w:w w:val="105"/>
        </w:rPr>
        <w:t xml:space="preserve">caused </w:t>
      </w:r>
      <w:r>
        <w:rPr>
          <w:spacing w:val="-4"/>
          <w:w w:val="105"/>
        </w:rPr>
        <w:t xml:space="preserve">by </w:t>
      </w:r>
      <w:r>
        <w:rPr>
          <w:w w:val="105"/>
        </w:rPr>
        <w:t>the flux weighting used to create the group cross</w:t>
      </w:r>
      <w:ins w:id="408" w:author="Bucy, Anna M Ctr USAF AETC AFIT/ENP" w:date="2019-01-07T16:43:00Z">
        <w:r w:rsidR="00043811">
          <w:rPr>
            <w:w w:val="105"/>
          </w:rPr>
          <w:t xml:space="preserve"> </w:t>
        </w:r>
      </w:ins>
      <w:del w:id="409" w:author="Bucy, Anna M Ctr USAF AETC AFIT/ENP" w:date="2019-01-07T16:43:00Z">
        <w:r w:rsidDel="00043811">
          <w:rPr>
            <w:w w:val="105"/>
          </w:rPr>
          <w:delText>-</w:delText>
        </w:r>
      </w:del>
      <w:r>
        <w:rPr>
          <w:w w:val="105"/>
        </w:rPr>
        <w:t xml:space="preserve">section, and the bulk of the difference occurs below 80 keV. The 252 group library performed well for the majority of the reactions because many of the activation reactions are saturated </w:t>
      </w:r>
      <w:r>
        <w:rPr>
          <w:spacing w:val="-4"/>
          <w:w w:val="105"/>
        </w:rPr>
        <w:t>by</w:t>
      </w:r>
      <w:r w:rsidR="00DB52C2">
        <w:rPr>
          <w:spacing w:val="-4"/>
          <w:w w:val="105"/>
        </w:rPr>
        <w:t xml:space="preserve"> </w:t>
      </w:r>
      <w:r>
        <w:rPr>
          <w:w w:val="105"/>
        </w:rPr>
        <w:t xml:space="preserve">the PFNS, which is synonymous with the </w:t>
      </w:r>
      <w:proofErr w:type="gramStart"/>
      <w:r>
        <w:rPr>
          <w:spacing w:val="-5"/>
          <w:w w:val="105"/>
        </w:rPr>
        <w:t>Watt</w:t>
      </w:r>
      <w:r w:rsidR="00DB52C2">
        <w:rPr>
          <w:spacing w:val="-5"/>
          <w:w w:val="105"/>
        </w:rPr>
        <w:t xml:space="preserve">  </w:t>
      </w:r>
      <w:r>
        <w:rPr>
          <w:w w:val="105"/>
        </w:rPr>
        <w:t>Fission</w:t>
      </w:r>
      <w:proofErr w:type="gramEnd"/>
      <w:r>
        <w:rPr>
          <w:w w:val="105"/>
        </w:rPr>
        <w:t xml:space="preserve"> neutron spectrum.</w:t>
      </w:r>
    </w:p>
    <w:p w14:paraId="1EF9E70A" w14:textId="77777777" w:rsidR="00430DE3" w:rsidRDefault="008F0850">
      <w:pPr>
        <w:spacing w:before="62" w:line="249" w:lineRule="auto"/>
        <w:ind w:left="100" w:right="117"/>
        <w:jc w:val="both"/>
        <w:rPr>
          <w:b/>
          <w:sz w:val="20"/>
        </w:rPr>
      </w:pPr>
      <w:bookmarkStart w:id="410" w:name="_bookmark75"/>
      <w:bookmarkEnd w:id="410"/>
      <w:r>
        <w:rPr>
          <w:b/>
          <w:w w:val="115"/>
          <w:sz w:val="20"/>
        </w:rPr>
        <w:t xml:space="preserve">Table 2. Activation foil reactions comparison between continuous energy MCNP SSR and 252 group SCALE MAVRIC mapped SSR. All </w:t>
      </w:r>
      <w:proofErr w:type="spellStart"/>
      <w:r>
        <w:rPr>
          <w:b/>
          <w:w w:val="115"/>
          <w:sz w:val="20"/>
        </w:rPr>
        <w:t>statisitcal</w:t>
      </w:r>
      <w:proofErr w:type="spellEnd"/>
      <w:r>
        <w:rPr>
          <w:b/>
          <w:w w:val="115"/>
          <w:sz w:val="20"/>
        </w:rPr>
        <w:t xml:space="preserve"> uncertainties were below 0.2%.</w:t>
      </w:r>
    </w:p>
    <w:p w14:paraId="74212DB1" w14:textId="77777777" w:rsidR="00430DE3" w:rsidRDefault="00430DE3">
      <w:pPr>
        <w:pStyle w:val="BodyText"/>
        <w:rPr>
          <w:b/>
          <w:sz w:val="19"/>
        </w:rPr>
      </w:pPr>
    </w:p>
    <w:tbl>
      <w:tblPr>
        <w:tblW w:w="0" w:type="auto"/>
        <w:tblInd w:w="52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2168"/>
        <w:gridCol w:w="2209"/>
        <w:gridCol w:w="1240"/>
        <w:gridCol w:w="2165"/>
      </w:tblGrid>
      <w:tr w:rsidR="00430DE3" w14:paraId="307B4F86" w14:textId="77777777">
        <w:trPr>
          <w:trHeight w:hRule="exact" w:val="685"/>
        </w:trPr>
        <w:tc>
          <w:tcPr>
            <w:tcW w:w="2168" w:type="dxa"/>
            <w:vMerge w:val="restart"/>
          </w:tcPr>
          <w:p w14:paraId="37E2CEF2" w14:textId="77777777" w:rsidR="00430DE3" w:rsidRDefault="00430DE3">
            <w:pPr>
              <w:pStyle w:val="TableParagraph"/>
              <w:spacing w:before="8"/>
              <w:ind w:left="0"/>
              <w:jc w:val="left"/>
              <w:rPr>
                <w:b/>
                <w:sz w:val="27"/>
              </w:rPr>
            </w:pPr>
          </w:p>
          <w:p w14:paraId="1329E645" w14:textId="77777777" w:rsidR="00430DE3" w:rsidRDefault="008F0850">
            <w:pPr>
              <w:pStyle w:val="TableParagraph"/>
              <w:spacing w:before="0"/>
              <w:ind w:left="629"/>
              <w:jc w:val="left"/>
              <w:rPr>
                <w:sz w:val="24"/>
              </w:rPr>
            </w:pPr>
            <w:r>
              <w:rPr>
                <w:w w:val="105"/>
                <w:sz w:val="24"/>
              </w:rPr>
              <w:t>Reaction</w:t>
            </w:r>
          </w:p>
        </w:tc>
        <w:tc>
          <w:tcPr>
            <w:tcW w:w="2209" w:type="dxa"/>
          </w:tcPr>
          <w:p w14:paraId="49739C10" w14:textId="77777777" w:rsidR="00430DE3" w:rsidRDefault="008F0850">
            <w:pPr>
              <w:pStyle w:val="TableParagraph"/>
              <w:ind w:left="104" w:right="104"/>
              <w:rPr>
                <w:sz w:val="24"/>
              </w:rPr>
            </w:pPr>
            <w:r>
              <w:rPr>
                <w:w w:val="105"/>
                <w:sz w:val="24"/>
              </w:rPr>
              <w:t>MCNP SSR</w:t>
            </w:r>
          </w:p>
          <w:p w14:paraId="7336F816" w14:textId="77777777" w:rsidR="00430DE3" w:rsidRDefault="008F0850">
            <w:pPr>
              <w:pStyle w:val="TableParagraph"/>
              <w:spacing w:before="62"/>
              <w:ind w:left="104" w:right="104"/>
              <w:rPr>
                <w:sz w:val="24"/>
              </w:rPr>
            </w:pPr>
            <w:r>
              <w:rPr>
                <w:w w:val="105"/>
                <w:sz w:val="24"/>
              </w:rPr>
              <w:t>Continuous Energy</w:t>
            </w:r>
          </w:p>
        </w:tc>
        <w:tc>
          <w:tcPr>
            <w:tcW w:w="3405" w:type="dxa"/>
            <w:gridSpan w:val="2"/>
          </w:tcPr>
          <w:p w14:paraId="1ED861E0" w14:textId="77777777" w:rsidR="00430DE3" w:rsidRDefault="008F0850">
            <w:pPr>
              <w:pStyle w:val="TableParagraph"/>
              <w:ind w:left="639" w:right="639"/>
              <w:rPr>
                <w:sz w:val="24"/>
              </w:rPr>
            </w:pPr>
            <w:r>
              <w:rPr>
                <w:w w:val="105"/>
                <w:sz w:val="24"/>
              </w:rPr>
              <w:t>SCALE MAVRIC</w:t>
            </w:r>
          </w:p>
          <w:p w14:paraId="6E2F87D8" w14:textId="77777777" w:rsidR="00430DE3" w:rsidRDefault="008F0850">
            <w:pPr>
              <w:pStyle w:val="TableParagraph"/>
              <w:spacing w:before="62"/>
              <w:ind w:left="639" w:right="639"/>
              <w:rPr>
                <w:sz w:val="24"/>
              </w:rPr>
            </w:pPr>
            <w:r>
              <w:rPr>
                <w:w w:val="105"/>
                <w:sz w:val="24"/>
              </w:rPr>
              <w:t xml:space="preserve">Continuous </w:t>
            </w:r>
            <w:proofErr w:type="spellStart"/>
            <w:r>
              <w:rPr>
                <w:w w:val="105"/>
                <w:sz w:val="24"/>
              </w:rPr>
              <w:t>Ennergy</w:t>
            </w:r>
            <w:proofErr w:type="spellEnd"/>
          </w:p>
        </w:tc>
      </w:tr>
      <w:tr w:rsidR="00430DE3" w14:paraId="39F791A1" w14:textId="77777777">
        <w:trPr>
          <w:trHeight w:hRule="exact" w:val="677"/>
        </w:trPr>
        <w:tc>
          <w:tcPr>
            <w:tcW w:w="2168" w:type="dxa"/>
            <w:vMerge/>
          </w:tcPr>
          <w:p w14:paraId="05A68A72" w14:textId="77777777" w:rsidR="00430DE3" w:rsidRDefault="00430DE3"/>
        </w:tc>
        <w:tc>
          <w:tcPr>
            <w:tcW w:w="2209" w:type="dxa"/>
          </w:tcPr>
          <w:p w14:paraId="6119E4D2" w14:textId="77777777" w:rsidR="00430DE3" w:rsidRDefault="008F0850">
            <w:pPr>
              <w:pStyle w:val="TableParagraph"/>
              <w:spacing w:before="166"/>
              <w:ind w:left="104" w:right="104"/>
              <w:rPr>
                <w:sz w:val="24"/>
              </w:rPr>
            </w:pPr>
            <w:r>
              <w:rPr>
                <w:w w:val="105"/>
                <w:sz w:val="24"/>
              </w:rPr>
              <w:t>Reactions</w:t>
            </w:r>
          </w:p>
        </w:tc>
        <w:tc>
          <w:tcPr>
            <w:tcW w:w="1240" w:type="dxa"/>
          </w:tcPr>
          <w:p w14:paraId="396C28FA" w14:textId="77777777" w:rsidR="00430DE3" w:rsidRDefault="008F0850">
            <w:pPr>
              <w:pStyle w:val="TableParagraph"/>
              <w:spacing w:before="166"/>
              <w:ind w:left="99" w:right="99"/>
              <w:rPr>
                <w:sz w:val="24"/>
              </w:rPr>
            </w:pPr>
            <w:r>
              <w:rPr>
                <w:w w:val="105"/>
                <w:sz w:val="24"/>
              </w:rPr>
              <w:t>Reactions</w:t>
            </w:r>
          </w:p>
        </w:tc>
        <w:tc>
          <w:tcPr>
            <w:tcW w:w="2165" w:type="dxa"/>
          </w:tcPr>
          <w:p w14:paraId="056CCCC0" w14:textId="77777777" w:rsidR="00430DE3" w:rsidRDefault="008F0850">
            <w:pPr>
              <w:pStyle w:val="TableParagraph"/>
              <w:spacing w:before="20" w:line="295" w:lineRule="auto"/>
              <w:ind w:left="119" w:firstLine="151"/>
              <w:jc w:val="left"/>
              <w:rPr>
                <w:sz w:val="24"/>
              </w:rPr>
            </w:pPr>
            <w:r>
              <w:rPr>
                <w:w w:val="105"/>
                <w:sz w:val="24"/>
              </w:rPr>
              <w:t>Percent Change Relative to MCNP</w:t>
            </w:r>
          </w:p>
        </w:tc>
      </w:tr>
      <w:tr w:rsidR="00430DE3" w14:paraId="6D672843" w14:textId="77777777">
        <w:trPr>
          <w:trHeight w:hRule="exact" w:val="347"/>
        </w:trPr>
        <w:tc>
          <w:tcPr>
            <w:tcW w:w="2168" w:type="dxa"/>
          </w:tcPr>
          <w:p w14:paraId="699AA9F3" w14:textId="77777777" w:rsidR="00430DE3" w:rsidRDefault="008F0850">
            <w:pPr>
              <w:pStyle w:val="TableParagraph"/>
              <w:spacing w:before="12"/>
              <w:ind w:left="276"/>
              <w:jc w:val="left"/>
              <w:rPr>
                <w:sz w:val="24"/>
              </w:rPr>
            </w:pPr>
            <w:r>
              <w:rPr>
                <w:w w:val="105"/>
                <w:position w:val="9"/>
                <w:sz w:val="16"/>
              </w:rPr>
              <w:t>90</w:t>
            </w:r>
            <w:proofErr w:type="spellStart"/>
            <w:r>
              <w:rPr>
                <w:w w:val="105"/>
                <w:sz w:val="24"/>
              </w:rPr>
              <w:t>Zr</w:t>
            </w:r>
            <w:proofErr w:type="spellEnd"/>
            <w:r>
              <w:rPr>
                <w:w w:val="105"/>
                <w:sz w:val="24"/>
              </w:rPr>
              <w:t xml:space="preserve"> (n,2n) </w:t>
            </w:r>
            <w:r>
              <w:rPr>
                <w:w w:val="105"/>
                <w:position w:val="9"/>
                <w:sz w:val="16"/>
              </w:rPr>
              <w:t>89</w:t>
            </w:r>
            <w:proofErr w:type="spellStart"/>
            <w:r>
              <w:rPr>
                <w:w w:val="105"/>
                <w:sz w:val="24"/>
              </w:rPr>
              <w:t>Zr</w:t>
            </w:r>
            <w:proofErr w:type="spellEnd"/>
          </w:p>
        </w:tc>
        <w:tc>
          <w:tcPr>
            <w:tcW w:w="2209" w:type="dxa"/>
          </w:tcPr>
          <w:p w14:paraId="6D76AEA9" w14:textId="77777777" w:rsidR="00430DE3" w:rsidRDefault="008F0850">
            <w:pPr>
              <w:pStyle w:val="TableParagraph"/>
              <w:ind w:left="104" w:right="104"/>
              <w:rPr>
                <w:sz w:val="24"/>
              </w:rPr>
            </w:pPr>
            <w:r>
              <w:rPr>
                <w:w w:val="105"/>
                <w:sz w:val="24"/>
              </w:rPr>
              <w:t>1.89E+09</w:t>
            </w:r>
          </w:p>
        </w:tc>
        <w:tc>
          <w:tcPr>
            <w:tcW w:w="1240" w:type="dxa"/>
          </w:tcPr>
          <w:p w14:paraId="7D176BFF" w14:textId="77777777" w:rsidR="00430DE3" w:rsidRDefault="008F0850">
            <w:pPr>
              <w:pStyle w:val="TableParagraph"/>
              <w:ind w:left="99" w:right="99"/>
              <w:rPr>
                <w:sz w:val="24"/>
              </w:rPr>
            </w:pPr>
            <w:r>
              <w:rPr>
                <w:w w:val="105"/>
                <w:sz w:val="24"/>
              </w:rPr>
              <w:t>2.05E+09</w:t>
            </w:r>
          </w:p>
        </w:tc>
        <w:tc>
          <w:tcPr>
            <w:tcW w:w="2165" w:type="dxa"/>
          </w:tcPr>
          <w:p w14:paraId="06971757" w14:textId="77777777" w:rsidR="00430DE3" w:rsidRDefault="008F0850">
            <w:pPr>
              <w:pStyle w:val="TableParagraph"/>
              <w:ind w:left="808" w:right="808"/>
              <w:rPr>
                <w:sz w:val="24"/>
              </w:rPr>
            </w:pPr>
            <w:r>
              <w:rPr>
                <w:sz w:val="24"/>
              </w:rPr>
              <w:t>8.6</w:t>
            </w:r>
          </w:p>
        </w:tc>
      </w:tr>
      <w:tr w:rsidR="00430DE3" w14:paraId="2BA3C0A5" w14:textId="77777777">
        <w:trPr>
          <w:trHeight w:hRule="exact" w:val="347"/>
        </w:trPr>
        <w:tc>
          <w:tcPr>
            <w:tcW w:w="2168" w:type="dxa"/>
          </w:tcPr>
          <w:p w14:paraId="2980935E" w14:textId="77777777" w:rsidR="00430DE3" w:rsidRDefault="008F0850">
            <w:pPr>
              <w:pStyle w:val="TableParagraph"/>
              <w:spacing w:before="12"/>
              <w:ind w:left="270"/>
              <w:jc w:val="left"/>
              <w:rPr>
                <w:sz w:val="24"/>
              </w:rPr>
            </w:pPr>
            <w:r>
              <w:rPr>
                <w:w w:val="105"/>
                <w:position w:val="9"/>
                <w:sz w:val="16"/>
              </w:rPr>
              <w:t>58</w:t>
            </w:r>
            <w:r>
              <w:rPr>
                <w:w w:val="105"/>
                <w:sz w:val="24"/>
              </w:rPr>
              <w:t xml:space="preserve">Ni (n,2n) </w:t>
            </w:r>
            <w:r>
              <w:rPr>
                <w:w w:val="105"/>
                <w:position w:val="9"/>
                <w:sz w:val="16"/>
              </w:rPr>
              <w:t>57</w:t>
            </w:r>
            <w:r>
              <w:rPr>
                <w:w w:val="105"/>
                <w:sz w:val="24"/>
              </w:rPr>
              <w:t>Ni</w:t>
            </w:r>
          </w:p>
        </w:tc>
        <w:tc>
          <w:tcPr>
            <w:tcW w:w="2209" w:type="dxa"/>
          </w:tcPr>
          <w:p w14:paraId="44A24EE5" w14:textId="77777777" w:rsidR="00430DE3" w:rsidRDefault="008F0850">
            <w:pPr>
              <w:pStyle w:val="TableParagraph"/>
              <w:ind w:left="104" w:right="104"/>
              <w:rPr>
                <w:sz w:val="24"/>
              </w:rPr>
            </w:pPr>
            <w:r>
              <w:rPr>
                <w:w w:val="105"/>
                <w:sz w:val="24"/>
              </w:rPr>
              <w:t>1.87E+08</w:t>
            </w:r>
          </w:p>
        </w:tc>
        <w:tc>
          <w:tcPr>
            <w:tcW w:w="1240" w:type="dxa"/>
          </w:tcPr>
          <w:p w14:paraId="21B9878D" w14:textId="77777777" w:rsidR="00430DE3" w:rsidRDefault="008F0850">
            <w:pPr>
              <w:pStyle w:val="TableParagraph"/>
              <w:ind w:left="99" w:right="99"/>
              <w:rPr>
                <w:sz w:val="24"/>
              </w:rPr>
            </w:pPr>
            <w:r>
              <w:rPr>
                <w:w w:val="105"/>
                <w:sz w:val="24"/>
              </w:rPr>
              <w:t>2.20E+08</w:t>
            </w:r>
          </w:p>
        </w:tc>
        <w:tc>
          <w:tcPr>
            <w:tcW w:w="2165" w:type="dxa"/>
          </w:tcPr>
          <w:p w14:paraId="6591F653" w14:textId="77777777" w:rsidR="00430DE3" w:rsidRDefault="008F0850">
            <w:pPr>
              <w:pStyle w:val="TableParagraph"/>
              <w:ind w:left="0" w:right="868"/>
              <w:jc w:val="right"/>
              <w:rPr>
                <w:sz w:val="24"/>
              </w:rPr>
            </w:pPr>
            <w:r>
              <w:rPr>
                <w:w w:val="95"/>
                <w:sz w:val="24"/>
              </w:rPr>
              <w:t>17.4</w:t>
            </w:r>
          </w:p>
        </w:tc>
      </w:tr>
      <w:tr w:rsidR="00430DE3" w14:paraId="2B4FDF3F" w14:textId="77777777">
        <w:trPr>
          <w:trHeight w:hRule="exact" w:val="347"/>
        </w:trPr>
        <w:tc>
          <w:tcPr>
            <w:tcW w:w="2168" w:type="dxa"/>
          </w:tcPr>
          <w:p w14:paraId="44224266" w14:textId="77777777" w:rsidR="00430DE3" w:rsidRDefault="008F0850">
            <w:pPr>
              <w:pStyle w:val="TableParagraph"/>
              <w:spacing w:before="12"/>
              <w:ind w:left="305"/>
              <w:jc w:val="left"/>
              <w:rPr>
                <w:sz w:val="24"/>
              </w:rPr>
            </w:pPr>
            <w:r>
              <w:rPr>
                <w:w w:val="105"/>
                <w:position w:val="9"/>
                <w:sz w:val="16"/>
              </w:rPr>
              <w:t>58</w:t>
            </w:r>
            <w:r>
              <w:rPr>
                <w:w w:val="105"/>
                <w:sz w:val="24"/>
              </w:rPr>
              <w:t>Ni (</w:t>
            </w:r>
            <w:proofErr w:type="spellStart"/>
            <w:proofErr w:type="gramStart"/>
            <w:r>
              <w:rPr>
                <w:w w:val="105"/>
                <w:sz w:val="24"/>
              </w:rPr>
              <w:t>n,p</w:t>
            </w:r>
            <w:proofErr w:type="spellEnd"/>
            <w:proofErr w:type="gramEnd"/>
            <w:r>
              <w:rPr>
                <w:w w:val="105"/>
                <w:sz w:val="24"/>
              </w:rPr>
              <w:t xml:space="preserve">) </w:t>
            </w:r>
            <w:r>
              <w:rPr>
                <w:w w:val="105"/>
                <w:position w:val="9"/>
                <w:sz w:val="16"/>
              </w:rPr>
              <w:t>58</w:t>
            </w:r>
            <w:r>
              <w:rPr>
                <w:w w:val="105"/>
                <w:sz w:val="24"/>
              </w:rPr>
              <w:t>Co</w:t>
            </w:r>
          </w:p>
        </w:tc>
        <w:tc>
          <w:tcPr>
            <w:tcW w:w="2209" w:type="dxa"/>
          </w:tcPr>
          <w:p w14:paraId="715A0F54" w14:textId="77777777" w:rsidR="00430DE3" w:rsidRDefault="008F0850">
            <w:pPr>
              <w:pStyle w:val="TableParagraph"/>
              <w:ind w:left="104" w:right="104"/>
              <w:rPr>
                <w:sz w:val="24"/>
              </w:rPr>
            </w:pPr>
            <w:r>
              <w:rPr>
                <w:w w:val="105"/>
                <w:sz w:val="24"/>
              </w:rPr>
              <w:t>6.54E+09</w:t>
            </w:r>
          </w:p>
        </w:tc>
        <w:tc>
          <w:tcPr>
            <w:tcW w:w="1240" w:type="dxa"/>
          </w:tcPr>
          <w:p w14:paraId="270B0646" w14:textId="77777777" w:rsidR="00430DE3" w:rsidRDefault="008F0850">
            <w:pPr>
              <w:pStyle w:val="TableParagraph"/>
              <w:ind w:left="99" w:right="99"/>
              <w:rPr>
                <w:sz w:val="24"/>
              </w:rPr>
            </w:pPr>
            <w:r>
              <w:rPr>
                <w:w w:val="105"/>
                <w:sz w:val="24"/>
              </w:rPr>
              <w:t>6.65E+09</w:t>
            </w:r>
          </w:p>
        </w:tc>
        <w:tc>
          <w:tcPr>
            <w:tcW w:w="2165" w:type="dxa"/>
          </w:tcPr>
          <w:p w14:paraId="6CFC6F89" w14:textId="77777777" w:rsidR="00430DE3" w:rsidRDefault="008F0850">
            <w:pPr>
              <w:pStyle w:val="TableParagraph"/>
              <w:ind w:left="808" w:right="808"/>
              <w:rPr>
                <w:sz w:val="24"/>
              </w:rPr>
            </w:pPr>
            <w:r>
              <w:rPr>
                <w:sz w:val="24"/>
              </w:rPr>
              <w:t>1.5</w:t>
            </w:r>
          </w:p>
        </w:tc>
      </w:tr>
      <w:tr w:rsidR="00430DE3" w14:paraId="481B6F31" w14:textId="77777777">
        <w:trPr>
          <w:trHeight w:hRule="exact" w:val="347"/>
        </w:trPr>
        <w:tc>
          <w:tcPr>
            <w:tcW w:w="2168" w:type="dxa"/>
          </w:tcPr>
          <w:p w14:paraId="32342CC2" w14:textId="77777777" w:rsidR="00430DE3" w:rsidRDefault="008F0850">
            <w:pPr>
              <w:pStyle w:val="TableParagraph"/>
              <w:spacing w:before="12"/>
              <w:ind w:left="0" w:right="118"/>
              <w:jc w:val="right"/>
              <w:rPr>
                <w:sz w:val="24"/>
              </w:rPr>
            </w:pPr>
            <w:r>
              <w:rPr>
                <w:w w:val="105"/>
                <w:position w:val="9"/>
                <w:sz w:val="16"/>
              </w:rPr>
              <w:t>197</w:t>
            </w:r>
            <w:r>
              <w:rPr>
                <w:w w:val="105"/>
                <w:sz w:val="24"/>
              </w:rPr>
              <w:t>Au (n,2n)</w:t>
            </w:r>
            <w:r>
              <w:rPr>
                <w:spacing w:val="61"/>
                <w:w w:val="105"/>
                <w:sz w:val="24"/>
              </w:rPr>
              <w:t xml:space="preserve"> </w:t>
            </w:r>
            <w:r>
              <w:rPr>
                <w:w w:val="105"/>
                <w:position w:val="9"/>
                <w:sz w:val="16"/>
              </w:rPr>
              <w:t>196</w:t>
            </w:r>
            <w:r>
              <w:rPr>
                <w:w w:val="105"/>
                <w:sz w:val="24"/>
              </w:rPr>
              <w:t>Au</w:t>
            </w:r>
          </w:p>
        </w:tc>
        <w:tc>
          <w:tcPr>
            <w:tcW w:w="2209" w:type="dxa"/>
          </w:tcPr>
          <w:p w14:paraId="16A5E326" w14:textId="77777777" w:rsidR="00430DE3" w:rsidRDefault="008F0850">
            <w:pPr>
              <w:pStyle w:val="TableParagraph"/>
              <w:ind w:left="104" w:right="104"/>
              <w:rPr>
                <w:sz w:val="24"/>
              </w:rPr>
            </w:pPr>
            <w:r>
              <w:rPr>
                <w:w w:val="105"/>
                <w:sz w:val="24"/>
              </w:rPr>
              <w:t>2.91E+09</w:t>
            </w:r>
          </w:p>
        </w:tc>
        <w:tc>
          <w:tcPr>
            <w:tcW w:w="1240" w:type="dxa"/>
          </w:tcPr>
          <w:p w14:paraId="7507E605" w14:textId="77777777" w:rsidR="00430DE3" w:rsidRDefault="008F0850">
            <w:pPr>
              <w:pStyle w:val="TableParagraph"/>
              <w:ind w:left="99" w:right="99"/>
              <w:rPr>
                <w:sz w:val="24"/>
              </w:rPr>
            </w:pPr>
            <w:r>
              <w:rPr>
                <w:w w:val="105"/>
                <w:sz w:val="24"/>
              </w:rPr>
              <w:t>2.93E+09</w:t>
            </w:r>
          </w:p>
        </w:tc>
        <w:tc>
          <w:tcPr>
            <w:tcW w:w="2165" w:type="dxa"/>
          </w:tcPr>
          <w:p w14:paraId="4B103704" w14:textId="77777777" w:rsidR="00430DE3" w:rsidRDefault="008F0850">
            <w:pPr>
              <w:pStyle w:val="TableParagraph"/>
              <w:ind w:left="808" w:right="808"/>
              <w:rPr>
                <w:sz w:val="24"/>
              </w:rPr>
            </w:pPr>
            <w:r>
              <w:rPr>
                <w:sz w:val="24"/>
              </w:rPr>
              <w:t>0.6</w:t>
            </w:r>
          </w:p>
        </w:tc>
      </w:tr>
      <w:tr w:rsidR="00430DE3" w14:paraId="2A854751" w14:textId="77777777">
        <w:trPr>
          <w:trHeight w:hRule="exact" w:val="347"/>
        </w:trPr>
        <w:tc>
          <w:tcPr>
            <w:tcW w:w="2168" w:type="dxa"/>
          </w:tcPr>
          <w:p w14:paraId="5F85835D" w14:textId="77777777" w:rsidR="00430DE3" w:rsidRDefault="008F0850">
            <w:pPr>
              <w:pStyle w:val="TableParagraph"/>
              <w:spacing w:before="12"/>
              <w:ind w:left="0" w:right="183"/>
              <w:jc w:val="right"/>
              <w:rPr>
                <w:sz w:val="24"/>
              </w:rPr>
            </w:pPr>
            <w:r>
              <w:rPr>
                <w:w w:val="105"/>
                <w:position w:val="9"/>
                <w:sz w:val="16"/>
              </w:rPr>
              <w:t>197</w:t>
            </w:r>
            <w:r>
              <w:rPr>
                <w:w w:val="105"/>
                <w:sz w:val="24"/>
              </w:rPr>
              <w:t>Au (</w:t>
            </w:r>
            <w:proofErr w:type="spellStart"/>
            <w:proofErr w:type="gramStart"/>
            <w:r>
              <w:rPr>
                <w:w w:val="105"/>
                <w:sz w:val="24"/>
              </w:rPr>
              <w:t>n,g</w:t>
            </w:r>
            <w:proofErr w:type="spellEnd"/>
            <w:proofErr w:type="gramEnd"/>
            <w:r>
              <w:rPr>
                <w:w w:val="105"/>
                <w:sz w:val="24"/>
              </w:rPr>
              <w:t>)</w:t>
            </w:r>
            <w:r>
              <w:rPr>
                <w:spacing w:val="58"/>
                <w:w w:val="105"/>
                <w:sz w:val="24"/>
              </w:rPr>
              <w:t xml:space="preserve"> </w:t>
            </w:r>
            <w:r>
              <w:rPr>
                <w:w w:val="105"/>
                <w:position w:val="9"/>
                <w:sz w:val="16"/>
              </w:rPr>
              <w:t>198</w:t>
            </w:r>
            <w:r>
              <w:rPr>
                <w:w w:val="105"/>
                <w:sz w:val="24"/>
              </w:rPr>
              <w:t>Au</w:t>
            </w:r>
          </w:p>
        </w:tc>
        <w:tc>
          <w:tcPr>
            <w:tcW w:w="2209" w:type="dxa"/>
          </w:tcPr>
          <w:p w14:paraId="200D7B73" w14:textId="77777777" w:rsidR="00430DE3" w:rsidRDefault="008F0850">
            <w:pPr>
              <w:pStyle w:val="TableParagraph"/>
              <w:ind w:left="104" w:right="104"/>
              <w:rPr>
                <w:sz w:val="24"/>
              </w:rPr>
            </w:pPr>
            <w:r>
              <w:rPr>
                <w:w w:val="105"/>
                <w:sz w:val="24"/>
              </w:rPr>
              <w:t>1.00E+09</w:t>
            </w:r>
          </w:p>
        </w:tc>
        <w:tc>
          <w:tcPr>
            <w:tcW w:w="1240" w:type="dxa"/>
          </w:tcPr>
          <w:p w14:paraId="4045BD80" w14:textId="77777777" w:rsidR="00430DE3" w:rsidRDefault="008F0850">
            <w:pPr>
              <w:pStyle w:val="TableParagraph"/>
              <w:ind w:left="99" w:right="99"/>
              <w:rPr>
                <w:sz w:val="24"/>
              </w:rPr>
            </w:pPr>
            <w:r>
              <w:rPr>
                <w:w w:val="105"/>
                <w:sz w:val="24"/>
              </w:rPr>
              <w:t>9.92E+08</w:t>
            </w:r>
          </w:p>
        </w:tc>
        <w:tc>
          <w:tcPr>
            <w:tcW w:w="2165" w:type="dxa"/>
          </w:tcPr>
          <w:p w14:paraId="4E839F5B" w14:textId="77777777" w:rsidR="00430DE3" w:rsidRDefault="008F0850">
            <w:pPr>
              <w:pStyle w:val="TableParagraph"/>
              <w:ind w:left="808" w:right="808"/>
              <w:rPr>
                <w:sz w:val="24"/>
              </w:rPr>
            </w:pPr>
            <w:r>
              <w:rPr>
                <w:sz w:val="24"/>
              </w:rPr>
              <w:t>-0.8</w:t>
            </w:r>
          </w:p>
        </w:tc>
      </w:tr>
      <w:tr w:rsidR="00430DE3" w14:paraId="6984E4D2" w14:textId="77777777">
        <w:trPr>
          <w:trHeight w:hRule="exact" w:val="347"/>
        </w:trPr>
        <w:tc>
          <w:tcPr>
            <w:tcW w:w="2168" w:type="dxa"/>
          </w:tcPr>
          <w:p w14:paraId="560DBF6C" w14:textId="77777777" w:rsidR="00430DE3" w:rsidRDefault="008F0850">
            <w:pPr>
              <w:pStyle w:val="TableParagraph"/>
              <w:spacing w:before="12"/>
              <w:ind w:left="0" w:right="127"/>
              <w:jc w:val="right"/>
              <w:rPr>
                <w:sz w:val="16"/>
              </w:rPr>
            </w:pPr>
            <w:r>
              <w:rPr>
                <w:w w:val="105"/>
                <w:position w:val="9"/>
                <w:sz w:val="16"/>
              </w:rPr>
              <w:t>115</w:t>
            </w:r>
            <w:r>
              <w:rPr>
                <w:w w:val="105"/>
                <w:sz w:val="24"/>
              </w:rPr>
              <w:t>In</w:t>
            </w:r>
            <w:r w:rsidR="00DB52C2">
              <w:rPr>
                <w:w w:val="105"/>
                <w:sz w:val="24"/>
              </w:rPr>
              <w:t xml:space="preserve"> </w:t>
            </w:r>
            <w:r>
              <w:rPr>
                <w:w w:val="105"/>
                <w:sz w:val="24"/>
              </w:rPr>
              <w:t>(</w:t>
            </w:r>
            <w:proofErr w:type="spellStart"/>
            <w:proofErr w:type="gramStart"/>
            <w:r>
              <w:rPr>
                <w:w w:val="105"/>
                <w:sz w:val="24"/>
              </w:rPr>
              <w:t>n,n</w:t>
            </w:r>
            <w:proofErr w:type="spellEnd"/>
            <w:proofErr w:type="gramEnd"/>
            <w:r>
              <w:rPr>
                <w:w w:val="105"/>
                <w:sz w:val="24"/>
              </w:rPr>
              <w:t xml:space="preserve">’) </w:t>
            </w:r>
            <w:r>
              <w:rPr>
                <w:w w:val="105"/>
                <w:position w:val="9"/>
                <w:sz w:val="16"/>
              </w:rPr>
              <w:t>115</w:t>
            </w:r>
            <w:r>
              <w:rPr>
                <w:w w:val="105"/>
                <w:sz w:val="24"/>
              </w:rPr>
              <w:t>In</w:t>
            </w:r>
            <w:r>
              <w:rPr>
                <w:w w:val="105"/>
                <w:position w:val="9"/>
                <w:sz w:val="16"/>
              </w:rPr>
              <w:t>m1</w:t>
            </w:r>
          </w:p>
        </w:tc>
        <w:tc>
          <w:tcPr>
            <w:tcW w:w="2209" w:type="dxa"/>
          </w:tcPr>
          <w:p w14:paraId="687579A2" w14:textId="77777777" w:rsidR="00430DE3" w:rsidRDefault="008F0850">
            <w:pPr>
              <w:pStyle w:val="TableParagraph"/>
              <w:ind w:left="104" w:right="104"/>
              <w:rPr>
                <w:sz w:val="24"/>
              </w:rPr>
            </w:pPr>
            <w:r>
              <w:rPr>
                <w:w w:val="105"/>
                <w:sz w:val="24"/>
              </w:rPr>
              <w:t>3.81E+09</w:t>
            </w:r>
          </w:p>
        </w:tc>
        <w:tc>
          <w:tcPr>
            <w:tcW w:w="1240" w:type="dxa"/>
          </w:tcPr>
          <w:p w14:paraId="7DC82F2A" w14:textId="77777777" w:rsidR="00430DE3" w:rsidRDefault="008F0850">
            <w:pPr>
              <w:pStyle w:val="TableParagraph"/>
              <w:ind w:left="99" w:right="99"/>
              <w:rPr>
                <w:sz w:val="24"/>
              </w:rPr>
            </w:pPr>
            <w:r>
              <w:rPr>
                <w:w w:val="105"/>
                <w:sz w:val="24"/>
              </w:rPr>
              <w:t>3.86E+09</w:t>
            </w:r>
          </w:p>
        </w:tc>
        <w:tc>
          <w:tcPr>
            <w:tcW w:w="2165" w:type="dxa"/>
          </w:tcPr>
          <w:p w14:paraId="03C64D01" w14:textId="77777777" w:rsidR="00430DE3" w:rsidRDefault="008F0850">
            <w:pPr>
              <w:pStyle w:val="TableParagraph"/>
              <w:ind w:left="808" w:right="808"/>
              <w:rPr>
                <w:sz w:val="24"/>
              </w:rPr>
            </w:pPr>
            <w:r>
              <w:rPr>
                <w:sz w:val="24"/>
              </w:rPr>
              <w:t>1.2</w:t>
            </w:r>
          </w:p>
        </w:tc>
      </w:tr>
      <w:tr w:rsidR="00430DE3" w14:paraId="5D29C398" w14:textId="77777777">
        <w:trPr>
          <w:trHeight w:hRule="exact" w:val="347"/>
        </w:trPr>
        <w:tc>
          <w:tcPr>
            <w:tcW w:w="2168" w:type="dxa"/>
          </w:tcPr>
          <w:p w14:paraId="2A4B34BE" w14:textId="77777777" w:rsidR="00430DE3" w:rsidRDefault="008F0850">
            <w:pPr>
              <w:pStyle w:val="TableParagraph"/>
              <w:spacing w:before="12"/>
              <w:ind w:left="0" w:right="166"/>
              <w:jc w:val="right"/>
              <w:rPr>
                <w:sz w:val="16"/>
              </w:rPr>
            </w:pPr>
            <w:r>
              <w:rPr>
                <w:w w:val="105"/>
                <w:position w:val="9"/>
                <w:sz w:val="16"/>
              </w:rPr>
              <w:t>115</w:t>
            </w:r>
            <w:r>
              <w:rPr>
                <w:w w:val="105"/>
                <w:sz w:val="24"/>
              </w:rPr>
              <w:t>In</w:t>
            </w:r>
            <w:r w:rsidR="00DB52C2">
              <w:rPr>
                <w:w w:val="105"/>
                <w:sz w:val="24"/>
              </w:rPr>
              <w:t xml:space="preserve"> </w:t>
            </w:r>
            <w:r>
              <w:rPr>
                <w:w w:val="105"/>
                <w:sz w:val="24"/>
              </w:rPr>
              <w:t>(</w:t>
            </w:r>
            <w:proofErr w:type="spellStart"/>
            <w:proofErr w:type="gramStart"/>
            <w:r>
              <w:rPr>
                <w:w w:val="105"/>
                <w:sz w:val="24"/>
              </w:rPr>
              <w:t>n,g</w:t>
            </w:r>
            <w:proofErr w:type="spellEnd"/>
            <w:proofErr w:type="gramEnd"/>
            <w:r>
              <w:rPr>
                <w:w w:val="105"/>
                <w:sz w:val="24"/>
              </w:rPr>
              <w:t xml:space="preserve">) </w:t>
            </w:r>
            <w:r>
              <w:rPr>
                <w:w w:val="105"/>
                <w:position w:val="9"/>
                <w:sz w:val="16"/>
              </w:rPr>
              <w:t>116</w:t>
            </w:r>
            <w:r>
              <w:rPr>
                <w:w w:val="105"/>
                <w:sz w:val="24"/>
              </w:rPr>
              <w:t>In</w:t>
            </w:r>
            <w:r>
              <w:rPr>
                <w:w w:val="105"/>
                <w:position w:val="9"/>
                <w:sz w:val="16"/>
              </w:rPr>
              <w:t>m1</w:t>
            </w:r>
          </w:p>
        </w:tc>
        <w:tc>
          <w:tcPr>
            <w:tcW w:w="2209" w:type="dxa"/>
          </w:tcPr>
          <w:p w14:paraId="22331872" w14:textId="77777777" w:rsidR="00430DE3" w:rsidRDefault="008F0850">
            <w:pPr>
              <w:pStyle w:val="TableParagraph"/>
              <w:ind w:left="104" w:right="104"/>
              <w:rPr>
                <w:sz w:val="24"/>
              </w:rPr>
            </w:pPr>
            <w:r>
              <w:rPr>
                <w:w w:val="105"/>
                <w:sz w:val="24"/>
              </w:rPr>
              <w:t>5.14E+09</w:t>
            </w:r>
          </w:p>
        </w:tc>
        <w:tc>
          <w:tcPr>
            <w:tcW w:w="1240" w:type="dxa"/>
          </w:tcPr>
          <w:p w14:paraId="1D3D8277" w14:textId="77777777" w:rsidR="00430DE3" w:rsidRDefault="008F0850">
            <w:pPr>
              <w:pStyle w:val="TableParagraph"/>
              <w:ind w:left="99" w:right="99"/>
              <w:rPr>
                <w:sz w:val="24"/>
              </w:rPr>
            </w:pPr>
            <w:r>
              <w:rPr>
                <w:w w:val="105"/>
                <w:sz w:val="24"/>
              </w:rPr>
              <w:t>5.14E+09</w:t>
            </w:r>
          </w:p>
        </w:tc>
        <w:tc>
          <w:tcPr>
            <w:tcW w:w="2165" w:type="dxa"/>
          </w:tcPr>
          <w:p w14:paraId="5BC2D9C8" w14:textId="77777777" w:rsidR="00430DE3" w:rsidRDefault="008F0850">
            <w:pPr>
              <w:pStyle w:val="TableParagraph"/>
              <w:ind w:left="808" w:right="808"/>
              <w:rPr>
                <w:sz w:val="24"/>
              </w:rPr>
            </w:pPr>
            <w:r>
              <w:rPr>
                <w:sz w:val="24"/>
              </w:rPr>
              <w:t>-0.1</w:t>
            </w:r>
          </w:p>
        </w:tc>
      </w:tr>
      <w:tr w:rsidR="00430DE3" w14:paraId="590B4B7E" w14:textId="77777777">
        <w:trPr>
          <w:trHeight w:hRule="exact" w:val="347"/>
        </w:trPr>
        <w:tc>
          <w:tcPr>
            <w:tcW w:w="2168" w:type="dxa"/>
          </w:tcPr>
          <w:p w14:paraId="26417450" w14:textId="77777777" w:rsidR="00430DE3" w:rsidRDefault="008F0850">
            <w:pPr>
              <w:pStyle w:val="TableParagraph"/>
              <w:spacing w:before="12"/>
              <w:ind w:left="309"/>
              <w:jc w:val="left"/>
              <w:rPr>
                <w:sz w:val="24"/>
              </w:rPr>
            </w:pPr>
            <w:r>
              <w:rPr>
                <w:w w:val="105"/>
                <w:position w:val="9"/>
                <w:sz w:val="16"/>
              </w:rPr>
              <w:t>27</w:t>
            </w:r>
            <w:r>
              <w:rPr>
                <w:w w:val="105"/>
                <w:sz w:val="24"/>
              </w:rPr>
              <w:t>Al (</w:t>
            </w:r>
            <w:proofErr w:type="spellStart"/>
            <w:proofErr w:type="gramStart"/>
            <w:r>
              <w:rPr>
                <w:w w:val="105"/>
                <w:sz w:val="24"/>
              </w:rPr>
              <w:t>n,a</w:t>
            </w:r>
            <w:proofErr w:type="spellEnd"/>
            <w:proofErr w:type="gramEnd"/>
            <w:r>
              <w:rPr>
                <w:w w:val="105"/>
                <w:sz w:val="24"/>
              </w:rPr>
              <w:t xml:space="preserve">) </w:t>
            </w:r>
            <w:r>
              <w:rPr>
                <w:w w:val="105"/>
                <w:position w:val="9"/>
                <w:sz w:val="16"/>
              </w:rPr>
              <w:t>24</w:t>
            </w:r>
            <w:r>
              <w:rPr>
                <w:w w:val="105"/>
                <w:sz w:val="24"/>
              </w:rPr>
              <w:t>Na</w:t>
            </w:r>
          </w:p>
        </w:tc>
        <w:tc>
          <w:tcPr>
            <w:tcW w:w="2209" w:type="dxa"/>
          </w:tcPr>
          <w:p w14:paraId="3817EF97" w14:textId="77777777" w:rsidR="00430DE3" w:rsidRDefault="008F0850">
            <w:pPr>
              <w:pStyle w:val="TableParagraph"/>
              <w:ind w:left="104" w:right="104"/>
              <w:rPr>
                <w:sz w:val="24"/>
              </w:rPr>
            </w:pPr>
            <w:r>
              <w:rPr>
                <w:w w:val="105"/>
                <w:sz w:val="24"/>
              </w:rPr>
              <w:t>1.08E+09</w:t>
            </w:r>
          </w:p>
        </w:tc>
        <w:tc>
          <w:tcPr>
            <w:tcW w:w="1240" w:type="dxa"/>
          </w:tcPr>
          <w:p w14:paraId="094F351F" w14:textId="77777777" w:rsidR="00430DE3" w:rsidRDefault="008F0850">
            <w:pPr>
              <w:pStyle w:val="TableParagraph"/>
              <w:ind w:left="99" w:right="99"/>
              <w:rPr>
                <w:sz w:val="24"/>
              </w:rPr>
            </w:pPr>
            <w:r>
              <w:rPr>
                <w:w w:val="105"/>
                <w:sz w:val="24"/>
              </w:rPr>
              <w:t>1.06E+09</w:t>
            </w:r>
          </w:p>
        </w:tc>
        <w:tc>
          <w:tcPr>
            <w:tcW w:w="2165" w:type="dxa"/>
          </w:tcPr>
          <w:p w14:paraId="3EB5A1C1" w14:textId="77777777" w:rsidR="00430DE3" w:rsidRDefault="008F0850">
            <w:pPr>
              <w:pStyle w:val="TableParagraph"/>
              <w:ind w:left="808" w:right="808"/>
              <w:rPr>
                <w:sz w:val="24"/>
              </w:rPr>
            </w:pPr>
            <w:r>
              <w:rPr>
                <w:sz w:val="24"/>
              </w:rPr>
              <w:t>-1.1</w:t>
            </w:r>
          </w:p>
        </w:tc>
      </w:tr>
      <w:tr w:rsidR="00430DE3" w14:paraId="4555EC4E" w14:textId="77777777">
        <w:trPr>
          <w:trHeight w:hRule="exact" w:val="347"/>
        </w:trPr>
        <w:tc>
          <w:tcPr>
            <w:tcW w:w="2168" w:type="dxa"/>
          </w:tcPr>
          <w:p w14:paraId="215C0D92" w14:textId="77777777" w:rsidR="00430DE3" w:rsidRDefault="008F0850">
            <w:pPr>
              <w:pStyle w:val="TableParagraph"/>
              <w:spacing w:before="12"/>
              <w:ind w:left="247"/>
              <w:jc w:val="left"/>
              <w:rPr>
                <w:sz w:val="24"/>
              </w:rPr>
            </w:pPr>
            <w:r>
              <w:rPr>
                <w:spacing w:val="2"/>
                <w:w w:val="105"/>
                <w:position w:val="9"/>
                <w:sz w:val="16"/>
              </w:rPr>
              <w:t>186</w:t>
            </w:r>
            <w:r>
              <w:rPr>
                <w:spacing w:val="2"/>
                <w:w w:val="105"/>
                <w:sz w:val="24"/>
              </w:rPr>
              <w:t xml:space="preserve">W </w:t>
            </w:r>
            <w:r>
              <w:rPr>
                <w:w w:val="105"/>
                <w:sz w:val="24"/>
              </w:rPr>
              <w:t>(</w:t>
            </w:r>
            <w:proofErr w:type="spellStart"/>
            <w:proofErr w:type="gramStart"/>
            <w:r>
              <w:rPr>
                <w:w w:val="105"/>
                <w:sz w:val="24"/>
              </w:rPr>
              <w:t>n,g</w:t>
            </w:r>
            <w:proofErr w:type="spellEnd"/>
            <w:proofErr w:type="gramEnd"/>
            <w:r>
              <w:rPr>
                <w:w w:val="105"/>
                <w:sz w:val="24"/>
              </w:rPr>
              <w:t>)</w:t>
            </w:r>
            <w:r>
              <w:rPr>
                <w:spacing w:val="54"/>
                <w:w w:val="105"/>
                <w:sz w:val="24"/>
              </w:rPr>
              <w:t xml:space="preserve"> </w:t>
            </w:r>
            <w:r>
              <w:rPr>
                <w:spacing w:val="2"/>
                <w:w w:val="105"/>
                <w:position w:val="9"/>
                <w:sz w:val="16"/>
              </w:rPr>
              <w:t>187</w:t>
            </w:r>
            <w:r>
              <w:rPr>
                <w:spacing w:val="2"/>
                <w:w w:val="105"/>
                <w:sz w:val="24"/>
              </w:rPr>
              <w:t>W</w:t>
            </w:r>
          </w:p>
        </w:tc>
        <w:tc>
          <w:tcPr>
            <w:tcW w:w="2209" w:type="dxa"/>
          </w:tcPr>
          <w:p w14:paraId="638169FC" w14:textId="77777777" w:rsidR="00430DE3" w:rsidRDefault="008F0850">
            <w:pPr>
              <w:pStyle w:val="TableParagraph"/>
              <w:ind w:left="104" w:right="104"/>
              <w:rPr>
                <w:sz w:val="24"/>
              </w:rPr>
            </w:pPr>
            <w:r>
              <w:rPr>
                <w:w w:val="105"/>
                <w:sz w:val="24"/>
              </w:rPr>
              <w:t>7.21E+08</w:t>
            </w:r>
          </w:p>
        </w:tc>
        <w:tc>
          <w:tcPr>
            <w:tcW w:w="1240" w:type="dxa"/>
          </w:tcPr>
          <w:p w14:paraId="76CBE17A" w14:textId="77777777" w:rsidR="00430DE3" w:rsidRDefault="008F0850">
            <w:pPr>
              <w:pStyle w:val="TableParagraph"/>
              <w:ind w:left="99" w:right="99"/>
              <w:rPr>
                <w:sz w:val="24"/>
              </w:rPr>
            </w:pPr>
            <w:r>
              <w:rPr>
                <w:w w:val="105"/>
                <w:sz w:val="24"/>
              </w:rPr>
              <w:t>7.09E+08</w:t>
            </w:r>
          </w:p>
        </w:tc>
        <w:tc>
          <w:tcPr>
            <w:tcW w:w="2165" w:type="dxa"/>
          </w:tcPr>
          <w:p w14:paraId="06960BF8" w14:textId="77777777" w:rsidR="00430DE3" w:rsidRDefault="008F0850">
            <w:pPr>
              <w:pStyle w:val="TableParagraph"/>
              <w:ind w:left="808" w:right="808"/>
              <w:rPr>
                <w:sz w:val="24"/>
              </w:rPr>
            </w:pPr>
            <w:r>
              <w:rPr>
                <w:sz w:val="24"/>
              </w:rPr>
              <w:t>-1.8</w:t>
            </w:r>
          </w:p>
        </w:tc>
      </w:tr>
      <w:tr w:rsidR="00430DE3" w14:paraId="7CF34285" w14:textId="77777777">
        <w:trPr>
          <w:trHeight w:hRule="exact" w:val="347"/>
        </w:trPr>
        <w:tc>
          <w:tcPr>
            <w:tcW w:w="2168" w:type="dxa"/>
          </w:tcPr>
          <w:p w14:paraId="0C57438E" w14:textId="77777777" w:rsidR="00430DE3" w:rsidRDefault="008F0850">
            <w:pPr>
              <w:pStyle w:val="TableParagraph"/>
              <w:spacing w:before="12"/>
              <w:ind w:left="231"/>
              <w:jc w:val="left"/>
              <w:rPr>
                <w:sz w:val="24"/>
              </w:rPr>
            </w:pPr>
            <w:r>
              <w:rPr>
                <w:w w:val="105"/>
                <w:position w:val="9"/>
                <w:sz w:val="16"/>
              </w:rPr>
              <w:t>55</w:t>
            </w:r>
            <w:r>
              <w:rPr>
                <w:w w:val="105"/>
                <w:sz w:val="24"/>
              </w:rPr>
              <w:t>Mn (</w:t>
            </w:r>
            <w:proofErr w:type="spellStart"/>
            <w:proofErr w:type="gramStart"/>
            <w:r>
              <w:rPr>
                <w:w w:val="105"/>
                <w:sz w:val="24"/>
              </w:rPr>
              <w:t>n,g</w:t>
            </w:r>
            <w:proofErr w:type="spellEnd"/>
            <w:proofErr w:type="gramEnd"/>
            <w:r>
              <w:rPr>
                <w:w w:val="105"/>
                <w:sz w:val="24"/>
              </w:rPr>
              <w:t xml:space="preserve">) </w:t>
            </w:r>
            <w:r>
              <w:rPr>
                <w:w w:val="105"/>
                <w:position w:val="9"/>
                <w:sz w:val="16"/>
              </w:rPr>
              <w:t>56</w:t>
            </w:r>
            <w:r>
              <w:rPr>
                <w:w w:val="105"/>
                <w:sz w:val="24"/>
              </w:rPr>
              <w:t>Mn</w:t>
            </w:r>
          </w:p>
        </w:tc>
        <w:tc>
          <w:tcPr>
            <w:tcW w:w="2209" w:type="dxa"/>
          </w:tcPr>
          <w:p w14:paraId="0AC7628D" w14:textId="77777777" w:rsidR="00430DE3" w:rsidRDefault="008F0850">
            <w:pPr>
              <w:pStyle w:val="TableParagraph"/>
              <w:ind w:left="104" w:right="104"/>
              <w:rPr>
                <w:sz w:val="24"/>
              </w:rPr>
            </w:pPr>
            <w:r>
              <w:rPr>
                <w:w w:val="105"/>
                <w:sz w:val="24"/>
              </w:rPr>
              <w:t>3.14E+08</w:t>
            </w:r>
          </w:p>
        </w:tc>
        <w:tc>
          <w:tcPr>
            <w:tcW w:w="1240" w:type="dxa"/>
          </w:tcPr>
          <w:p w14:paraId="1E1C6509" w14:textId="77777777" w:rsidR="00430DE3" w:rsidRDefault="008F0850">
            <w:pPr>
              <w:pStyle w:val="TableParagraph"/>
              <w:ind w:left="99" w:right="99"/>
              <w:rPr>
                <w:sz w:val="24"/>
              </w:rPr>
            </w:pPr>
            <w:r>
              <w:rPr>
                <w:w w:val="105"/>
                <w:sz w:val="24"/>
              </w:rPr>
              <w:t>2.64E+08</w:t>
            </w:r>
          </w:p>
        </w:tc>
        <w:tc>
          <w:tcPr>
            <w:tcW w:w="2165" w:type="dxa"/>
          </w:tcPr>
          <w:p w14:paraId="425CCB62" w14:textId="77777777" w:rsidR="00430DE3" w:rsidRDefault="008F0850">
            <w:pPr>
              <w:pStyle w:val="TableParagraph"/>
              <w:ind w:left="0" w:right="829"/>
              <w:jc w:val="right"/>
              <w:rPr>
                <w:sz w:val="24"/>
              </w:rPr>
            </w:pPr>
            <w:r>
              <w:rPr>
                <w:w w:val="95"/>
                <w:sz w:val="24"/>
              </w:rPr>
              <w:t>-15.9</w:t>
            </w:r>
          </w:p>
        </w:tc>
      </w:tr>
      <w:tr w:rsidR="00430DE3" w14:paraId="4D54AC36" w14:textId="77777777">
        <w:trPr>
          <w:trHeight w:hRule="exact" w:val="347"/>
        </w:trPr>
        <w:tc>
          <w:tcPr>
            <w:tcW w:w="2168" w:type="dxa"/>
          </w:tcPr>
          <w:p w14:paraId="1B4BD2F1" w14:textId="77777777" w:rsidR="00430DE3" w:rsidRDefault="008F0850">
            <w:pPr>
              <w:pStyle w:val="TableParagraph"/>
              <w:spacing w:before="12"/>
              <w:ind w:left="576"/>
              <w:jc w:val="left"/>
              <w:rPr>
                <w:sz w:val="24"/>
              </w:rPr>
            </w:pPr>
            <w:r>
              <w:rPr>
                <w:w w:val="110"/>
                <w:position w:val="9"/>
                <w:sz w:val="16"/>
              </w:rPr>
              <w:t>235</w:t>
            </w:r>
            <w:proofErr w:type="gramStart"/>
            <w:r>
              <w:rPr>
                <w:w w:val="110"/>
                <w:sz w:val="24"/>
              </w:rPr>
              <w:t>U(</w:t>
            </w:r>
            <w:proofErr w:type="gramEnd"/>
            <w:r>
              <w:rPr>
                <w:rFonts w:ascii="Bookman Old Style"/>
                <w:i/>
                <w:w w:val="110"/>
                <w:sz w:val="24"/>
              </w:rPr>
              <w:t>n,</w:t>
            </w:r>
            <w:r>
              <w:rPr>
                <w:rFonts w:ascii="Bookman Old Style"/>
                <w:i/>
                <w:spacing w:val="-54"/>
                <w:w w:val="110"/>
                <w:sz w:val="24"/>
              </w:rPr>
              <w:t xml:space="preserve"> </w:t>
            </w:r>
            <w:r>
              <w:rPr>
                <w:rFonts w:ascii="Bookman Old Style"/>
                <w:i/>
                <w:w w:val="110"/>
                <w:sz w:val="24"/>
              </w:rPr>
              <w:t>f</w:t>
            </w:r>
            <w:r>
              <w:rPr>
                <w:rFonts w:ascii="Bookman Old Style"/>
                <w:i/>
                <w:spacing w:val="-64"/>
                <w:w w:val="110"/>
                <w:sz w:val="24"/>
              </w:rPr>
              <w:t xml:space="preserve"> </w:t>
            </w:r>
            <w:r>
              <w:rPr>
                <w:w w:val="110"/>
                <w:sz w:val="24"/>
              </w:rPr>
              <w:t>)</w:t>
            </w:r>
          </w:p>
        </w:tc>
        <w:tc>
          <w:tcPr>
            <w:tcW w:w="2209" w:type="dxa"/>
          </w:tcPr>
          <w:p w14:paraId="46E82D4F" w14:textId="77777777" w:rsidR="00430DE3" w:rsidRDefault="008F0850">
            <w:pPr>
              <w:pStyle w:val="TableParagraph"/>
              <w:ind w:left="104" w:right="104"/>
              <w:rPr>
                <w:sz w:val="24"/>
              </w:rPr>
            </w:pPr>
            <w:r>
              <w:rPr>
                <w:w w:val="105"/>
                <w:sz w:val="24"/>
              </w:rPr>
              <w:t>1.94E+09</w:t>
            </w:r>
          </w:p>
        </w:tc>
        <w:tc>
          <w:tcPr>
            <w:tcW w:w="1240" w:type="dxa"/>
          </w:tcPr>
          <w:p w14:paraId="541F0DA9" w14:textId="77777777" w:rsidR="00430DE3" w:rsidRDefault="008F0850">
            <w:pPr>
              <w:pStyle w:val="TableParagraph"/>
              <w:ind w:left="99" w:right="99"/>
              <w:rPr>
                <w:sz w:val="24"/>
              </w:rPr>
            </w:pPr>
            <w:r>
              <w:rPr>
                <w:w w:val="105"/>
                <w:sz w:val="24"/>
              </w:rPr>
              <w:t>1.95E+09</w:t>
            </w:r>
          </w:p>
        </w:tc>
        <w:tc>
          <w:tcPr>
            <w:tcW w:w="2165" w:type="dxa"/>
          </w:tcPr>
          <w:p w14:paraId="465BDDB1" w14:textId="77777777" w:rsidR="00430DE3" w:rsidRDefault="008F0850">
            <w:pPr>
              <w:pStyle w:val="TableParagraph"/>
              <w:ind w:left="0" w:right="868"/>
              <w:jc w:val="right"/>
              <w:rPr>
                <w:sz w:val="24"/>
              </w:rPr>
            </w:pPr>
            <w:r>
              <w:rPr>
                <w:w w:val="95"/>
                <w:sz w:val="24"/>
              </w:rPr>
              <w:t>0.01</w:t>
            </w:r>
          </w:p>
        </w:tc>
      </w:tr>
      <w:tr w:rsidR="00430DE3" w14:paraId="53CBB27F" w14:textId="77777777">
        <w:trPr>
          <w:trHeight w:hRule="exact" w:val="347"/>
        </w:trPr>
        <w:tc>
          <w:tcPr>
            <w:tcW w:w="2168" w:type="dxa"/>
          </w:tcPr>
          <w:p w14:paraId="445F7673" w14:textId="77777777" w:rsidR="00430DE3" w:rsidRDefault="008F0850">
            <w:pPr>
              <w:pStyle w:val="TableParagraph"/>
              <w:spacing w:before="12"/>
              <w:ind w:left="576"/>
              <w:jc w:val="left"/>
              <w:rPr>
                <w:sz w:val="24"/>
              </w:rPr>
            </w:pPr>
            <w:r>
              <w:rPr>
                <w:w w:val="110"/>
                <w:position w:val="9"/>
                <w:sz w:val="16"/>
              </w:rPr>
              <w:t>238</w:t>
            </w:r>
            <w:proofErr w:type="gramStart"/>
            <w:r>
              <w:rPr>
                <w:w w:val="110"/>
                <w:sz w:val="24"/>
              </w:rPr>
              <w:t>U(</w:t>
            </w:r>
            <w:proofErr w:type="gramEnd"/>
            <w:r>
              <w:rPr>
                <w:rFonts w:ascii="Bookman Old Style"/>
                <w:i/>
                <w:w w:val="110"/>
                <w:sz w:val="24"/>
              </w:rPr>
              <w:t>n,</w:t>
            </w:r>
            <w:r>
              <w:rPr>
                <w:rFonts w:ascii="Bookman Old Style"/>
                <w:i/>
                <w:spacing w:val="-54"/>
                <w:w w:val="110"/>
                <w:sz w:val="24"/>
              </w:rPr>
              <w:t xml:space="preserve"> </w:t>
            </w:r>
            <w:r>
              <w:rPr>
                <w:rFonts w:ascii="Bookman Old Style"/>
                <w:i/>
                <w:w w:val="110"/>
                <w:sz w:val="24"/>
              </w:rPr>
              <w:t>f</w:t>
            </w:r>
            <w:r>
              <w:rPr>
                <w:rFonts w:ascii="Bookman Old Style"/>
                <w:i/>
                <w:spacing w:val="-64"/>
                <w:w w:val="110"/>
                <w:sz w:val="24"/>
              </w:rPr>
              <w:t xml:space="preserve"> </w:t>
            </w:r>
            <w:r>
              <w:rPr>
                <w:w w:val="110"/>
                <w:sz w:val="24"/>
              </w:rPr>
              <w:t>)</w:t>
            </w:r>
          </w:p>
        </w:tc>
        <w:tc>
          <w:tcPr>
            <w:tcW w:w="2209" w:type="dxa"/>
          </w:tcPr>
          <w:p w14:paraId="1D4FE3A9" w14:textId="77777777" w:rsidR="00430DE3" w:rsidRDefault="008F0850">
            <w:pPr>
              <w:pStyle w:val="TableParagraph"/>
              <w:ind w:left="104" w:right="104"/>
              <w:rPr>
                <w:sz w:val="24"/>
              </w:rPr>
            </w:pPr>
            <w:r>
              <w:rPr>
                <w:w w:val="105"/>
                <w:sz w:val="24"/>
              </w:rPr>
              <w:t>2.70E+07</w:t>
            </w:r>
          </w:p>
        </w:tc>
        <w:tc>
          <w:tcPr>
            <w:tcW w:w="1240" w:type="dxa"/>
          </w:tcPr>
          <w:p w14:paraId="1CDD819F" w14:textId="77777777" w:rsidR="00430DE3" w:rsidRDefault="008F0850">
            <w:pPr>
              <w:pStyle w:val="TableParagraph"/>
              <w:ind w:left="99" w:right="99"/>
              <w:rPr>
                <w:sz w:val="24"/>
              </w:rPr>
            </w:pPr>
            <w:r>
              <w:rPr>
                <w:w w:val="105"/>
                <w:sz w:val="24"/>
              </w:rPr>
              <w:t>2.70E+07</w:t>
            </w:r>
          </w:p>
        </w:tc>
        <w:tc>
          <w:tcPr>
            <w:tcW w:w="2165" w:type="dxa"/>
          </w:tcPr>
          <w:p w14:paraId="78C25F37" w14:textId="77777777" w:rsidR="00430DE3" w:rsidRDefault="008F0850">
            <w:pPr>
              <w:pStyle w:val="TableParagraph"/>
              <w:ind w:left="0" w:right="868"/>
              <w:jc w:val="right"/>
              <w:rPr>
                <w:sz w:val="24"/>
              </w:rPr>
            </w:pPr>
            <w:r>
              <w:rPr>
                <w:w w:val="95"/>
                <w:sz w:val="24"/>
              </w:rPr>
              <w:t>0.03</w:t>
            </w:r>
          </w:p>
        </w:tc>
      </w:tr>
      <w:tr w:rsidR="00430DE3" w14:paraId="6823EF39" w14:textId="77777777">
        <w:trPr>
          <w:trHeight w:hRule="exact" w:val="347"/>
        </w:trPr>
        <w:tc>
          <w:tcPr>
            <w:tcW w:w="2168" w:type="dxa"/>
          </w:tcPr>
          <w:p w14:paraId="488B932B" w14:textId="77777777" w:rsidR="00430DE3" w:rsidRDefault="008F0850">
            <w:pPr>
              <w:pStyle w:val="TableParagraph"/>
              <w:ind w:left="367"/>
              <w:jc w:val="left"/>
              <w:rPr>
                <w:sz w:val="24"/>
              </w:rPr>
            </w:pPr>
            <w:r>
              <w:rPr>
                <w:w w:val="105"/>
                <w:sz w:val="24"/>
              </w:rPr>
              <w:t>Total Fissions</w:t>
            </w:r>
          </w:p>
        </w:tc>
        <w:tc>
          <w:tcPr>
            <w:tcW w:w="2209" w:type="dxa"/>
          </w:tcPr>
          <w:p w14:paraId="2D99BB14" w14:textId="77777777" w:rsidR="00430DE3" w:rsidRDefault="008F0850">
            <w:pPr>
              <w:pStyle w:val="TableParagraph"/>
              <w:ind w:left="104" w:right="104"/>
              <w:rPr>
                <w:sz w:val="24"/>
              </w:rPr>
            </w:pPr>
            <w:r>
              <w:rPr>
                <w:w w:val="105"/>
                <w:sz w:val="24"/>
              </w:rPr>
              <w:t>1.99E+09</w:t>
            </w:r>
          </w:p>
        </w:tc>
        <w:tc>
          <w:tcPr>
            <w:tcW w:w="1240" w:type="dxa"/>
          </w:tcPr>
          <w:p w14:paraId="7DAABBAA" w14:textId="77777777" w:rsidR="00430DE3" w:rsidRDefault="008F0850">
            <w:pPr>
              <w:pStyle w:val="TableParagraph"/>
              <w:ind w:left="99" w:right="99"/>
              <w:rPr>
                <w:sz w:val="24"/>
              </w:rPr>
            </w:pPr>
            <w:r>
              <w:rPr>
                <w:w w:val="105"/>
                <w:sz w:val="24"/>
              </w:rPr>
              <w:t>1.99E+09</w:t>
            </w:r>
          </w:p>
        </w:tc>
        <w:tc>
          <w:tcPr>
            <w:tcW w:w="2165" w:type="dxa"/>
          </w:tcPr>
          <w:p w14:paraId="19EE5AF4" w14:textId="77777777" w:rsidR="00430DE3" w:rsidRDefault="008F0850">
            <w:pPr>
              <w:pStyle w:val="TableParagraph"/>
              <w:ind w:left="0" w:right="810"/>
              <w:jc w:val="right"/>
              <w:rPr>
                <w:sz w:val="24"/>
              </w:rPr>
            </w:pPr>
            <w:r>
              <w:rPr>
                <w:w w:val="95"/>
                <w:sz w:val="24"/>
              </w:rPr>
              <w:t>0.004</w:t>
            </w:r>
          </w:p>
        </w:tc>
      </w:tr>
    </w:tbl>
    <w:p w14:paraId="459D3A78" w14:textId="77777777" w:rsidR="00430DE3" w:rsidRDefault="00430DE3">
      <w:pPr>
        <w:pStyle w:val="BodyText"/>
        <w:rPr>
          <w:b/>
          <w:sz w:val="20"/>
        </w:rPr>
      </w:pPr>
    </w:p>
    <w:p w14:paraId="3BD8E27D" w14:textId="77777777" w:rsidR="00430DE3" w:rsidRDefault="00430DE3">
      <w:pPr>
        <w:pStyle w:val="BodyText"/>
        <w:spacing w:before="3"/>
        <w:rPr>
          <w:b/>
          <w:sz w:val="22"/>
        </w:rPr>
      </w:pPr>
    </w:p>
    <w:p w14:paraId="0A75A789" w14:textId="77777777" w:rsidR="00430DE3" w:rsidRDefault="008F0850">
      <w:pPr>
        <w:pStyle w:val="BodyText"/>
        <w:spacing w:line="410" w:lineRule="auto"/>
        <w:ind w:left="100" w:right="117" w:firstLine="407"/>
        <w:jc w:val="both"/>
      </w:pPr>
      <w:r>
        <w:rPr>
          <w:w w:val="105"/>
        </w:rPr>
        <w:t>Sampler</w:t>
      </w:r>
      <w:r>
        <w:rPr>
          <w:spacing w:val="-14"/>
          <w:w w:val="105"/>
        </w:rPr>
        <w:t xml:space="preserve"> </w:t>
      </w:r>
      <w:r>
        <w:rPr>
          <w:spacing w:val="-3"/>
          <w:w w:val="105"/>
        </w:rPr>
        <w:t>was</w:t>
      </w:r>
      <w:r>
        <w:rPr>
          <w:spacing w:val="-13"/>
          <w:w w:val="105"/>
        </w:rPr>
        <w:t xml:space="preserve"> </w:t>
      </w:r>
      <w:r>
        <w:rPr>
          <w:w w:val="105"/>
        </w:rPr>
        <w:t>performed</w:t>
      </w:r>
      <w:r>
        <w:rPr>
          <w:spacing w:val="-13"/>
          <w:w w:val="105"/>
        </w:rPr>
        <w:t xml:space="preserve"> </w:t>
      </w:r>
      <w:r>
        <w:rPr>
          <w:w w:val="105"/>
        </w:rPr>
        <w:t>for</w:t>
      </w:r>
      <w:r>
        <w:rPr>
          <w:spacing w:val="-13"/>
          <w:w w:val="105"/>
        </w:rPr>
        <w:t xml:space="preserve"> </w:t>
      </w:r>
      <w:r>
        <w:rPr>
          <w:w w:val="105"/>
        </w:rPr>
        <w:t>182</w:t>
      </w:r>
      <w:r>
        <w:rPr>
          <w:spacing w:val="-13"/>
          <w:w w:val="105"/>
        </w:rPr>
        <w:t xml:space="preserve"> </w:t>
      </w:r>
      <w:r>
        <w:rPr>
          <w:w w:val="105"/>
        </w:rPr>
        <w:t>trials</w:t>
      </w:r>
      <w:r>
        <w:rPr>
          <w:spacing w:val="-13"/>
          <w:w w:val="105"/>
        </w:rPr>
        <w:t xml:space="preserve"> </w:t>
      </w:r>
      <w:r>
        <w:rPr>
          <w:w w:val="105"/>
        </w:rPr>
        <w:t>until</w:t>
      </w:r>
      <w:r>
        <w:rPr>
          <w:spacing w:val="-13"/>
          <w:w w:val="105"/>
        </w:rPr>
        <w:t xml:space="preserve"> </w:t>
      </w:r>
      <w:r>
        <w:rPr>
          <w:w w:val="105"/>
        </w:rPr>
        <w:t>the</w:t>
      </w:r>
      <w:r>
        <w:rPr>
          <w:spacing w:val="-13"/>
          <w:w w:val="105"/>
        </w:rPr>
        <w:t xml:space="preserve"> </w:t>
      </w:r>
      <w:r>
        <w:rPr>
          <w:w w:val="105"/>
        </w:rPr>
        <w:t>responses</w:t>
      </w:r>
      <w:r>
        <w:rPr>
          <w:spacing w:val="-14"/>
          <w:w w:val="105"/>
        </w:rPr>
        <w:t xml:space="preserve"> </w:t>
      </w:r>
      <w:r>
        <w:rPr>
          <w:w w:val="105"/>
        </w:rPr>
        <w:t>converged</w:t>
      </w:r>
      <w:r>
        <w:rPr>
          <w:spacing w:val="-13"/>
          <w:w w:val="105"/>
        </w:rPr>
        <w:t xml:space="preserve"> </w:t>
      </w:r>
      <w:r>
        <w:rPr>
          <w:w w:val="105"/>
        </w:rPr>
        <w:t>to</w:t>
      </w:r>
      <w:r>
        <w:rPr>
          <w:spacing w:val="-13"/>
          <w:w w:val="105"/>
        </w:rPr>
        <w:t xml:space="preserve"> </w:t>
      </w:r>
      <w:r>
        <w:rPr>
          <w:w w:val="105"/>
        </w:rPr>
        <w:t>a</w:t>
      </w:r>
      <w:r>
        <w:rPr>
          <w:spacing w:val="-14"/>
          <w:w w:val="105"/>
        </w:rPr>
        <w:t xml:space="preserve"> </w:t>
      </w:r>
      <w:r>
        <w:rPr>
          <w:w w:val="105"/>
        </w:rPr>
        <w:t>solution</w:t>
      </w:r>
      <w:r>
        <w:rPr>
          <w:spacing w:val="-12"/>
          <w:w w:val="105"/>
        </w:rPr>
        <w:t xml:space="preserve"> </w:t>
      </w:r>
      <w:r>
        <w:rPr>
          <w:w w:val="105"/>
        </w:rPr>
        <w:t xml:space="preserve">to build up the distribution of responses to use for random sampling and bootstrapping. Figure </w:t>
      </w:r>
      <w:hyperlink w:anchor="_bookmark76" w:history="1">
        <w:r>
          <w:rPr>
            <w:w w:val="105"/>
          </w:rPr>
          <w:t>27</w:t>
        </w:r>
      </w:hyperlink>
      <w:r>
        <w:rPr>
          <w:w w:val="105"/>
        </w:rPr>
        <w:t xml:space="preserve"> displays the convergence of the mean and uncertainty of the bootstrapped </w:t>
      </w:r>
      <w:r>
        <w:rPr>
          <w:spacing w:val="-3"/>
          <w:w w:val="105"/>
        </w:rPr>
        <w:t>values</w:t>
      </w:r>
      <w:r>
        <w:rPr>
          <w:spacing w:val="-10"/>
          <w:w w:val="105"/>
        </w:rPr>
        <w:t xml:space="preserve"> </w:t>
      </w:r>
      <w:r>
        <w:rPr>
          <w:w w:val="105"/>
        </w:rPr>
        <w:t>for</w:t>
      </w:r>
      <w:r>
        <w:rPr>
          <w:spacing w:val="-10"/>
          <w:w w:val="105"/>
        </w:rPr>
        <w:t xml:space="preserve"> </w:t>
      </w:r>
      <w:r>
        <w:rPr>
          <w:w w:val="105"/>
        </w:rPr>
        <w:t>a</w:t>
      </w:r>
      <w:r>
        <w:rPr>
          <w:spacing w:val="-10"/>
          <w:w w:val="105"/>
        </w:rPr>
        <w:t xml:space="preserve"> </w:t>
      </w:r>
      <w:r>
        <w:rPr>
          <w:w w:val="105"/>
        </w:rPr>
        <w:t>few</w:t>
      </w:r>
      <w:r>
        <w:rPr>
          <w:spacing w:val="-10"/>
          <w:w w:val="105"/>
        </w:rPr>
        <w:t xml:space="preserve"> </w:t>
      </w:r>
      <w:r>
        <w:rPr>
          <w:w w:val="105"/>
        </w:rPr>
        <w:t>selected</w:t>
      </w:r>
      <w:r>
        <w:rPr>
          <w:spacing w:val="-10"/>
          <w:w w:val="105"/>
        </w:rPr>
        <w:t xml:space="preserve"> </w:t>
      </w:r>
      <w:r>
        <w:rPr>
          <w:w w:val="105"/>
        </w:rPr>
        <w:t>reactions.</w:t>
      </w:r>
      <w:r>
        <w:rPr>
          <w:spacing w:val="27"/>
          <w:w w:val="105"/>
        </w:rPr>
        <w:t xml:space="preserve"> </w:t>
      </w:r>
      <w:r>
        <w:rPr>
          <w:w w:val="105"/>
        </w:rPr>
        <w:t>The</w:t>
      </w:r>
      <w:r>
        <w:rPr>
          <w:spacing w:val="-10"/>
          <w:w w:val="105"/>
        </w:rPr>
        <w:t xml:space="preserve"> </w:t>
      </w:r>
      <w:r>
        <w:rPr>
          <w:spacing w:val="2"/>
          <w:w w:val="105"/>
          <w:position w:val="9"/>
          <w:sz w:val="16"/>
        </w:rPr>
        <w:t>55</w:t>
      </w:r>
      <w:r>
        <w:rPr>
          <w:spacing w:val="2"/>
          <w:w w:val="105"/>
        </w:rPr>
        <w:t>Mn</w:t>
      </w:r>
      <w:r>
        <w:rPr>
          <w:spacing w:val="-10"/>
          <w:w w:val="105"/>
        </w:rPr>
        <w:t xml:space="preserve"> </w:t>
      </w:r>
      <w:r>
        <w:rPr>
          <w:w w:val="105"/>
        </w:rPr>
        <w:t>(</w:t>
      </w:r>
      <w:proofErr w:type="spellStart"/>
      <w:proofErr w:type="gramStart"/>
      <w:r>
        <w:rPr>
          <w:w w:val="105"/>
        </w:rPr>
        <w:t>n,g</w:t>
      </w:r>
      <w:proofErr w:type="spellEnd"/>
      <w:proofErr w:type="gramEnd"/>
      <w:r>
        <w:rPr>
          <w:w w:val="105"/>
        </w:rPr>
        <w:t>)</w:t>
      </w:r>
      <w:r>
        <w:rPr>
          <w:spacing w:val="-10"/>
          <w:w w:val="105"/>
        </w:rPr>
        <w:t xml:space="preserve"> </w:t>
      </w:r>
      <w:r>
        <w:rPr>
          <w:spacing w:val="-3"/>
          <w:w w:val="105"/>
        </w:rPr>
        <w:t>was</w:t>
      </w:r>
      <w:r>
        <w:rPr>
          <w:spacing w:val="-10"/>
          <w:w w:val="105"/>
        </w:rPr>
        <w:t xml:space="preserve"> </w:t>
      </w:r>
      <w:r>
        <w:rPr>
          <w:w w:val="105"/>
        </w:rPr>
        <w:t>the</w:t>
      </w:r>
      <w:r>
        <w:rPr>
          <w:spacing w:val="-10"/>
          <w:w w:val="105"/>
        </w:rPr>
        <w:t xml:space="preserve"> </w:t>
      </w:r>
      <w:r>
        <w:rPr>
          <w:w w:val="105"/>
        </w:rPr>
        <w:t>least</w:t>
      </w:r>
      <w:r>
        <w:rPr>
          <w:spacing w:val="-10"/>
          <w:w w:val="105"/>
        </w:rPr>
        <w:t xml:space="preserve"> </w:t>
      </w:r>
      <w:r>
        <w:rPr>
          <w:w w:val="105"/>
        </w:rPr>
        <w:t>converged</w:t>
      </w:r>
      <w:r>
        <w:rPr>
          <w:spacing w:val="-10"/>
          <w:w w:val="105"/>
        </w:rPr>
        <w:t xml:space="preserve"> </w:t>
      </w:r>
      <w:r>
        <w:rPr>
          <w:w w:val="105"/>
        </w:rPr>
        <w:t>and</w:t>
      </w:r>
      <w:r>
        <w:rPr>
          <w:spacing w:val="-10"/>
          <w:w w:val="105"/>
        </w:rPr>
        <w:t xml:space="preserve"> </w:t>
      </w:r>
      <w:r>
        <w:rPr>
          <w:w w:val="105"/>
        </w:rPr>
        <w:t>largest</w:t>
      </w:r>
    </w:p>
    <w:p w14:paraId="5EA8E93E" w14:textId="77777777" w:rsidR="00430DE3" w:rsidRDefault="00430DE3">
      <w:pPr>
        <w:spacing w:line="410" w:lineRule="auto"/>
        <w:jc w:val="both"/>
        <w:sectPr w:rsidR="00430DE3">
          <w:pgSz w:w="12240" w:h="15840"/>
          <w:pgMar w:top="1400" w:right="1680" w:bottom="1380" w:left="1700" w:header="0" w:footer="1182" w:gutter="0"/>
          <w:cols w:space="720"/>
        </w:sectPr>
      </w:pPr>
    </w:p>
    <w:p w14:paraId="1108CB64" w14:textId="77777777" w:rsidR="00430DE3" w:rsidRDefault="008F0850">
      <w:pPr>
        <w:pStyle w:val="BodyText"/>
        <w:spacing w:before="35" w:line="415" w:lineRule="auto"/>
        <w:ind w:left="100" w:right="117"/>
        <w:jc w:val="both"/>
      </w:pPr>
      <w:r>
        <w:rPr>
          <w:noProof/>
        </w:rPr>
        <w:lastRenderedPageBreak/>
        <w:drawing>
          <wp:anchor distT="0" distB="0" distL="0" distR="0" simplePos="0" relativeHeight="251611648" behindDoc="0" locked="0" layoutInCell="1" allowOverlap="1" wp14:anchorId="5DEA7A3B" wp14:editId="07601629">
            <wp:simplePos x="0" y="0"/>
            <wp:positionH relativeFrom="page">
              <wp:posOffset>1186205</wp:posOffset>
            </wp:positionH>
            <wp:positionV relativeFrom="paragraph">
              <wp:posOffset>674781</wp:posOffset>
            </wp:positionV>
            <wp:extent cx="5434679" cy="4033837"/>
            <wp:effectExtent l="0" t="0" r="0" b="0"/>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1" cstate="print"/>
                    <a:stretch>
                      <a:fillRect/>
                    </a:stretch>
                  </pic:blipFill>
                  <pic:spPr>
                    <a:xfrm>
                      <a:off x="0" y="0"/>
                      <a:ext cx="5434679" cy="4033837"/>
                    </a:xfrm>
                    <a:prstGeom prst="rect">
                      <a:avLst/>
                    </a:prstGeom>
                  </pic:spPr>
                </pic:pic>
              </a:graphicData>
            </a:graphic>
          </wp:anchor>
        </w:drawing>
      </w:r>
      <w:r>
        <w:rPr>
          <w:w w:val="105"/>
        </w:rPr>
        <w:t>relative error reaction due to high systematic uncertainty and relatively large nuclear data uncertainty over</w:t>
      </w:r>
      <w:r w:rsidR="00DB52C2">
        <w:rPr>
          <w:w w:val="105"/>
        </w:rPr>
        <w:t xml:space="preserve"> </w:t>
      </w:r>
      <w:r>
        <w:rPr>
          <w:w w:val="105"/>
        </w:rPr>
        <w:t xml:space="preserve">the </w:t>
      </w:r>
      <w:proofErr w:type="gramStart"/>
      <w:r>
        <w:rPr>
          <w:w w:val="105"/>
        </w:rPr>
        <w:t>ETA</w:t>
      </w:r>
      <w:r w:rsidR="00DB52C2">
        <w:rPr>
          <w:w w:val="105"/>
        </w:rPr>
        <w:t xml:space="preserve"> </w:t>
      </w:r>
      <w:r>
        <w:rPr>
          <w:w w:val="105"/>
        </w:rPr>
        <w:t xml:space="preserve"> spectrum</w:t>
      </w:r>
      <w:proofErr w:type="gramEnd"/>
      <w:r>
        <w:rPr>
          <w:w w:val="105"/>
        </w:rPr>
        <w:t>.</w:t>
      </w:r>
    </w:p>
    <w:p w14:paraId="196F62F8" w14:textId="77777777" w:rsidR="00430DE3" w:rsidRDefault="008F0850">
      <w:pPr>
        <w:spacing w:before="95" w:line="249" w:lineRule="auto"/>
        <w:ind w:left="100" w:right="118"/>
        <w:jc w:val="both"/>
        <w:rPr>
          <w:b/>
          <w:sz w:val="20"/>
        </w:rPr>
      </w:pPr>
      <w:bookmarkStart w:id="411" w:name="_bookmark76"/>
      <w:bookmarkEnd w:id="411"/>
      <w:r>
        <w:rPr>
          <w:b/>
          <w:w w:val="115"/>
          <w:sz w:val="20"/>
        </w:rPr>
        <w:t>Figure 27. U(</w:t>
      </w:r>
      <w:proofErr w:type="spellStart"/>
      <w:proofErr w:type="gramStart"/>
      <w:r>
        <w:rPr>
          <w:b/>
          <w:w w:val="115"/>
          <w:sz w:val="20"/>
        </w:rPr>
        <w:t>n,f</w:t>
      </w:r>
      <w:proofErr w:type="spellEnd"/>
      <w:proofErr w:type="gramEnd"/>
      <w:r>
        <w:rPr>
          <w:b/>
          <w:w w:val="115"/>
          <w:sz w:val="20"/>
        </w:rPr>
        <w:t xml:space="preserve">), </w:t>
      </w:r>
      <w:r>
        <w:rPr>
          <w:rFonts w:ascii="Bookman Old Style"/>
          <w:b/>
          <w:w w:val="115"/>
          <w:position w:val="7"/>
          <w:sz w:val="14"/>
        </w:rPr>
        <w:t>55</w:t>
      </w:r>
      <w:r>
        <w:rPr>
          <w:b/>
          <w:w w:val="115"/>
          <w:sz w:val="20"/>
        </w:rPr>
        <w:t>Mn (</w:t>
      </w:r>
      <w:proofErr w:type="spellStart"/>
      <w:r>
        <w:rPr>
          <w:b/>
          <w:w w:val="115"/>
          <w:sz w:val="20"/>
        </w:rPr>
        <w:t>n,g</w:t>
      </w:r>
      <w:proofErr w:type="spellEnd"/>
      <w:r>
        <w:rPr>
          <w:b/>
          <w:w w:val="115"/>
          <w:sz w:val="20"/>
        </w:rPr>
        <w:t xml:space="preserve">), </w:t>
      </w:r>
      <w:r>
        <w:rPr>
          <w:rFonts w:ascii="Bookman Old Style"/>
          <w:b/>
          <w:w w:val="115"/>
          <w:position w:val="7"/>
          <w:sz w:val="14"/>
        </w:rPr>
        <w:t>27</w:t>
      </w:r>
      <w:r>
        <w:rPr>
          <w:b/>
          <w:w w:val="115"/>
          <w:sz w:val="20"/>
        </w:rPr>
        <w:t>Al (</w:t>
      </w:r>
      <w:proofErr w:type="spellStart"/>
      <w:r>
        <w:rPr>
          <w:b/>
          <w:w w:val="115"/>
          <w:sz w:val="20"/>
        </w:rPr>
        <w:t>n,p</w:t>
      </w:r>
      <w:proofErr w:type="spellEnd"/>
      <w:r>
        <w:rPr>
          <w:b/>
          <w:w w:val="115"/>
          <w:sz w:val="20"/>
        </w:rPr>
        <w:t xml:space="preserve">), and </w:t>
      </w:r>
      <w:r>
        <w:rPr>
          <w:rFonts w:ascii="Bookman Old Style"/>
          <w:b/>
          <w:w w:val="115"/>
          <w:position w:val="7"/>
          <w:sz w:val="14"/>
        </w:rPr>
        <w:t>186</w:t>
      </w:r>
      <w:r>
        <w:rPr>
          <w:b/>
          <w:w w:val="115"/>
          <w:sz w:val="20"/>
        </w:rPr>
        <w:t>W (</w:t>
      </w:r>
      <w:proofErr w:type="spellStart"/>
      <w:r>
        <w:rPr>
          <w:b/>
          <w:w w:val="115"/>
          <w:sz w:val="20"/>
        </w:rPr>
        <w:t>n,g</w:t>
      </w:r>
      <w:proofErr w:type="spellEnd"/>
      <w:r>
        <w:rPr>
          <w:b/>
          <w:w w:val="115"/>
          <w:sz w:val="20"/>
        </w:rPr>
        <w:t>) sampled histogram and reaction convergence as a function of Sampler trial. The convergence graphs included the IRDFF nuclear data</w:t>
      </w:r>
      <w:r w:rsidR="00DB52C2">
        <w:rPr>
          <w:b/>
          <w:w w:val="115"/>
          <w:sz w:val="20"/>
        </w:rPr>
        <w:t xml:space="preserve"> </w:t>
      </w:r>
      <w:r>
        <w:rPr>
          <w:b/>
          <w:w w:val="115"/>
          <w:sz w:val="20"/>
        </w:rPr>
        <w:t>covariance.</w:t>
      </w:r>
    </w:p>
    <w:p w14:paraId="61347AF1" w14:textId="77777777" w:rsidR="00430DE3" w:rsidRDefault="00430DE3">
      <w:pPr>
        <w:pStyle w:val="BodyText"/>
        <w:rPr>
          <w:b/>
          <w:sz w:val="20"/>
        </w:rPr>
      </w:pPr>
    </w:p>
    <w:p w14:paraId="355D47E4" w14:textId="77777777" w:rsidR="00430DE3" w:rsidRDefault="00430DE3">
      <w:pPr>
        <w:pStyle w:val="BodyText"/>
        <w:rPr>
          <w:b/>
          <w:sz w:val="20"/>
        </w:rPr>
      </w:pPr>
    </w:p>
    <w:p w14:paraId="569BD596" w14:textId="77777777" w:rsidR="00430DE3" w:rsidRDefault="00430DE3">
      <w:pPr>
        <w:pStyle w:val="BodyText"/>
        <w:rPr>
          <w:b/>
          <w:sz w:val="20"/>
        </w:rPr>
      </w:pPr>
    </w:p>
    <w:p w14:paraId="335DBA94" w14:textId="77777777" w:rsidR="00430DE3" w:rsidRDefault="008F0850">
      <w:pPr>
        <w:pStyle w:val="Heading2"/>
        <w:numPr>
          <w:ilvl w:val="1"/>
          <w:numId w:val="12"/>
        </w:numPr>
        <w:tabs>
          <w:tab w:val="left" w:pos="713"/>
        </w:tabs>
        <w:spacing w:before="176"/>
        <w:ind w:hanging="612"/>
        <w:jc w:val="both"/>
      </w:pPr>
      <w:bookmarkStart w:id="412" w:name="Nuclear_Data_Covariance"/>
      <w:bookmarkStart w:id="413" w:name="_bookmark77"/>
      <w:bookmarkEnd w:id="412"/>
      <w:bookmarkEnd w:id="413"/>
      <w:r>
        <w:rPr>
          <w:w w:val="115"/>
        </w:rPr>
        <w:t>Nuclear Data</w:t>
      </w:r>
      <w:r>
        <w:rPr>
          <w:spacing w:val="-8"/>
          <w:w w:val="115"/>
        </w:rPr>
        <w:t xml:space="preserve"> </w:t>
      </w:r>
      <w:r>
        <w:rPr>
          <w:spacing w:val="-3"/>
          <w:w w:val="115"/>
        </w:rPr>
        <w:t>Covariance</w:t>
      </w:r>
    </w:p>
    <w:p w14:paraId="2DCB8680" w14:textId="77777777" w:rsidR="00430DE3" w:rsidRDefault="00430DE3">
      <w:pPr>
        <w:pStyle w:val="BodyText"/>
        <w:rPr>
          <w:b/>
        </w:rPr>
      </w:pPr>
    </w:p>
    <w:p w14:paraId="73F3A1F5" w14:textId="00F94856" w:rsidR="00430DE3" w:rsidRDefault="008F0850">
      <w:pPr>
        <w:pStyle w:val="BodyText"/>
        <w:spacing w:before="162" w:line="415" w:lineRule="auto"/>
        <w:ind w:left="100" w:right="117" w:firstLine="351"/>
        <w:jc w:val="both"/>
      </w:pPr>
      <w:r>
        <w:rPr>
          <w:w w:val="105"/>
        </w:rPr>
        <w:t xml:space="preserve">Capturing the full nuclear data uncertainty is essential because it is often a </w:t>
      </w:r>
      <w:proofErr w:type="spellStart"/>
      <w:r>
        <w:rPr>
          <w:w w:val="105"/>
        </w:rPr>
        <w:t>domi</w:t>
      </w:r>
      <w:proofErr w:type="spellEnd"/>
      <w:r>
        <w:rPr>
          <w:w w:val="105"/>
        </w:rPr>
        <w:t xml:space="preserve">- </w:t>
      </w:r>
      <w:proofErr w:type="spellStart"/>
      <w:r>
        <w:rPr>
          <w:w w:val="105"/>
        </w:rPr>
        <w:t>nant</w:t>
      </w:r>
      <w:proofErr w:type="spellEnd"/>
      <w:r>
        <w:rPr>
          <w:w w:val="105"/>
        </w:rPr>
        <w:t xml:space="preserve"> unknown in nuclear applications [</w:t>
      </w:r>
      <w:hyperlink w:anchor="_bookmark213" w:history="1">
        <w:r>
          <w:rPr>
            <w:w w:val="105"/>
          </w:rPr>
          <w:t>80</w:t>
        </w:r>
      </w:hyperlink>
      <w:r>
        <w:rPr>
          <w:w w:val="105"/>
        </w:rPr>
        <w:t>]. The majority of uncertainty analysis done to date focus on integrated quantities such as the effective criticality of a nuclear reactor</w:t>
      </w:r>
      <w:r>
        <w:rPr>
          <w:spacing w:val="-9"/>
          <w:w w:val="105"/>
        </w:rPr>
        <w:t xml:space="preserve"> </w:t>
      </w:r>
      <w:r>
        <w:rPr>
          <w:w w:val="105"/>
        </w:rPr>
        <w:t>[</w:t>
      </w:r>
      <w:hyperlink w:anchor="_bookmark214" w:history="1">
        <w:r>
          <w:rPr>
            <w:w w:val="105"/>
          </w:rPr>
          <w:t>81</w:t>
        </w:r>
      </w:hyperlink>
      <w:r>
        <w:rPr>
          <w:w w:val="105"/>
        </w:rPr>
        <w:t>]</w:t>
      </w:r>
      <w:r>
        <w:rPr>
          <w:spacing w:val="-8"/>
          <w:w w:val="105"/>
        </w:rPr>
        <w:t xml:space="preserve"> </w:t>
      </w:r>
      <w:r>
        <w:rPr>
          <w:w w:val="105"/>
        </w:rPr>
        <w:t>[</w:t>
      </w:r>
      <w:hyperlink w:anchor="_bookmark215" w:history="1">
        <w:r>
          <w:rPr>
            <w:w w:val="105"/>
          </w:rPr>
          <w:t>82</w:t>
        </w:r>
      </w:hyperlink>
      <w:r>
        <w:rPr>
          <w:w w:val="105"/>
        </w:rPr>
        <w:t>].</w:t>
      </w:r>
      <w:r>
        <w:rPr>
          <w:spacing w:val="18"/>
          <w:w w:val="105"/>
        </w:rPr>
        <w:t xml:space="preserve"> </w:t>
      </w:r>
      <w:r>
        <w:rPr>
          <w:spacing w:val="-3"/>
          <w:w w:val="105"/>
        </w:rPr>
        <w:t>However,</w:t>
      </w:r>
      <w:r>
        <w:rPr>
          <w:spacing w:val="-7"/>
          <w:w w:val="105"/>
        </w:rPr>
        <w:t xml:space="preserve"> </w:t>
      </w:r>
      <w:r>
        <w:rPr>
          <w:w w:val="105"/>
        </w:rPr>
        <w:t>applications</w:t>
      </w:r>
      <w:r>
        <w:rPr>
          <w:spacing w:val="-8"/>
          <w:w w:val="105"/>
        </w:rPr>
        <w:t xml:space="preserve"> </w:t>
      </w:r>
      <w:r>
        <w:rPr>
          <w:w w:val="105"/>
        </w:rPr>
        <w:t>such</w:t>
      </w:r>
      <w:r>
        <w:rPr>
          <w:spacing w:val="-8"/>
          <w:w w:val="105"/>
        </w:rPr>
        <w:t xml:space="preserve"> </w:t>
      </w:r>
      <w:r>
        <w:rPr>
          <w:w w:val="105"/>
        </w:rPr>
        <w:t>as</w:t>
      </w:r>
      <w:r>
        <w:rPr>
          <w:spacing w:val="-8"/>
          <w:w w:val="105"/>
        </w:rPr>
        <w:t xml:space="preserve"> </w:t>
      </w:r>
      <w:r>
        <w:rPr>
          <w:w w:val="105"/>
        </w:rPr>
        <w:t>radionuclide</w:t>
      </w:r>
      <w:r>
        <w:rPr>
          <w:spacing w:val="-8"/>
          <w:w w:val="105"/>
        </w:rPr>
        <w:t xml:space="preserve"> </w:t>
      </w:r>
      <w:r>
        <w:rPr>
          <w:w w:val="105"/>
        </w:rPr>
        <w:t>production</w:t>
      </w:r>
      <w:r>
        <w:rPr>
          <w:spacing w:val="-9"/>
          <w:w w:val="105"/>
        </w:rPr>
        <w:t xml:space="preserve"> </w:t>
      </w:r>
      <w:r>
        <w:rPr>
          <w:w w:val="105"/>
        </w:rPr>
        <w:t>rely</w:t>
      </w:r>
      <w:r>
        <w:rPr>
          <w:spacing w:val="-8"/>
          <w:w w:val="105"/>
        </w:rPr>
        <w:t xml:space="preserve"> </w:t>
      </w:r>
      <w:r>
        <w:rPr>
          <w:w w:val="105"/>
        </w:rPr>
        <w:t>on</w:t>
      </w:r>
      <w:r>
        <w:rPr>
          <w:spacing w:val="-8"/>
          <w:w w:val="105"/>
        </w:rPr>
        <w:t xml:space="preserve"> </w:t>
      </w:r>
      <w:r>
        <w:rPr>
          <w:w w:val="105"/>
        </w:rPr>
        <w:t>a</w:t>
      </w:r>
      <w:r>
        <w:rPr>
          <w:spacing w:val="-8"/>
          <w:w w:val="105"/>
        </w:rPr>
        <w:t xml:space="preserve"> </w:t>
      </w:r>
      <w:r>
        <w:rPr>
          <w:w w:val="105"/>
        </w:rPr>
        <w:t xml:space="preserve">sin- </w:t>
      </w:r>
      <w:proofErr w:type="spellStart"/>
      <w:r>
        <w:rPr>
          <w:w w:val="105"/>
        </w:rPr>
        <w:t>gle</w:t>
      </w:r>
      <w:proofErr w:type="spellEnd"/>
      <w:r>
        <w:rPr>
          <w:w w:val="105"/>
        </w:rPr>
        <w:t xml:space="preserve"> reaction channel that is observed, which can </w:t>
      </w:r>
      <w:r>
        <w:rPr>
          <w:spacing w:val="-4"/>
          <w:w w:val="105"/>
        </w:rPr>
        <w:t xml:space="preserve">have much </w:t>
      </w:r>
      <w:r>
        <w:rPr>
          <w:w w:val="105"/>
        </w:rPr>
        <w:t>larger uncertainties than noted</w:t>
      </w:r>
      <w:r>
        <w:rPr>
          <w:spacing w:val="33"/>
          <w:w w:val="105"/>
        </w:rPr>
        <w:t xml:space="preserve"> </w:t>
      </w:r>
      <w:r>
        <w:rPr>
          <w:w w:val="105"/>
        </w:rPr>
        <w:t>in</w:t>
      </w:r>
      <w:r>
        <w:rPr>
          <w:spacing w:val="33"/>
          <w:w w:val="105"/>
        </w:rPr>
        <w:t xml:space="preserve"> </w:t>
      </w:r>
      <w:r>
        <w:rPr>
          <w:w w:val="105"/>
        </w:rPr>
        <w:t>integral</w:t>
      </w:r>
      <w:r>
        <w:rPr>
          <w:spacing w:val="34"/>
          <w:w w:val="105"/>
        </w:rPr>
        <w:t xml:space="preserve"> </w:t>
      </w:r>
      <w:r>
        <w:rPr>
          <w:w w:val="105"/>
        </w:rPr>
        <w:t>quantities.</w:t>
      </w:r>
      <w:r w:rsidR="00DB52C2">
        <w:rPr>
          <w:w w:val="105"/>
        </w:rPr>
        <w:t xml:space="preserve"> </w:t>
      </w:r>
      <w:r>
        <w:rPr>
          <w:w w:val="105"/>
        </w:rPr>
        <w:t>Furthermore,</w:t>
      </w:r>
      <w:r>
        <w:rPr>
          <w:spacing w:val="34"/>
          <w:w w:val="105"/>
        </w:rPr>
        <w:t xml:space="preserve"> </w:t>
      </w:r>
      <w:r>
        <w:rPr>
          <w:w w:val="105"/>
        </w:rPr>
        <w:t>it</w:t>
      </w:r>
      <w:r>
        <w:rPr>
          <w:spacing w:val="33"/>
          <w:w w:val="105"/>
        </w:rPr>
        <w:t xml:space="preserve"> </w:t>
      </w:r>
      <w:r>
        <w:rPr>
          <w:w w:val="105"/>
        </w:rPr>
        <w:t>is</w:t>
      </w:r>
      <w:r>
        <w:rPr>
          <w:spacing w:val="33"/>
          <w:w w:val="105"/>
        </w:rPr>
        <w:t xml:space="preserve"> </w:t>
      </w:r>
      <w:r>
        <w:rPr>
          <w:w w:val="105"/>
        </w:rPr>
        <w:t>important</w:t>
      </w:r>
      <w:r>
        <w:rPr>
          <w:spacing w:val="33"/>
          <w:w w:val="105"/>
        </w:rPr>
        <w:t xml:space="preserve"> </w:t>
      </w:r>
      <w:r>
        <w:rPr>
          <w:w w:val="105"/>
        </w:rPr>
        <w:t>to</w:t>
      </w:r>
      <w:r>
        <w:rPr>
          <w:spacing w:val="33"/>
          <w:w w:val="105"/>
        </w:rPr>
        <w:t xml:space="preserve"> </w:t>
      </w:r>
      <w:r>
        <w:rPr>
          <w:w w:val="105"/>
        </w:rPr>
        <w:t>note</w:t>
      </w:r>
      <w:r>
        <w:rPr>
          <w:spacing w:val="33"/>
          <w:w w:val="105"/>
        </w:rPr>
        <w:t xml:space="preserve"> </w:t>
      </w:r>
      <w:r>
        <w:rPr>
          <w:w w:val="105"/>
        </w:rPr>
        <w:t>that</w:t>
      </w:r>
      <w:r>
        <w:rPr>
          <w:spacing w:val="33"/>
          <w:w w:val="105"/>
        </w:rPr>
        <w:t xml:space="preserve"> </w:t>
      </w:r>
      <w:r>
        <w:rPr>
          <w:w w:val="105"/>
        </w:rPr>
        <w:t>ENDF</w:t>
      </w:r>
      <w:ins w:id="414" w:author="Bucy, Anna M Ctr USAF AETC AFIT/ENP" w:date="2019-01-08T11:20:00Z">
        <w:r w:rsidR="005C441C">
          <w:rPr>
            <w:spacing w:val="33"/>
            <w:w w:val="105"/>
          </w:rPr>
          <w:t>-</w:t>
        </w:r>
      </w:ins>
      <w:del w:id="415" w:author="Bucy, Anna M Ctr USAF AETC AFIT/ENP" w:date="2019-01-08T11:20:00Z">
        <w:r w:rsidDel="005C441C">
          <w:rPr>
            <w:spacing w:val="33"/>
            <w:w w:val="105"/>
          </w:rPr>
          <w:delText xml:space="preserve"> </w:delText>
        </w:r>
      </w:del>
      <w:r>
        <w:rPr>
          <w:w w:val="105"/>
        </w:rPr>
        <w:t>based</w:t>
      </w:r>
    </w:p>
    <w:p w14:paraId="64991C74" w14:textId="77777777" w:rsidR="00430DE3" w:rsidRDefault="00430DE3">
      <w:pPr>
        <w:spacing w:line="415" w:lineRule="auto"/>
        <w:jc w:val="both"/>
        <w:sectPr w:rsidR="00430DE3">
          <w:pgSz w:w="12240" w:h="15840"/>
          <w:pgMar w:top="1420" w:right="1680" w:bottom="1380" w:left="1700" w:header="0" w:footer="1182" w:gutter="0"/>
          <w:cols w:space="720"/>
        </w:sectPr>
      </w:pPr>
    </w:p>
    <w:p w14:paraId="7C97A5C9" w14:textId="77777777" w:rsidR="00464619" w:rsidRDefault="008F0850" w:rsidP="005C441C">
      <w:pPr>
        <w:pStyle w:val="BodyText"/>
        <w:spacing w:before="35" w:line="412" w:lineRule="auto"/>
        <w:ind w:left="119" w:right="117"/>
        <w:rPr>
          <w:w w:val="92"/>
        </w:rPr>
      </w:pPr>
      <w:r>
        <w:rPr>
          <w:w w:val="105"/>
        </w:rPr>
        <w:lastRenderedPageBreak/>
        <w:t xml:space="preserve">uncertainties </w:t>
      </w:r>
      <w:r>
        <w:rPr>
          <w:spacing w:val="-3"/>
          <w:w w:val="105"/>
        </w:rPr>
        <w:t xml:space="preserve">may </w:t>
      </w:r>
      <w:r>
        <w:rPr>
          <w:w w:val="105"/>
        </w:rPr>
        <w:t xml:space="preserve">also </w:t>
      </w:r>
      <w:r>
        <w:rPr>
          <w:spacing w:val="3"/>
          <w:w w:val="105"/>
        </w:rPr>
        <w:t xml:space="preserve">be </w:t>
      </w:r>
      <w:r>
        <w:rPr>
          <w:w w:val="105"/>
        </w:rPr>
        <w:t>underestimates of the general nuclear data uncertainty [</w:t>
      </w:r>
      <w:hyperlink w:anchor="_bookmark182" w:history="1">
        <w:r>
          <w:rPr>
            <w:w w:val="105"/>
          </w:rPr>
          <w:t>49</w:t>
        </w:r>
      </w:hyperlink>
      <w:r>
        <w:rPr>
          <w:w w:val="105"/>
        </w:rPr>
        <w:t>].</w:t>
      </w:r>
      <w:r>
        <w:rPr>
          <w:w w:val="92"/>
        </w:rPr>
        <w:t xml:space="preserve"> </w:t>
      </w:r>
    </w:p>
    <w:p w14:paraId="5D094BE3" w14:textId="3A19BB02" w:rsidR="00430DE3" w:rsidRDefault="008F0850" w:rsidP="003066F4">
      <w:pPr>
        <w:pStyle w:val="BodyText"/>
        <w:spacing w:before="35" w:line="412" w:lineRule="auto"/>
        <w:ind w:left="119" w:right="117" w:firstLine="601"/>
      </w:pPr>
      <w:r>
        <w:rPr>
          <w:w w:val="105"/>
        </w:rPr>
        <w:t>The methodology to incorporate the IRDFF nuclear data in the SCALE Sampler</w:t>
      </w:r>
      <w:r>
        <w:rPr>
          <w:w w:val="103"/>
        </w:rPr>
        <w:t xml:space="preserve"> </w:t>
      </w:r>
      <w:r>
        <w:rPr>
          <w:w w:val="105"/>
        </w:rPr>
        <w:t xml:space="preserve">module is shown in Figure </w:t>
      </w:r>
      <w:hyperlink w:anchor="_bookmark80" w:history="1">
        <w:r>
          <w:rPr>
            <w:w w:val="105"/>
          </w:rPr>
          <w:t>28</w:t>
        </w:r>
      </w:hyperlink>
      <w:r>
        <w:rPr>
          <w:w w:val="105"/>
        </w:rPr>
        <w:t xml:space="preserve">. There are three </w:t>
      </w:r>
      <w:r>
        <w:rPr>
          <w:spacing w:val="-3"/>
          <w:w w:val="105"/>
        </w:rPr>
        <w:t xml:space="preserve">key </w:t>
      </w:r>
      <w:r>
        <w:rPr>
          <w:w w:val="105"/>
        </w:rPr>
        <w:t>contributions to the uncertainty of</w:t>
      </w:r>
      <w:r>
        <w:rPr>
          <w:w w:val="94"/>
        </w:rPr>
        <w:t xml:space="preserve"> </w:t>
      </w:r>
      <w:r>
        <w:rPr>
          <w:w w:val="105"/>
        </w:rPr>
        <w:t>a result in this radiation transport simulation. First, the uncertainty in the neutron</w:t>
      </w:r>
      <w:r>
        <w:rPr>
          <w:w w:val="108"/>
        </w:rPr>
        <w:t xml:space="preserve"> </w:t>
      </w:r>
      <w:r>
        <w:rPr>
          <w:w w:val="105"/>
        </w:rPr>
        <w:t xml:space="preserve">transport </w:t>
      </w:r>
      <w:r>
        <w:rPr>
          <w:spacing w:val="-3"/>
          <w:w w:val="105"/>
        </w:rPr>
        <w:t xml:space="preserve">was </w:t>
      </w:r>
      <w:r>
        <w:rPr>
          <w:w w:val="105"/>
        </w:rPr>
        <w:t>quantified using the SCALE Sampler module. Second,</w:t>
      </w:r>
      <w:r>
        <w:rPr>
          <w:spacing w:val="62"/>
          <w:w w:val="105"/>
        </w:rPr>
        <w:t xml:space="preserve"> </w:t>
      </w:r>
      <w:r>
        <w:rPr>
          <w:w w:val="105"/>
        </w:rPr>
        <w:t>the uncertainty</w:t>
      </w:r>
      <w:r>
        <w:rPr>
          <w:w w:val="102"/>
        </w:rPr>
        <w:t xml:space="preserve"> </w:t>
      </w:r>
      <w:r>
        <w:rPr>
          <w:w w:val="105"/>
        </w:rPr>
        <w:t>in the reaction cross</w:t>
      </w:r>
      <w:ins w:id="416" w:author="Bucy, Anna M Ctr USAF AETC AFIT/ENP" w:date="2019-01-08T11:45:00Z">
        <w:r w:rsidR="00464619">
          <w:rPr>
            <w:w w:val="105"/>
          </w:rPr>
          <w:t xml:space="preserve"> </w:t>
        </w:r>
      </w:ins>
      <w:del w:id="417" w:author="Bucy, Anna M Ctr USAF AETC AFIT/ENP" w:date="2019-01-08T11:45:00Z">
        <w:r w:rsidDel="00464619">
          <w:rPr>
            <w:w w:val="105"/>
          </w:rPr>
          <w:delText>-</w:delText>
        </w:r>
      </w:del>
      <w:r>
        <w:rPr>
          <w:w w:val="105"/>
        </w:rPr>
        <w:t xml:space="preserve">section </w:t>
      </w:r>
      <w:r>
        <w:rPr>
          <w:spacing w:val="-3"/>
          <w:w w:val="105"/>
        </w:rPr>
        <w:t xml:space="preserve">was </w:t>
      </w:r>
      <w:r>
        <w:rPr>
          <w:w w:val="105"/>
        </w:rPr>
        <w:t>assessed using IRDFF data. In most uncertainty</w:t>
      </w:r>
      <w:r>
        <w:rPr>
          <w:w w:val="102"/>
        </w:rPr>
        <w:t xml:space="preserve"> </w:t>
      </w:r>
      <w:r>
        <w:rPr>
          <w:w w:val="105"/>
        </w:rPr>
        <w:t xml:space="preserve">quantification analysis, these </w:t>
      </w:r>
      <w:r>
        <w:rPr>
          <w:spacing w:val="-5"/>
          <w:w w:val="105"/>
        </w:rPr>
        <w:t xml:space="preserve">two </w:t>
      </w:r>
      <w:r>
        <w:rPr>
          <w:w w:val="105"/>
        </w:rPr>
        <w:t xml:space="preserve">nuclear data systematic uncertainties </w:t>
      </w:r>
      <w:r>
        <w:rPr>
          <w:spacing w:val="2"/>
          <w:w w:val="105"/>
        </w:rPr>
        <w:t>(</w:t>
      </w:r>
      <w:r>
        <w:rPr>
          <w:rFonts w:ascii="Bookman Old Style" w:hAnsi="Bookman Old Style"/>
          <w:i/>
          <w:spacing w:val="2"/>
          <w:w w:val="105"/>
        </w:rPr>
        <w:t>σ</w:t>
      </w:r>
      <w:r>
        <w:rPr>
          <w:rFonts w:ascii="Arial" w:hAnsi="Arial"/>
          <w:i/>
          <w:spacing w:val="2"/>
          <w:w w:val="105"/>
          <w:position w:val="-3"/>
          <w:sz w:val="16"/>
        </w:rPr>
        <w:t>sys</w:t>
      </w:r>
      <w:r>
        <w:rPr>
          <w:spacing w:val="2"/>
          <w:w w:val="105"/>
        </w:rPr>
        <w:t>)</w:t>
      </w:r>
      <w:r>
        <w:rPr>
          <w:spacing w:val="56"/>
          <w:w w:val="105"/>
        </w:rPr>
        <w:t xml:space="preserve"> </w:t>
      </w:r>
      <w:r>
        <w:rPr>
          <w:w w:val="105"/>
        </w:rPr>
        <w:t>are</w:t>
      </w:r>
      <w:r>
        <w:rPr>
          <w:w w:val="106"/>
        </w:rPr>
        <w:t xml:space="preserve"> </w:t>
      </w:r>
      <w:r>
        <w:rPr>
          <w:w w:val="105"/>
        </w:rPr>
        <w:t xml:space="preserve">treated at the same time. </w:t>
      </w:r>
      <w:r>
        <w:rPr>
          <w:spacing w:val="-3"/>
          <w:w w:val="105"/>
        </w:rPr>
        <w:t xml:space="preserve">However, </w:t>
      </w:r>
      <w:r>
        <w:rPr>
          <w:w w:val="105"/>
        </w:rPr>
        <w:t xml:space="preserve">these were separated in this analysis to </w:t>
      </w:r>
      <w:proofErr w:type="spellStart"/>
      <w:r>
        <w:rPr>
          <w:w w:val="105"/>
        </w:rPr>
        <w:t>incor</w:t>
      </w:r>
      <w:proofErr w:type="spellEnd"/>
      <w:r>
        <w:rPr>
          <w:w w:val="105"/>
        </w:rPr>
        <w:t>-</w:t>
      </w:r>
      <w:r>
        <w:rPr>
          <w:w w:val="101"/>
        </w:rPr>
        <w:t xml:space="preserve"> </w:t>
      </w:r>
      <w:proofErr w:type="spellStart"/>
      <w:r>
        <w:rPr>
          <w:w w:val="105"/>
        </w:rPr>
        <w:t>porate</w:t>
      </w:r>
      <w:proofErr w:type="spellEnd"/>
      <w:r>
        <w:rPr>
          <w:w w:val="105"/>
        </w:rPr>
        <w:t xml:space="preserve"> the IRDFF reactions and </w:t>
      </w:r>
      <w:r>
        <w:rPr>
          <w:spacing w:val="-3"/>
          <w:w w:val="105"/>
        </w:rPr>
        <w:t>uncertainty.</w:t>
      </w:r>
      <w:r w:rsidR="00DB52C2">
        <w:rPr>
          <w:spacing w:val="-3"/>
          <w:w w:val="105"/>
        </w:rPr>
        <w:t xml:space="preserve"> </w:t>
      </w:r>
      <w:r>
        <w:rPr>
          <w:w w:val="105"/>
        </w:rPr>
        <w:t>Last, every Monte Carlo</w:t>
      </w:r>
      <w:ins w:id="418" w:author="Bucy, Anna M Ctr USAF AETC AFIT/ENP" w:date="2019-01-08T15:52:00Z">
        <w:r w:rsidR="003066F4">
          <w:rPr>
            <w:w w:val="105"/>
          </w:rPr>
          <w:t>-</w:t>
        </w:r>
      </w:ins>
      <w:del w:id="419" w:author="Bucy, Anna M Ctr USAF AETC AFIT/ENP" w:date="2019-01-08T15:52:00Z">
        <w:r w:rsidDel="003066F4">
          <w:rPr>
            <w:w w:val="105"/>
          </w:rPr>
          <w:delText xml:space="preserve"> </w:delText>
        </w:r>
      </w:del>
      <w:r>
        <w:rPr>
          <w:w w:val="105"/>
        </w:rPr>
        <w:t>based result</w:t>
      </w:r>
      <w:r>
        <w:rPr>
          <w:w w:val="107"/>
        </w:rPr>
        <w:t xml:space="preserve"> </w:t>
      </w:r>
      <w:r>
        <w:rPr>
          <w:w w:val="105"/>
        </w:rPr>
        <w:t xml:space="preserve">has statistical uncertainty </w:t>
      </w:r>
      <w:r>
        <w:rPr>
          <w:rFonts w:ascii="Bookman Old Style" w:hAnsi="Bookman Old Style"/>
          <w:i/>
          <w:w w:val="105"/>
        </w:rPr>
        <w:t>σ</w:t>
      </w:r>
      <w:r>
        <w:rPr>
          <w:rFonts w:ascii="Arial" w:hAnsi="Arial"/>
          <w:i/>
          <w:w w:val="105"/>
          <w:position w:val="-3"/>
          <w:sz w:val="16"/>
        </w:rPr>
        <w:t>stat</w:t>
      </w:r>
      <w:r>
        <w:rPr>
          <w:w w:val="105"/>
        </w:rPr>
        <w:t xml:space="preserve">, which can </w:t>
      </w:r>
      <w:r>
        <w:rPr>
          <w:spacing w:val="3"/>
          <w:w w:val="105"/>
        </w:rPr>
        <w:t xml:space="preserve">be </w:t>
      </w:r>
      <w:r>
        <w:rPr>
          <w:w w:val="105"/>
        </w:rPr>
        <w:t xml:space="preserve">driven to negligible </w:t>
      </w:r>
      <w:r>
        <w:rPr>
          <w:spacing w:val="-3"/>
          <w:w w:val="105"/>
        </w:rPr>
        <w:t xml:space="preserve">values </w:t>
      </w:r>
      <w:r>
        <w:rPr>
          <w:w w:val="105"/>
        </w:rPr>
        <w:t>with</w:t>
      </w:r>
      <w:r w:rsidR="00DB52C2">
        <w:rPr>
          <w:w w:val="105"/>
        </w:rPr>
        <w:t xml:space="preserve"> </w:t>
      </w:r>
      <w:r>
        <w:rPr>
          <w:w w:val="105"/>
        </w:rPr>
        <w:t>enough</w:t>
      </w:r>
      <w:r w:rsidR="003066F4">
        <w:t xml:space="preserve"> </w:t>
      </w:r>
      <w:r>
        <w:rPr>
          <w:w w:val="105"/>
        </w:rPr>
        <w:t>computation resources.</w:t>
      </w:r>
    </w:p>
    <w:p w14:paraId="48B12C24" w14:textId="77777777" w:rsidR="00430DE3" w:rsidRDefault="00430DE3">
      <w:pPr>
        <w:pStyle w:val="BodyText"/>
      </w:pPr>
    </w:p>
    <w:p w14:paraId="4FF73167" w14:textId="77777777" w:rsidR="00430DE3" w:rsidRDefault="00430DE3">
      <w:pPr>
        <w:pStyle w:val="BodyText"/>
        <w:spacing w:before="7"/>
        <w:rPr>
          <w:sz w:val="22"/>
        </w:rPr>
      </w:pPr>
    </w:p>
    <w:p w14:paraId="592F0B77" w14:textId="77777777" w:rsidR="00430DE3" w:rsidRDefault="008F0850">
      <w:pPr>
        <w:pStyle w:val="Heading2"/>
        <w:numPr>
          <w:ilvl w:val="2"/>
          <w:numId w:val="12"/>
        </w:numPr>
        <w:tabs>
          <w:tab w:val="left" w:pos="1273"/>
          <w:tab w:val="left" w:pos="1274"/>
        </w:tabs>
        <w:spacing w:before="1"/>
        <w:ind w:left="1293" w:hanging="842"/>
      </w:pPr>
      <w:bookmarkStart w:id="420" w:name="Sampling_Transport_Related_Uncertainties"/>
      <w:bookmarkStart w:id="421" w:name="_bookmark78"/>
      <w:bookmarkEnd w:id="420"/>
      <w:bookmarkEnd w:id="421"/>
      <w:r>
        <w:rPr>
          <w:w w:val="115"/>
        </w:rPr>
        <w:t>Sampling Transport Related</w:t>
      </w:r>
      <w:r>
        <w:rPr>
          <w:spacing w:val="-30"/>
          <w:w w:val="115"/>
        </w:rPr>
        <w:t xml:space="preserve"> </w:t>
      </w:r>
      <w:r>
        <w:rPr>
          <w:w w:val="115"/>
        </w:rPr>
        <w:t>Uncertainties</w:t>
      </w:r>
    </w:p>
    <w:p w14:paraId="7CD7C645" w14:textId="77777777" w:rsidR="00430DE3" w:rsidRDefault="00430DE3">
      <w:pPr>
        <w:pStyle w:val="BodyText"/>
        <w:rPr>
          <w:b/>
          <w:sz w:val="31"/>
        </w:rPr>
      </w:pPr>
    </w:p>
    <w:p w14:paraId="7CDE306F" w14:textId="1840B050" w:rsidR="00430DE3" w:rsidRDefault="008F0850">
      <w:pPr>
        <w:pStyle w:val="BodyText"/>
        <w:spacing w:line="415" w:lineRule="auto"/>
        <w:ind w:left="100" w:right="117" w:firstLine="405"/>
        <w:jc w:val="both"/>
      </w:pPr>
      <w:r>
        <w:rPr>
          <w:w w:val="105"/>
        </w:rPr>
        <w:t>The</w:t>
      </w:r>
      <w:r>
        <w:rPr>
          <w:spacing w:val="-6"/>
          <w:w w:val="105"/>
        </w:rPr>
        <w:t xml:space="preserve"> </w:t>
      </w:r>
      <w:r>
        <w:rPr>
          <w:w w:val="105"/>
        </w:rPr>
        <w:t>SCALE</w:t>
      </w:r>
      <w:r>
        <w:rPr>
          <w:spacing w:val="-7"/>
          <w:w w:val="105"/>
        </w:rPr>
        <w:t xml:space="preserve"> </w:t>
      </w:r>
      <w:r>
        <w:rPr>
          <w:w w:val="105"/>
        </w:rPr>
        <w:t>Sampler</w:t>
      </w:r>
      <w:r>
        <w:rPr>
          <w:spacing w:val="-7"/>
          <w:w w:val="105"/>
        </w:rPr>
        <w:t xml:space="preserve"> </w:t>
      </w:r>
      <w:r>
        <w:rPr>
          <w:w w:val="105"/>
        </w:rPr>
        <w:t>module</w:t>
      </w:r>
      <w:r>
        <w:rPr>
          <w:spacing w:val="-7"/>
          <w:w w:val="105"/>
        </w:rPr>
        <w:t xml:space="preserve"> </w:t>
      </w:r>
      <w:r>
        <w:rPr>
          <w:spacing w:val="-3"/>
          <w:w w:val="105"/>
        </w:rPr>
        <w:t>was</w:t>
      </w:r>
      <w:r>
        <w:rPr>
          <w:spacing w:val="-7"/>
          <w:w w:val="105"/>
        </w:rPr>
        <w:t xml:space="preserve"> </w:t>
      </w:r>
      <w:r>
        <w:rPr>
          <w:w w:val="105"/>
        </w:rPr>
        <w:t>utilized</w:t>
      </w:r>
      <w:r>
        <w:rPr>
          <w:spacing w:val="-7"/>
          <w:w w:val="105"/>
        </w:rPr>
        <w:t xml:space="preserve"> </w:t>
      </w:r>
      <w:r>
        <w:rPr>
          <w:w w:val="105"/>
        </w:rPr>
        <w:t>to</w:t>
      </w:r>
      <w:r>
        <w:rPr>
          <w:spacing w:val="-7"/>
          <w:w w:val="105"/>
        </w:rPr>
        <w:t xml:space="preserve"> </w:t>
      </w:r>
      <w:r>
        <w:rPr>
          <w:w w:val="105"/>
        </w:rPr>
        <w:t>assess</w:t>
      </w:r>
      <w:r>
        <w:rPr>
          <w:spacing w:val="-7"/>
          <w:w w:val="105"/>
        </w:rPr>
        <w:t xml:space="preserve"> </w:t>
      </w:r>
      <w:r>
        <w:rPr>
          <w:w w:val="105"/>
        </w:rPr>
        <w:t>the</w:t>
      </w:r>
      <w:r>
        <w:rPr>
          <w:spacing w:val="-7"/>
          <w:w w:val="105"/>
        </w:rPr>
        <w:t xml:space="preserve"> </w:t>
      </w:r>
      <w:r>
        <w:rPr>
          <w:w w:val="105"/>
        </w:rPr>
        <w:t>neutron</w:t>
      </w:r>
      <w:r>
        <w:rPr>
          <w:spacing w:val="-7"/>
          <w:w w:val="105"/>
        </w:rPr>
        <w:t xml:space="preserve"> </w:t>
      </w:r>
      <w:r>
        <w:rPr>
          <w:w w:val="105"/>
        </w:rPr>
        <w:t>transport</w:t>
      </w:r>
      <w:r>
        <w:rPr>
          <w:spacing w:val="-6"/>
          <w:w w:val="105"/>
        </w:rPr>
        <w:t xml:space="preserve"> </w:t>
      </w:r>
      <w:r>
        <w:rPr>
          <w:w w:val="105"/>
        </w:rPr>
        <w:t xml:space="preserve">response uncertainty </w:t>
      </w:r>
      <w:r>
        <w:rPr>
          <w:spacing w:val="-4"/>
          <w:w w:val="105"/>
        </w:rPr>
        <w:t xml:space="preserve">by </w:t>
      </w:r>
      <w:r>
        <w:rPr>
          <w:w w:val="105"/>
        </w:rPr>
        <w:t xml:space="preserve">generating independent samples to characterize the distribution of re- </w:t>
      </w:r>
      <w:proofErr w:type="spellStart"/>
      <w:r>
        <w:rPr>
          <w:w w:val="105"/>
        </w:rPr>
        <w:t>sponses</w:t>
      </w:r>
      <w:proofErr w:type="spellEnd"/>
      <w:r>
        <w:rPr>
          <w:w w:val="105"/>
        </w:rPr>
        <w:t>.</w:t>
      </w:r>
      <w:r w:rsidR="00DB52C2">
        <w:rPr>
          <w:w w:val="105"/>
        </w:rPr>
        <w:t xml:space="preserve"> </w:t>
      </w:r>
      <w:r>
        <w:rPr>
          <w:w w:val="105"/>
        </w:rPr>
        <w:t xml:space="preserve"> The transport</w:t>
      </w:r>
      <w:ins w:id="422" w:author="Bucy, Anna M Ctr USAF AETC AFIT/ENP" w:date="2019-01-08T15:55:00Z">
        <w:r w:rsidR="003066F4">
          <w:rPr>
            <w:w w:val="105"/>
          </w:rPr>
          <w:t>-</w:t>
        </w:r>
      </w:ins>
      <w:del w:id="423" w:author="Bucy, Anna M Ctr USAF AETC AFIT/ENP" w:date="2019-01-08T15:55:00Z">
        <w:r w:rsidDel="003066F4">
          <w:rPr>
            <w:w w:val="105"/>
          </w:rPr>
          <w:delText xml:space="preserve"> </w:delText>
        </w:r>
      </w:del>
      <w:r>
        <w:rPr>
          <w:w w:val="105"/>
        </w:rPr>
        <w:t xml:space="preserve">related uncertainties are quantified in the neutron </w:t>
      </w:r>
      <w:proofErr w:type="gramStart"/>
      <w:r>
        <w:rPr>
          <w:w w:val="105"/>
        </w:rPr>
        <w:t>fluence</w:t>
      </w:r>
      <w:r w:rsidR="00DB52C2">
        <w:rPr>
          <w:w w:val="105"/>
        </w:rPr>
        <w:t xml:space="preserve">  </w:t>
      </w:r>
      <w:r>
        <w:rPr>
          <w:w w:val="105"/>
        </w:rPr>
        <w:t>on</w:t>
      </w:r>
      <w:proofErr w:type="gramEnd"/>
      <w:r>
        <w:rPr>
          <w:w w:val="105"/>
        </w:rPr>
        <w:t xml:space="preserve"> the HEU and activation foils. </w:t>
      </w:r>
      <w:r>
        <w:rPr>
          <w:spacing w:val="-7"/>
          <w:w w:val="105"/>
        </w:rPr>
        <w:t xml:space="preserve">For </w:t>
      </w:r>
      <w:r>
        <w:rPr>
          <w:w w:val="105"/>
        </w:rPr>
        <w:t xml:space="preserve">each trial, Sampler utilized a different set of nuclear data to transport the source neutrons through the </w:t>
      </w:r>
      <w:r>
        <w:rPr>
          <w:spacing w:val="-3"/>
          <w:w w:val="105"/>
        </w:rPr>
        <w:t>geometry.</w:t>
      </w:r>
      <w:r w:rsidR="00DB52C2">
        <w:rPr>
          <w:spacing w:val="-3"/>
          <w:w w:val="105"/>
        </w:rPr>
        <w:t xml:space="preserve"> </w:t>
      </w:r>
      <w:r>
        <w:rPr>
          <w:spacing w:val="-3"/>
          <w:w w:val="105"/>
        </w:rPr>
        <w:t xml:space="preserve"> </w:t>
      </w:r>
      <w:r>
        <w:rPr>
          <w:w w:val="105"/>
        </w:rPr>
        <w:t>The variance</w:t>
      </w:r>
      <w:r w:rsidR="00DB52C2">
        <w:rPr>
          <w:w w:val="105"/>
        </w:rPr>
        <w:t xml:space="preserve">  </w:t>
      </w:r>
      <w:r>
        <w:rPr>
          <w:w w:val="105"/>
        </w:rPr>
        <w:t xml:space="preserve"> in the energy</w:t>
      </w:r>
      <w:ins w:id="424" w:author="Bucy, Anna M Ctr USAF AETC AFIT/ENP" w:date="2019-01-08T15:56:00Z">
        <w:r w:rsidR="003066F4">
          <w:rPr>
            <w:w w:val="105"/>
          </w:rPr>
          <w:t>-</w:t>
        </w:r>
      </w:ins>
      <w:del w:id="425" w:author="Bucy, Anna M Ctr USAF AETC AFIT/ENP" w:date="2019-01-08T15:56:00Z">
        <w:r w:rsidDel="003066F4">
          <w:rPr>
            <w:w w:val="105"/>
          </w:rPr>
          <w:delText xml:space="preserve"> </w:delText>
        </w:r>
      </w:del>
      <w:r>
        <w:rPr>
          <w:w w:val="105"/>
        </w:rPr>
        <w:t xml:space="preserve">dependent fluence </w:t>
      </w:r>
      <w:r>
        <w:rPr>
          <w:spacing w:val="-4"/>
          <w:w w:val="105"/>
        </w:rPr>
        <w:t xml:space="preserve">over </w:t>
      </w:r>
      <w:r>
        <w:rPr>
          <w:w w:val="105"/>
        </w:rPr>
        <w:t>the trials determined the transport</w:t>
      </w:r>
      <w:ins w:id="426" w:author="Bucy, Anna M Ctr USAF AETC AFIT/ENP" w:date="2019-01-08T15:56:00Z">
        <w:r w:rsidR="003066F4">
          <w:rPr>
            <w:w w:val="105"/>
          </w:rPr>
          <w:t>-</w:t>
        </w:r>
      </w:ins>
      <w:del w:id="427" w:author="Bucy, Anna M Ctr USAF AETC AFIT/ENP" w:date="2019-01-08T15:56:00Z">
        <w:r w:rsidDel="003066F4">
          <w:rPr>
            <w:w w:val="105"/>
          </w:rPr>
          <w:delText xml:space="preserve"> </w:delText>
        </w:r>
      </w:del>
      <w:r>
        <w:rPr>
          <w:w w:val="105"/>
        </w:rPr>
        <w:t xml:space="preserve">related un- certainties. One benefit of the </w:t>
      </w:r>
      <w:proofErr w:type="gramStart"/>
      <w:r>
        <w:rPr>
          <w:w w:val="105"/>
        </w:rPr>
        <w:t>252 group</w:t>
      </w:r>
      <w:proofErr w:type="gramEnd"/>
      <w:r>
        <w:rPr>
          <w:w w:val="105"/>
        </w:rPr>
        <w:t xml:space="preserve"> structure utilized </w:t>
      </w:r>
      <w:r>
        <w:rPr>
          <w:spacing w:val="-4"/>
          <w:w w:val="105"/>
        </w:rPr>
        <w:t xml:space="preserve">by </w:t>
      </w:r>
      <w:r>
        <w:rPr>
          <w:w w:val="105"/>
        </w:rPr>
        <w:t xml:space="preserve">SCALE </w:t>
      </w:r>
      <w:r>
        <w:rPr>
          <w:spacing w:val="-3"/>
          <w:w w:val="105"/>
        </w:rPr>
        <w:t xml:space="preserve">was </w:t>
      </w:r>
      <w:r>
        <w:rPr>
          <w:w w:val="105"/>
        </w:rPr>
        <w:t>that the uncertainty in the reaction rates follow linearly from the fluence, so better statistics</w:t>
      </w:r>
      <w:r w:rsidR="00DB52C2">
        <w:rPr>
          <w:w w:val="105"/>
        </w:rPr>
        <w:t xml:space="preserve"> </w:t>
      </w:r>
      <w:r>
        <w:rPr>
          <w:w w:val="105"/>
        </w:rPr>
        <w:t xml:space="preserve">at </w:t>
      </w:r>
      <w:r>
        <w:rPr>
          <w:spacing w:val="-3"/>
          <w:w w:val="105"/>
        </w:rPr>
        <w:t xml:space="preserve">low </w:t>
      </w:r>
      <w:r>
        <w:rPr>
          <w:w w:val="105"/>
        </w:rPr>
        <w:t>energy are easier to achieve in comparison with a continuous energy</w:t>
      </w:r>
      <w:r w:rsidR="00DB52C2">
        <w:rPr>
          <w:w w:val="105"/>
        </w:rPr>
        <w:t xml:space="preserve"> </w:t>
      </w:r>
      <w:r>
        <w:rPr>
          <w:w w:val="105"/>
        </w:rPr>
        <w:t>solution.</w:t>
      </w:r>
    </w:p>
    <w:p w14:paraId="72F51DC3" w14:textId="77777777" w:rsidR="00430DE3" w:rsidRDefault="00430DE3">
      <w:pPr>
        <w:pStyle w:val="BodyText"/>
        <w:spacing w:before="8"/>
        <w:rPr>
          <w:sz w:val="29"/>
        </w:rPr>
      </w:pPr>
    </w:p>
    <w:p w14:paraId="4083C364" w14:textId="77777777" w:rsidR="00430DE3" w:rsidRDefault="008F0850">
      <w:pPr>
        <w:pStyle w:val="Heading2"/>
        <w:numPr>
          <w:ilvl w:val="2"/>
          <w:numId w:val="12"/>
        </w:numPr>
        <w:tabs>
          <w:tab w:val="left" w:pos="1273"/>
          <w:tab w:val="left" w:pos="1274"/>
        </w:tabs>
        <w:spacing w:before="1"/>
      </w:pPr>
      <w:bookmarkStart w:id="428" w:name="Sampling_Nuclear_Data_Covariance_Librari"/>
      <w:bookmarkStart w:id="429" w:name="_bookmark79"/>
      <w:bookmarkEnd w:id="428"/>
      <w:bookmarkEnd w:id="429"/>
      <w:r>
        <w:rPr>
          <w:w w:val="110"/>
        </w:rPr>
        <w:t xml:space="preserve">Sampling Nuclear Data </w:t>
      </w:r>
      <w:proofErr w:type="gramStart"/>
      <w:r>
        <w:rPr>
          <w:spacing w:val="-3"/>
          <w:w w:val="110"/>
        </w:rPr>
        <w:t>Covariance</w:t>
      </w:r>
      <w:r w:rsidR="00DB52C2">
        <w:rPr>
          <w:spacing w:val="-3"/>
          <w:w w:val="110"/>
        </w:rPr>
        <w:t xml:space="preserve"> </w:t>
      </w:r>
      <w:r>
        <w:rPr>
          <w:spacing w:val="41"/>
          <w:w w:val="110"/>
        </w:rPr>
        <w:t xml:space="preserve"> </w:t>
      </w:r>
      <w:r>
        <w:rPr>
          <w:w w:val="110"/>
        </w:rPr>
        <w:t>Libraries</w:t>
      </w:r>
      <w:proofErr w:type="gramEnd"/>
    </w:p>
    <w:p w14:paraId="19EBAF6B" w14:textId="77777777" w:rsidR="00430DE3" w:rsidRDefault="00430DE3">
      <w:pPr>
        <w:pStyle w:val="BodyText"/>
        <w:rPr>
          <w:b/>
          <w:sz w:val="31"/>
        </w:rPr>
      </w:pPr>
    </w:p>
    <w:p w14:paraId="01B5586B" w14:textId="1F742187" w:rsidR="00430DE3" w:rsidRDefault="008F0850">
      <w:pPr>
        <w:pStyle w:val="BodyText"/>
        <w:spacing w:line="415" w:lineRule="auto"/>
        <w:ind w:left="100" w:right="117" w:firstLine="442"/>
        <w:jc w:val="both"/>
      </w:pPr>
      <w:r>
        <w:rPr>
          <w:w w:val="105"/>
        </w:rPr>
        <w:t xml:space="preserve">Sampler can </w:t>
      </w:r>
      <w:commentRangeStart w:id="430"/>
      <w:del w:id="431" w:author="Bucy, Anna M Ctr USAF AETC AFIT/ENP" w:date="2019-01-08T15:57:00Z">
        <w:r w:rsidDel="003066F4">
          <w:rPr>
            <w:w w:val="105"/>
          </w:rPr>
          <w:delText xml:space="preserve">also </w:delText>
        </w:r>
      </w:del>
      <w:commentRangeEnd w:id="430"/>
      <w:r w:rsidR="003066F4">
        <w:rPr>
          <w:rStyle w:val="CommentReference"/>
        </w:rPr>
        <w:commentReference w:id="430"/>
      </w:r>
      <w:r>
        <w:rPr>
          <w:w w:val="105"/>
        </w:rPr>
        <w:t>perturb additional variable</w:t>
      </w:r>
      <w:ins w:id="432" w:author="Bucy, Anna M Ctr USAF AETC AFIT/ENP" w:date="2019-01-08T15:57:00Z">
        <w:r w:rsidR="003066F4">
          <w:rPr>
            <w:w w:val="105"/>
          </w:rPr>
          <w:t>s</w:t>
        </w:r>
      </w:ins>
      <w:r>
        <w:rPr>
          <w:w w:val="105"/>
        </w:rPr>
        <w:t>; however, there were presently no methods to include correlations to allow for a user</w:t>
      </w:r>
      <w:ins w:id="433" w:author="Bucy, Anna M Ctr USAF AETC AFIT/ENP" w:date="2019-01-08T15:58:00Z">
        <w:r w:rsidR="003066F4">
          <w:rPr>
            <w:w w:val="105"/>
          </w:rPr>
          <w:t>-</w:t>
        </w:r>
      </w:ins>
      <w:del w:id="434" w:author="Bucy, Anna M Ctr USAF AETC AFIT/ENP" w:date="2019-01-08T15:58:00Z">
        <w:r w:rsidDel="003066F4">
          <w:rPr>
            <w:w w:val="105"/>
          </w:rPr>
          <w:delText xml:space="preserve"> </w:delText>
        </w:r>
      </w:del>
      <w:r>
        <w:rPr>
          <w:w w:val="105"/>
        </w:rPr>
        <w:t>defined response function in Sam-</w:t>
      </w:r>
    </w:p>
    <w:p w14:paraId="250DAB5B" w14:textId="77777777" w:rsidR="00430DE3" w:rsidRDefault="00430DE3">
      <w:pPr>
        <w:spacing w:line="415" w:lineRule="auto"/>
        <w:jc w:val="both"/>
        <w:sectPr w:rsidR="00430DE3">
          <w:pgSz w:w="12240" w:h="15840"/>
          <w:pgMar w:top="1420" w:right="1680" w:bottom="1380" w:left="1700" w:header="0" w:footer="1182" w:gutter="0"/>
          <w:cols w:space="720"/>
        </w:sectPr>
      </w:pPr>
    </w:p>
    <w:p w14:paraId="18739B87" w14:textId="77777777" w:rsidR="00430DE3" w:rsidRDefault="008F0850">
      <w:pPr>
        <w:pStyle w:val="BodyText"/>
        <w:ind w:left="1018"/>
        <w:rPr>
          <w:sz w:val="20"/>
        </w:rPr>
      </w:pPr>
      <w:r>
        <w:rPr>
          <w:noProof/>
          <w:sz w:val="20"/>
        </w:rPr>
        <w:lastRenderedPageBreak/>
        <w:drawing>
          <wp:inline distT="0" distB="0" distL="0" distR="0" wp14:anchorId="0C3EC584" wp14:editId="5F2C0948">
            <wp:extent cx="4327017" cy="4491037"/>
            <wp:effectExtent l="0" t="0" r="0" b="0"/>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42" cstate="print"/>
                    <a:stretch>
                      <a:fillRect/>
                    </a:stretch>
                  </pic:blipFill>
                  <pic:spPr>
                    <a:xfrm>
                      <a:off x="0" y="0"/>
                      <a:ext cx="4327017" cy="4491037"/>
                    </a:xfrm>
                    <a:prstGeom prst="rect">
                      <a:avLst/>
                    </a:prstGeom>
                  </pic:spPr>
                </pic:pic>
              </a:graphicData>
            </a:graphic>
          </wp:inline>
        </w:drawing>
      </w:r>
    </w:p>
    <w:p w14:paraId="26224FE1" w14:textId="77777777" w:rsidR="00430DE3" w:rsidRDefault="00430DE3">
      <w:pPr>
        <w:pStyle w:val="BodyText"/>
        <w:spacing w:before="2"/>
        <w:rPr>
          <w:sz w:val="9"/>
        </w:rPr>
      </w:pPr>
    </w:p>
    <w:p w14:paraId="0D5F294F" w14:textId="77777777" w:rsidR="00430DE3" w:rsidRDefault="008F0850">
      <w:pPr>
        <w:spacing w:before="62" w:line="249" w:lineRule="auto"/>
        <w:ind w:left="100" w:right="117"/>
        <w:jc w:val="both"/>
        <w:rPr>
          <w:b/>
          <w:sz w:val="20"/>
        </w:rPr>
      </w:pPr>
      <w:bookmarkStart w:id="435" w:name="_bookmark80"/>
      <w:bookmarkEnd w:id="435"/>
      <w:r>
        <w:rPr>
          <w:b/>
          <w:w w:val="115"/>
          <w:sz w:val="20"/>
        </w:rPr>
        <w:t xml:space="preserve">Figure 28. Methodology flowchart to insert nuclear data uncertainty for reaction </w:t>
      </w:r>
      <w:proofErr w:type="spellStart"/>
      <w:r>
        <w:rPr>
          <w:b/>
          <w:w w:val="115"/>
          <w:sz w:val="20"/>
        </w:rPr>
        <w:t>chan</w:t>
      </w:r>
      <w:proofErr w:type="spellEnd"/>
      <w:r>
        <w:rPr>
          <w:b/>
          <w:w w:val="115"/>
          <w:sz w:val="20"/>
        </w:rPr>
        <w:t xml:space="preserve">- </w:t>
      </w:r>
      <w:proofErr w:type="spellStart"/>
      <w:r>
        <w:rPr>
          <w:b/>
          <w:w w:val="115"/>
          <w:sz w:val="20"/>
        </w:rPr>
        <w:t>nel</w:t>
      </w:r>
      <w:proofErr w:type="spellEnd"/>
      <w:r>
        <w:rPr>
          <w:b/>
          <w:w w:val="115"/>
          <w:sz w:val="20"/>
        </w:rPr>
        <w:t xml:space="preserve"> from alternative library into</w:t>
      </w:r>
      <w:r w:rsidR="00DB52C2">
        <w:rPr>
          <w:b/>
          <w:w w:val="115"/>
          <w:sz w:val="20"/>
        </w:rPr>
        <w:t xml:space="preserve"> </w:t>
      </w:r>
      <w:r>
        <w:rPr>
          <w:b/>
          <w:w w:val="115"/>
          <w:sz w:val="20"/>
        </w:rPr>
        <w:t>SCALE.</w:t>
      </w:r>
    </w:p>
    <w:p w14:paraId="16C06284" w14:textId="77777777" w:rsidR="00430DE3" w:rsidRDefault="00430DE3">
      <w:pPr>
        <w:pStyle w:val="BodyText"/>
        <w:rPr>
          <w:b/>
          <w:sz w:val="20"/>
        </w:rPr>
      </w:pPr>
    </w:p>
    <w:p w14:paraId="6D9018E0" w14:textId="77777777" w:rsidR="00430DE3" w:rsidRDefault="00430DE3">
      <w:pPr>
        <w:pStyle w:val="BodyText"/>
        <w:spacing w:before="6"/>
        <w:rPr>
          <w:b/>
          <w:sz w:val="17"/>
        </w:rPr>
      </w:pPr>
    </w:p>
    <w:p w14:paraId="4C1728AF" w14:textId="3D8A6B48" w:rsidR="00430DE3" w:rsidRDefault="008F0850">
      <w:pPr>
        <w:pStyle w:val="BodyText"/>
        <w:spacing w:before="1" w:line="415" w:lineRule="auto"/>
        <w:ind w:left="100" w:right="117"/>
        <w:jc w:val="both"/>
      </w:pPr>
      <w:proofErr w:type="spellStart"/>
      <w:r>
        <w:rPr>
          <w:w w:val="105"/>
        </w:rPr>
        <w:t>pler</w:t>
      </w:r>
      <w:proofErr w:type="spellEnd"/>
      <w:r>
        <w:rPr>
          <w:w w:val="105"/>
        </w:rPr>
        <w:t xml:space="preserve"> (i.e.</w:t>
      </w:r>
      <w:ins w:id="436" w:author="Bucy, Anna M Ctr USAF AETC AFIT/ENP" w:date="2019-01-08T15:58:00Z">
        <w:r w:rsidR="003066F4">
          <w:rPr>
            <w:w w:val="105"/>
          </w:rPr>
          <w:t>,</w:t>
        </w:r>
      </w:ins>
      <w:r>
        <w:rPr>
          <w:w w:val="105"/>
        </w:rPr>
        <w:t xml:space="preserve"> IRDFF cross</w:t>
      </w:r>
      <w:ins w:id="437" w:author="Bucy, Anna M Ctr USAF AETC AFIT/ENP" w:date="2019-01-08T15:58:00Z">
        <w:r w:rsidR="003066F4">
          <w:rPr>
            <w:w w:val="105"/>
          </w:rPr>
          <w:t xml:space="preserve"> </w:t>
        </w:r>
      </w:ins>
      <w:del w:id="438" w:author="Bucy, Anna M Ctr USAF AETC AFIT/ENP" w:date="2019-01-08T15:58:00Z">
        <w:r w:rsidDel="003066F4">
          <w:rPr>
            <w:w w:val="105"/>
          </w:rPr>
          <w:delText>-</w:delText>
        </w:r>
      </w:del>
      <w:r>
        <w:rPr>
          <w:w w:val="105"/>
        </w:rPr>
        <w:t xml:space="preserve">section) to </w:t>
      </w:r>
      <w:r>
        <w:rPr>
          <w:spacing w:val="3"/>
          <w:w w:val="105"/>
        </w:rPr>
        <w:t xml:space="preserve">be </w:t>
      </w:r>
      <w:r>
        <w:rPr>
          <w:w w:val="105"/>
        </w:rPr>
        <w:t>sampled with a covariance matrix. Instead</w:t>
      </w:r>
      <w:ins w:id="439" w:author="Bucy, Anna M Ctr USAF AETC AFIT/ENP" w:date="2019-01-08T15:59:00Z">
        <w:r w:rsidR="003066F4">
          <w:rPr>
            <w:w w:val="105"/>
          </w:rPr>
          <w:t>,</w:t>
        </w:r>
      </w:ins>
      <w:r>
        <w:rPr>
          <w:w w:val="105"/>
        </w:rPr>
        <w:t xml:space="preserve"> the reaction rate response </w:t>
      </w:r>
      <w:r>
        <w:rPr>
          <w:spacing w:val="-3"/>
          <w:w w:val="105"/>
        </w:rPr>
        <w:t xml:space="preserve">was </w:t>
      </w:r>
      <w:r>
        <w:rPr>
          <w:w w:val="105"/>
        </w:rPr>
        <w:t>calculated independently of the Sampler runs assuming that the nuclear data follow</w:t>
      </w:r>
      <w:ins w:id="440" w:author="Bucy, Anna M Ctr USAF AETC AFIT/ENP" w:date="2019-01-08T15:59:00Z">
        <w:r w:rsidR="003066F4">
          <w:rPr>
            <w:w w:val="105"/>
          </w:rPr>
          <w:t>ed</w:t>
        </w:r>
      </w:ins>
      <w:del w:id="441" w:author="Bucy, Anna M Ctr USAF AETC AFIT/ENP" w:date="2019-01-08T15:59:00Z">
        <w:r w:rsidDel="003066F4">
          <w:rPr>
            <w:w w:val="105"/>
          </w:rPr>
          <w:delText>s</w:delText>
        </w:r>
      </w:del>
      <w:r>
        <w:rPr>
          <w:w w:val="105"/>
        </w:rPr>
        <w:t xml:space="preserve"> a correlated multivariate normal distribution utilized</w:t>
      </w:r>
      <w:r w:rsidR="00DB52C2">
        <w:rPr>
          <w:w w:val="105"/>
        </w:rPr>
        <w:t xml:space="preserve">  </w:t>
      </w:r>
      <w:r>
        <w:rPr>
          <w:spacing w:val="-4"/>
          <w:w w:val="105"/>
        </w:rPr>
        <w:t xml:space="preserve">by </w:t>
      </w:r>
      <w:r>
        <w:rPr>
          <w:w w:val="105"/>
        </w:rPr>
        <w:t>the SCALE Sampler sequence [</w:t>
      </w:r>
      <w:hyperlink w:anchor="_bookmark216" w:history="1">
        <w:r>
          <w:rPr>
            <w:w w:val="105"/>
          </w:rPr>
          <w:t>83</w:t>
        </w:r>
      </w:hyperlink>
      <w:r>
        <w:rPr>
          <w:w w:val="105"/>
        </w:rPr>
        <w:t>] [</w:t>
      </w:r>
      <w:hyperlink w:anchor="_bookmark217" w:history="1">
        <w:r>
          <w:rPr>
            <w:w w:val="105"/>
          </w:rPr>
          <w:t>84</w:t>
        </w:r>
      </w:hyperlink>
      <w:r>
        <w:rPr>
          <w:w w:val="105"/>
        </w:rPr>
        <w:t>] [</w:t>
      </w:r>
      <w:hyperlink w:anchor="_bookmark218" w:history="1">
        <w:r>
          <w:rPr>
            <w:w w:val="105"/>
          </w:rPr>
          <w:t>85</w:t>
        </w:r>
      </w:hyperlink>
      <w:r>
        <w:rPr>
          <w:w w:val="105"/>
        </w:rPr>
        <w:t>] [</w:t>
      </w:r>
      <w:hyperlink w:anchor="_bookmark192" w:history="1">
        <w:r>
          <w:rPr>
            <w:w w:val="105"/>
          </w:rPr>
          <w:t>59</w:t>
        </w:r>
      </w:hyperlink>
      <w:r>
        <w:rPr>
          <w:w w:val="105"/>
        </w:rPr>
        <w:t>]. The nuclear cross</w:t>
      </w:r>
      <w:ins w:id="442" w:author="Bucy, Anna M Ctr USAF AETC AFIT/ENP" w:date="2019-01-08T15:59:00Z">
        <w:r w:rsidR="003066F4">
          <w:rPr>
            <w:w w:val="105"/>
          </w:rPr>
          <w:t xml:space="preserve"> </w:t>
        </w:r>
      </w:ins>
      <w:del w:id="443" w:author="Bucy, Anna M Ctr USAF AETC AFIT/ENP" w:date="2019-01-08T15:59:00Z">
        <w:r w:rsidDel="003066F4">
          <w:rPr>
            <w:w w:val="105"/>
          </w:rPr>
          <w:delText>-</w:delText>
        </w:r>
      </w:del>
      <w:r>
        <w:rPr>
          <w:w w:val="105"/>
        </w:rPr>
        <w:t>sections</w:t>
      </w:r>
      <w:r>
        <w:rPr>
          <w:spacing w:val="-15"/>
          <w:w w:val="105"/>
        </w:rPr>
        <w:t xml:space="preserve"> </w:t>
      </w:r>
      <w:r>
        <w:rPr>
          <w:w w:val="105"/>
        </w:rPr>
        <w:t xml:space="preserve">were converted to a </w:t>
      </w:r>
      <w:proofErr w:type="gramStart"/>
      <w:r>
        <w:rPr>
          <w:w w:val="105"/>
        </w:rPr>
        <w:t>252 group</w:t>
      </w:r>
      <w:proofErr w:type="gramEnd"/>
      <w:r>
        <w:rPr>
          <w:w w:val="105"/>
        </w:rPr>
        <w:t xml:space="preserve"> format in SCALE, while the uncertainties were converted from the IRDFF format </w:t>
      </w:r>
      <w:r>
        <w:rPr>
          <w:spacing w:val="-4"/>
          <w:w w:val="105"/>
        </w:rPr>
        <w:t xml:space="preserve">by </w:t>
      </w:r>
      <w:r>
        <w:rPr>
          <w:w w:val="105"/>
        </w:rPr>
        <w:t xml:space="preserve">linear interpolation of the midpoint bin energies. The linear interpolation </w:t>
      </w:r>
      <w:r>
        <w:rPr>
          <w:spacing w:val="-3"/>
          <w:w w:val="105"/>
        </w:rPr>
        <w:t xml:space="preserve">was </w:t>
      </w:r>
      <w:r>
        <w:rPr>
          <w:w w:val="105"/>
        </w:rPr>
        <w:t xml:space="preserve">used to approximate the uncertainty when the bin structure did not align with the mapped energy group structure, which </w:t>
      </w:r>
      <w:r>
        <w:rPr>
          <w:spacing w:val="-3"/>
          <w:w w:val="105"/>
        </w:rPr>
        <w:t xml:space="preserve">was </w:t>
      </w:r>
      <w:r>
        <w:rPr>
          <w:w w:val="105"/>
        </w:rPr>
        <w:t xml:space="preserve">deemed appropriate due to the uncertainty varying linearly </w:t>
      </w:r>
      <w:r>
        <w:rPr>
          <w:spacing w:val="-4"/>
          <w:w w:val="105"/>
        </w:rPr>
        <w:t xml:space="preserve">over </w:t>
      </w:r>
      <w:r>
        <w:rPr>
          <w:w w:val="105"/>
        </w:rPr>
        <w:t>small energy</w:t>
      </w:r>
      <w:r w:rsidR="00DB52C2">
        <w:rPr>
          <w:w w:val="105"/>
        </w:rPr>
        <w:t xml:space="preserve"> </w:t>
      </w:r>
      <w:r>
        <w:rPr>
          <w:w w:val="105"/>
        </w:rPr>
        <w:t>ranges.</w:t>
      </w:r>
    </w:p>
    <w:p w14:paraId="2F809D36" w14:textId="77777777" w:rsidR="00430DE3" w:rsidRDefault="00430DE3">
      <w:pPr>
        <w:spacing w:line="415" w:lineRule="auto"/>
        <w:jc w:val="both"/>
        <w:sectPr w:rsidR="00430DE3">
          <w:pgSz w:w="12240" w:h="15840"/>
          <w:pgMar w:top="1440" w:right="1680" w:bottom="1380" w:left="1700" w:header="0" w:footer="1182" w:gutter="0"/>
          <w:cols w:space="720"/>
        </w:sectPr>
      </w:pPr>
    </w:p>
    <w:p w14:paraId="741C0013" w14:textId="02428AA4" w:rsidR="00430DE3" w:rsidRDefault="008F0850">
      <w:pPr>
        <w:pStyle w:val="BodyText"/>
        <w:spacing w:before="35" w:line="410" w:lineRule="auto"/>
        <w:ind w:left="120" w:right="117" w:firstLine="451"/>
        <w:jc w:val="both"/>
      </w:pPr>
      <w:r>
        <w:rPr>
          <w:w w:val="105"/>
        </w:rPr>
        <w:lastRenderedPageBreak/>
        <w:t>The nuclear data and uncertainty were sampled from the multivariate normal distribution for each independent Sampler trial. The reaction tally (</w:t>
      </w:r>
      <w:r>
        <w:rPr>
          <w:rFonts w:ascii="Bookman Old Style" w:hAnsi="Bookman Old Style"/>
          <w:i/>
          <w:w w:val="105"/>
        </w:rPr>
        <w:t>R</w:t>
      </w:r>
      <w:r>
        <w:rPr>
          <w:w w:val="105"/>
        </w:rPr>
        <w:t>) result was perturbed by the ratio of the macroscopic cross</w:t>
      </w:r>
      <w:ins w:id="444" w:author="Bucy, Anna M Ctr USAF AETC AFIT/ENP" w:date="2019-01-08T16:00:00Z">
        <w:r w:rsidR="003066F4">
          <w:rPr>
            <w:w w:val="105"/>
          </w:rPr>
          <w:t xml:space="preserve"> </w:t>
        </w:r>
      </w:ins>
      <w:del w:id="445" w:author="Bucy, Anna M Ctr USAF AETC AFIT/ENP" w:date="2019-01-08T16:00:00Z">
        <w:r w:rsidDel="003066F4">
          <w:rPr>
            <w:w w:val="105"/>
          </w:rPr>
          <w:delText>-</w:delText>
        </w:r>
      </w:del>
      <w:r>
        <w:rPr>
          <w:w w:val="105"/>
        </w:rPr>
        <w:t>sections (Σ) before and after multi- variate random sampling to create group-wise perturbation parameters (</w:t>
      </w:r>
      <w:r>
        <w:rPr>
          <w:rFonts w:ascii="Bookman Old Style" w:hAnsi="Bookman Old Style"/>
          <w:i/>
          <w:w w:val="105"/>
        </w:rPr>
        <w:t>Q</w:t>
      </w:r>
      <w:r>
        <w:rPr>
          <w:w w:val="105"/>
        </w:rPr>
        <w:t>) with the neutron flux (</w:t>
      </w:r>
      <w:r>
        <w:rPr>
          <w:rFonts w:ascii="Bookman Old Style" w:hAnsi="Bookman Old Style"/>
          <w:i/>
          <w:w w:val="105"/>
        </w:rPr>
        <w:t>φ</w:t>
      </w:r>
      <w:r>
        <w:rPr>
          <w:w w:val="105"/>
        </w:rPr>
        <w:t>) over 252 groups (g).</w:t>
      </w:r>
    </w:p>
    <w:p w14:paraId="713BC279" w14:textId="77777777" w:rsidR="00430DE3" w:rsidRDefault="00430DE3">
      <w:pPr>
        <w:pStyle w:val="BodyText"/>
        <w:spacing w:before="6"/>
        <w:rPr>
          <w:sz w:val="16"/>
        </w:rPr>
      </w:pPr>
    </w:p>
    <w:p w14:paraId="1CA0999D" w14:textId="77777777" w:rsidR="00430DE3" w:rsidRDefault="00430DE3">
      <w:pPr>
        <w:rPr>
          <w:sz w:val="16"/>
        </w:rPr>
        <w:sectPr w:rsidR="00430DE3">
          <w:pgSz w:w="12240" w:h="15840"/>
          <w:pgMar w:top="1420" w:right="1680" w:bottom="1380" w:left="1680" w:header="0" w:footer="1182" w:gutter="0"/>
          <w:cols w:space="720"/>
        </w:sectPr>
      </w:pPr>
    </w:p>
    <w:p w14:paraId="5831E70A" w14:textId="77777777" w:rsidR="00430DE3" w:rsidRDefault="00DD3DCA">
      <w:pPr>
        <w:spacing w:before="71"/>
        <w:ind w:right="43"/>
        <w:jc w:val="right"/>
        <w:rPr>
          <w:sz w:val="16"/>
        </w:rPr>
      </w:pPr>
      <w:r>
        <w:rPr>
          <w:noProof/>
        </w:rPr>
        <mc:AlternateContent>
          <mc:Choice Requires="wps">
            <w:drawing>
              <wp:anchor distT="0" distB="0" distL="114300" distR="114300" simplePos="0" relativeHeight="251674112" behindDoc="1" locked="0" layoutInCell="1" allowOverlap="1" wp14:anchorId="376CEF11" wp14:editId="691C25D5">
                <wp:simplePos x="0" y="0"/>
                <wp:positionH relativeFrom="page">
                  <wp:posOffset>3648075</wp:posOffset>
                </wp:positionH>
                <wp:positionV relativeFrom="paragraph">
                  <wp:posOffset>68580</wp:posOffset>
                </wp:positionV>
                <wp:extent cx="219710" cy="567055"/>
                <wp:effectExtent l="0" t="0" r="0" b="4445"/>
                <wp:wrapNone/>
                <wp:docPr id="100"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D21B8" w14:textId="77777777" w:rsidR="002363D0" w:rsidRDefault="002363D0">
                            <w:pPr>
                              <w:pStyle w:val="BodyText"/>
                              <w:spacing w:line="235" w:lineRule="exact"/>
                              <w:rPr>
                                <w:rFonts w:ascii="Arial"/>
                              </w:rPr>
                            </w:pPr>
                            <w:r>
                              <w:rPr>
                                <w:rFonts w:ascii="Arial"/>
                                <w:w w:val="5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6CEF11" id="Text Box 44" o:spid="_x0000_s1053" type="#_x0000_t202" style="position:absolute;left:0;text-align:left;margin-left:287.25pt;margin-top:5.4pt;width:17.3pt;height:44.6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" filled="f" stroked="f">
                <v:textbox inset="0,0,0,0">
                  <w:txbxContent>
                    <w:p w14:paraId="721D21B8" w14:textId="77777777" w:rsidR="002363D0" w:rsidRDefault="002363D0">
                      <w:pPr>
                        <w:pStyle w:val="BodyText"/>
                        <w:spacing w:line="235" w:lineRule="exact"/>
                        <w:rPr>
                          <w:rFonts w:ascii="Arial"/>
                        </w:rPr>
                      </w:pPr>
                      <w:r>
                        <w:rPr>
                          <w:rFonts w:ascii="Arial"/>
                          <w:w w:val="517"/>
                        </w:rPr>
                        <w:t>,</w:t>
                      </w:r>
                    </w:p>
                  </w:txbxContent>
                </v:textbox>
                <w10:wrap anchorx="page"/>
              </v:shape>
            </w:pict>
          </mc:Fallback>
        </mc:AlternateContent>
      </w:r>
      <w:r w:rsidR="008F0850">
        <w:rPr>
          <w:w w:val="105"/>
          <w:sz w:val="16"/>
        </w:rPr>
        <w:t>252</w:t>
      </w:r>
    </w:p>
    <w:p w14:paraId="0D793DA8" w14:textId="77777777" w:rsidR="00430DE3" w:rsidRDefault="008F0850">
      <w:pPr>
        <w:spacing w:before="38"/>
        <w:ind w:right="487"/>
        <w:jc w:val="right"/>
        <w:rPr>
          <w:sz w:val="24"/>
        </w:rPr>
      </w:pPr>
      <w:r>
        <w:rPr>
          <w:rFonts w:ascii="Bookman Old Style"/>
          <w:i/>
          <w:w w:val="120"/>
          <w:sz w:val="24"/>
        </w:rPr>
        <w:t>R</w:t>
      </w:r>
      <w:r>
        <w:rPr>
          <w:rFonts w:ascii="Bookman Old Style"/>
          <w:i/>
          <w:spacing w:val="55"/>
          <w:w w:val="120"/>
          <w:sz w:val="24"/>
        </w:rPr>
        <w:t xml:space="preserve"> </w:t>
      </w:r>
      <w:r>
        <w:rPr>
          <w:w w:val="120"/>
          <w:sz w:val="24"/>
        </w:rPr>
        <w:t>=</w:t>
      </w:r>
    </w:p>
    <w:p w14:paraId="7F3F1365" w14:textId="77777777" w:rsidR="00430DE3" w:rsidRDefault="008F0850">
      <w:pPr>
        <w:spacing w:before="69"/>
        <w:ind w:right="19"/>
        <w:jc w:val="right"/>
        <w:rPr>
          <w:sz w:val="16"/>
        </w:rPr>
      </w:pPr>
      <w:r>
        <w:rPr>
          <w:rFonts w:ascii="Arial"/>
          <w:i/>
          <w:w w:val="115"/>
          <w:sz w:val="16"/>
        </w:rPr>
        <w:t>g</w:t>
      </w:r>
      <w:r>
        <w:rPr>
          <w:w w:val="115"/>
          <w:sz w:val="16"/>
        </w:rPr>
        <w:t>=1</w:t>
      </w:r>
    </w:p>
    <w:p w14:paraId="31D800D4" w14:textId="77777777" w:rsidR="00430DE3" w:rsidRDefault="008F0850">
      <w:pPr>
        <w:pStyle w:val="BodyText"/>
        <w:spacing w:before="5"/>
        <w:rPr>
          <w:sz w:val="25"/>
        </w:rPr>
      </w:pPr>
      <w:r>
        <w:br w:type="column"/>
      </w:r>
    </w:p>
    <w:p w14:paraId="46A497A9" w14:textId="77777777" w:rsidR="00430DE3" w:rsidRDefault="008F0850">
      <w:pPr>
        <w:tabs>
          <w:tab w:val="left" w:pos="3893"/>
        </w:tabs>
        <w:ind w:left="77"/>
        <w:rPr>
          <w:sz w:val="24"/>
        </w:rPr>
      </w:pPr>
      <w:r>
        <w:rPr>
          <w:rFonts w:ascii="Bookman Old Style" w:hAnsi="Bookman Old Style"/>
          <w:i/>
          <w:sz w:val="24"/>
        </w:rPr>
        <w:t>φ</w:t>
      </w:r>
      <w:r>
        <w:rPr>
          <w:rFonts w:ascii="Arial" w:hAnsi="Arial"/>
          <w:i/>
          <w:position w:val="-3"/>
          <w:sz w:val="16"/>
        </w:rPr>
        <w:t>g</w:t>
      </w:r>
      <w:r>
        <w:rPr>
          <w:rFonts w:ascii="Arial" w:hAnsi="Arial"/>
          <w:i/>
          <w:spacing w:val="40"/>
          <w:position w:val="-3"/>
          <w:sz w:val="16"/>
        </w:rPr>
        <w:t xml:space="preserve"> </w:t>
      </w:r>
      <w:r>
        <w:rPr>
          <w:sz w:val="24"/>
        </w:rPr>
        <w:t>Σ</w:t>
      </w:r>
      <w:r>
        <w:rPr>
          <w:rFonts w:ascii="Arial" w:hAnsi="Arial"/>
          <w:i/>
          <w:position w:val="-3"/>
          <w:sz w:val="16"/>
        </w:rPr>
        <w:t>g</w:t>
      </w:r>
      <w:r>
        <w:rPr>
          <w:rFonts w:ascii="Arial" w:hAnsi="Arial"/>
          <w:i/>
          <w:spacing w:val="40"/>
          <w:position w:val="-3"/>
          <w:sz w:val="16"/>
        </w:rPr>
        <w:t xml:space="preserve"> </w:t>
      </w:r>
      <w:r>
        <w:rPr>
          <w:rFonts w:ascii="Bookman Old Style" w:hAnsi="Bookman Old Style"/>
          <w:i/>
          <w:sz w:val="24"/>
        </w:rPr>
        <w:t>Q</w:t>
      </w:r>
      <w:r>
        <w:rPr>
          <w:rFonts w:ascii="Arial" w:hAnsi="Arial"/>
          <w:i/>
          <w:position w:val="-3"/>
          <w:sz w:val="16"/>
        </w:rPr>
        <w:t>g</w:t>
      </w:r>
      <w:r>
        <w:rPr>
          <w:rFonts w:ascii="Arial" w:hAnsi="Arial"/>
          <w:i/>
          <w:position w:val="-3"/>
          <w:sz w:val="16"/>
        </w:rPr>
        <w:tab/>
      </w:r>
      <w:r>
        <w:rPr>
          <w:sz w:val="24"/>
        </w:rPr>
        <w:t>(20)</w:t>
      </w:r>
    </w:p>
    <w:p w14:paraId="335B15A6" w14:textId="77777777" w:rsidR="00430DE3" w:rsidRDefault="00430DE3">
      <w:pPr>
        <w:rPr>
          <w:sz w:val="24"/>
        </w:rPr>
        <w:sectPr w:rsidR="00430DE3">
          <w:type w:val="continuous"/>
          <w:pgSz w:w="12240" w:h="15840"/>
          <w:pgMar w:top="1500" w:right="1680" w:bottom="280" w:left="1680" w:header="720" w:footer="720" w:gutter="0"/>
          <w:cols w:num="2" w:space="720" w:equalWidth="0">
            <w:col w:w="4411" w:space="40"/>
            <w:col w:w="4429"/>
          </w:cols>
        </w:sectPr>
      </w:pPr>
    </w:p>
    <w:p w14:paraId="485A4052" w14:textId="77777777" w:rsidR="00430DE3" w:rsidRDefault="00430DE3">
      <w:pPr>
        <w:pStyle w:val="BodyText"/>
        <w:spacing w:before="3"/>
        <w:rPr>
          <w:sz w:val="12"/>
        </w:rPr>
      </w:pPr>
    </w:p>
    <w:p w14:paraId="5D335911" w14:textId="510A9B19" w:rsidR="00430DE3" w:rsidRDefault="008F0850" w:rsidP="003066F4">
      <w:pPr>
        <w:pStyle w:val="BodyText"/>
        <w:spacing w:before="55"/>
        <w:ind w:left="119"/>
      </w:pPr>
      <w:r>
        <w:rPr>
          <w:w w:val="105"/>
        </w:rPr>
        <w:t>The net result effectively modified the microscopic cross</w:t>
      </w:r>
      <w:ins w:id="446" w:author="Bucy, Anna M Ctr USAF AETC AFIT/ENP" w:date="2019-01-08T16:01:00Z">
        <w:r w:rsidR="003066F4">
          <w:rPr>
            <w:w w:val="105"/>
          </w:rPr>
          <w:t xml:space="preserve"> </w:t>
        </w:r>
      </w:ins>
      <w:del w:id="447" w:author="Bucy, Anna M Ctr USAF AETC AFIT/ENP" w:date="2019-01-08T16:01:00Z">
        <w:r w:rsidDel="003066F4">
          <w:rPr>
            <w:w w:val="105"/>
          </w:rPr>
          <w:delText>-</w:delText>
        </w:r>
      </w:del>
      <w:r>
        <w:rPr>
          <w:w w:val="105"/>
        </w:rPr>
        <w:t>section to form the perturbed</w:t>
      </w:r>
      <w:r w:rsidR="003066F4">
        <w:rPr>
          <w:w w:val="105"/>
        </w:rPr>
        <w:t xml:space="preserve"> R. </w:t>
      </w:r>
      <w:r>
        <w:rPr>
          <w:w w:val="110"/>
        </w:rPr>
        <w:t>The</w:t>
      </w:r>
      <w:r>
        <w:rPr>
          <w:spacing w:val="-22"/>
          <w:w w:val="110"/>
        </w:rPr>
        <w:t xml:space="preserve"> </w:t>
      </w:r>
      <w:r>
        <w:rPr>
          <w:w w:val="110"/>
        </w:rPr>
        <w:t>multivariate</w:t>
      </w:r>
      <w:r>
        <w:rPr>
          <w:spacing w:val="-22"/>
          <w:w w:val="110"/>
        </w:rPr>
        <w:t xml:space="preserve"> </w:t>
      </w:r>
      <w:r>
        <w:rPr>
          <w:w w:val="110"/>
        </w:rPr>
        <w:t>normal</w:t>
      </w:r>
      <w:r>
        <w:rPr>
          <w:spacing w:val="-22"/>
          <w:w w:val="110"/>
        </w:rPr>
        <w:t xml:space="preserve"> </w:t>
      </w:r>
      <w:r>
        <w:rPr>
          <w:w w:val="110"/>
        </w:rPr>
        <w:t>distribution</w:t>
      </w:r>
      <w:r>
        <w:rPr>
          <w:spacing w:val="-23"/>
          <w:w w:val="110"/>
        </w:rPr>
        <w:t xml:space="preserve"> </w:t>
      </w:r>
      <w:r>
        <w:rPr>
          <w:w w:val="110"/>
        </w:rPr>
        <w:t>sampled</w:t>
      </w:r>
      <w:r>
        <w:rPr>
          <w:spacing w:val="-22"/>
          <w:w w:val="110"/>
        </w:rPr>
        <w:t xml:space="preserve"> </w:t>
      </w:r>
      <w:r>
        <w:rPr>
          <w:w w:val="110"/>
        </w:rPr>
        <w:t>data</w:t>
      </w:r>
      <w:r>
        <w:rPr>
          <w:spacing w:val="-23"/>
          <w:w w:val="110"/>
        </w:rPr>
        <w:t xml:space="preserve"> </w:t>
      </w:r>
      <w:r>
        <w:rPr>
          <w:w w:val="110"/>
        </w:rPr>
        <w:t>acted</w:t>
      </w:r>
      <w:r>
        <w:rPr>
          <w:spacing w:val="-22"/>
          <w:w w:val="110"/>
        </w:rPr>
        <w:t xml:space="preserve"> </w:t>
      </w:r>
      <w:r>
        <w:rPr>
          <w:w w:val="110"/>
        </w:rPr>
        <w:t>as</w:t>
      </w:r>
      <w:r>
        <w:rPr>
          <w:spacing w:val="-23"/>
          <w:w w:val="110"/>
        </w:rPr>
        <w:t xml:space="preserve"> </w:t>
      </w:r>
      <w:r>
        <w:rPr>
          <w:w w:val="110"/>
        </w:rPr>
        <w:t>a</w:t>
      </w:r>
      <w:r>
        <w:rPr>
          <w:spacing w:val="-22"/>
          <w:w w:val="110"/>
        </w:rPr>
        <w:t xml:space="preserve"> </w:t>
      </w:r>
      <w:r>
        <w:rPr>
          <w:w w:val="110"/>
        </w:rPr>
        <w:t>set</w:t>
      </w:r>
      <w:r>
        <w:rPr>
          <w:spacing w:val="-22"/>
          <w:w w:val="110"/>
        </w:rPr>
        <w:t xml:space="preserve"> </w:t>
      </w:r>
      <w:r>
        <w:rPr>
          <w:w w:val="110"/>
        </w:rPr>
        <w:t>of</w:t>
      </w:r>
      <w:r>
        <w:rPr>
          <w:spacing w:val="-23"/>
          <w:w w:val="110"/>
        </w:rPr>
        <w:t xml:space="preserve"> </w:t>
      </w:r>
      <w:r>
        <w:rPr>
          <w:w w:val="110"/>
        </w:rPr>
        <w:t>constants</w:t>
      </w:r>
      <w:r>
        <w:rPr>
          <w:spacing w:val="-22"/>
          <w:w w:val="110"/>
        </w:rPr>
        <w:t xml:space="preserve"> </w:t>
      </w:r>
      <w:r>
        <w:rPr>
          <w:w w:val="110"/>
        </w:rPr>
        <w:t>that are</w:t>
      </w:r>
      <w:r>
        <w:rPr>
          <w:spacing w:val="-31"/>
          <w:w w:val="110"/>
        </w:rPr>
        <w:t xml:space="preserve"> </w:t>
      </w:r>
      <w:r>
        <w:rPr>
          <w:w w:val="110"/>
        </w:rPr>
        <w:t>multiplied</w:t>
      </w:r>
      <w:r>
        <w:rPr>
          <w:spacing w:val="-32"/>
          <w:w w:val="110"/>
        </w:rPr>
        <w:t xml:space="preserve"> </w:t>
      </w:r>
      <w:r>
        <w:rPr>
          <w:w w:val="110"/>
        </w:rPr>
        <w:t>to</w:t>
      </w:r>
      <w:r>
        <w:rPr>
          <w:spacing w:val="-31"/>
          <w:w w:val="110"/>
        </w:rPr>
        <w:t xml:space="preserve"> </w:t>
      </w:r>
      <w:r>
        <w:rPr>
          <w:w w:val="110"/>
        </w:rPr>
        <w:t>each</w:t>
      </w:r>
      <w:r>
        <w:rPr>
          <w:spacing w:val="-31"/>
          <w:w w:val="110"/>
        </w:rPr>
        <w:t xml:space="preserve"> </w:t>
      </w:r>
      <w:r>
        <w:rPr>
          <w:w w:val="110"/>
        </w:rPr>
        <w:t>energy</w:t>
      </w:r>
      <w:r>
        <w:rPr>
          <w:spacing w:val="-31"/>
          <w:w w:val="110"/>
        </w:rPr>
        <w:t xml:space="preserve"> </w:t>
      </w:r>
      <w:r>
        <w:rPr>
          <w:w w:val="110"/>
        </w:rPr>
        <w:t>group</w:t>
      </w:r>
      <w:r>
        <w:rPr>
          <w:spacing w:val="-31"/>
          <w:w w:val="110"/>
        </w:rPr>
        <w:t xml:space="preserve"> </w:t>
      </w:r>
      <w:r>
        <w:rPr>
          <w:w w:val="110"/>
        </w:rPr>
        <w:t>[</w:t>
      </w:r>
      <w:hyperlink w:anchor="_bookmark218" w:history="1">
        <w:r>
          <w:rPr>
            <w:w w:val="110"/>
          </w:rPr>
          <w:t>85</w:t>
        </w:r>
      </w:hyperlink>
      <w:r>
        <w:rPr>
          <w:w w:val="110"/>
        </w:rPr>
        <w:t>].</w:t>
      </w:r>
    </w:p>
    <w:p w14:paraId="15ECC2BC" w14:textId="77777777" w:rsidR="00430DE3" w:rsidRDefault="00430DE3">
      <w:pPr>
        <w:pStyle w:val="BodyText"/>
        <w:spacing w:before="5"/>
        <w:rPr>
          <w:sz w:val="30"/>
        </w:rPr>
      </w:pPr>
    </w:p>
    <w:p w14:paraId="36F76CCE" w14:textId="77777777" w:rsidR="00430DE3" w:rsidRDefault="008F0850">
      <w:pPr>
        <w:pStyle w:val="Heading2"/>
        <w:numPr>
          <w:ilvl w:val="2"/>
          <w:numId w:val="12"/>
        </w:numPr>
        <w:tabs>
          <w:tab w:val="left" w:pos="1293"/>
          <w:tab w:val="left" w:pos="1294"/>
        </w:tabs>
        <w:spacing w:line="415" w:lineRule="auto"/>
        <w:ind w:left="1293" w:right="118"/>
      </w:pPr>
      <w:bookmarkStart w:id="448" w:name="The_Case_for_Sampling_with_Alternative_P"/>
      <w:bookmarkStart w:id="449" w:name="_bookmark81"/>
      <w:bookmarkEnd w:id="448"/>
      <w:bookmarkEnd w:id="449"/>
      <w:r>
        <w:rPr>
          <w:w w:val="115"/>
        </w:rPr>
        <w:t>The</w:t>
      </w:r>
      <w:r>
        <w:rPr>
          <w:spacing w:val="-23"/>
          <w:w w:val="115"/>
        </w:rPr>
        <w:t xml:space="preserve"> </w:t>
      </w:r>
      <w:r>
        <w:rPr>
          <w:w w:val="115"/>
        </w:rPr>
        <w:t>Case</w:t>
      </w:r>
      <w:r>
        <w:rPr>
          <w:spacing w:val="-22"/>
          <w:w w:val="115"/>
        </w:rPr>
        <w:t xml:space="preserve"> </w:t>
      </w:r>
      <w:r>
        <w:rPr>
          <w:w w:val="115"/>
        </w:rPr>
        <w:t>for</w:t>
      </w:r>
      <w:r>
        <w:rPr>
          <w:spacing w:val="-23"/>
          <w:w w:val="115"/>
        </w:rPr>
        <w:t xml:space="preserve"> </w:t>
      </w:r>
      <w:r>
        <w:rPr>
          <w:w w:val="115"/>
        </w:rPr>
        <w:t>Sampling</w:t>
      </w:r>
      <w:r>
        <w:rPr>
          <w:spacing w:val="-22"/>
          <w:w w:val="115"/>
        </w:rPr>
        <w:t xml:space="preserve"> </w:t>
      </w:r>
      <w:r>
        <w:rPr>
          <w:w w:val="115"/>
        </w:rPr>
        <w:t>with</w:t>
      </w:r>
      <w:r>
        <w:rPr>
          <w:spacing w:val="-23"/>
          <w:w w:val="115"/>
        </w:rPr>
        <w:t xml:space="preserve"> </w:t>
      </w:r>
      <w:r>
        <w:rPr>
          <w:w w:val="115"/>
        </w:rPr>
        <w:t>Alternative</w:t>
      </w:r>
      <w:r>
        <w:rPr>
          <w:spacing w:val="-23"/>
          <w:w w:val="115"/>
        </w:rPr>
        <w:t xml:space="preserve"> </w:t>
      </w:r>
      <w:r>
        <w:rPr>
          <w:w w:val="115"/>
        </w:rPr>
        <w:t>Probability</w:t>
      </w:r>
      <w:r>
        <w:rPr>
          <w:spacing w:val="-22"/>
          <w:w w:val="115"/>
        </w:rPr>
        <w:t xml:space="preserve"> </w:t>
      </w:r>
      <w:r>
        <w:rPr>
          <w:w w:val="115"/>
        </w:rPr>
        <w:t xml:space="preserve">Distribution </w:t>
      </w:r>
      <w:r>
        <w:rPr>
          <w:spacing w:val="-3"/>
          <w:w w:val="115"/>
        </w:rPr>
        <w:t>Functions</w:t>
      </w:r>
    </w:p>
    <w:p w14:paraId="4D15F1C1" w14:textId="5E285784" w:rsidR="00430DE3" w:rsidRDefault="008F0850">
      <w:pPr>
        <w:pStyle w:val="BodyText"/>
        <w:spacing w:before="162" w:line="415" w:lineRule="auto"/>
        <w:ind w:left="119" w:right="117" w:firstLine="428"/>
        <w:jc w:val="both"/>
      </w:pPr>
      <w:r>
        <w:rPr>
          <w:w w:val="105"/>
        </w:rPr>
        <w:t xml:space="preserve">Common practices for stochastic sampling approaches are built around the </w:t>
      </w:r>
      <w:proofErr w:type="spellStart"/>
      <w:r>
        <w:rPr>
          <w:w w:val="105"/>
        </w:rPr>
        <w:t>mul</w:t>
      </w:r>
      <w:proofErr w:type="spellEnd"/>
      <w:r>
        <w:rPr>
          <w:w w:val="105"/>
        </w:rPr>
        <w:t xml:space="preserve">- </w:t>
      </w:r>
      <w:proofErr w:type="spellStart"/>
      <w:r>
        <w:rPr>
          <w:w w:val="105"/>
        </w:rPr>
        <w:t>tivariate</w:t>
      </w:r>
      <w:proofErr w:type="spellEnd"/>
      <w:r>
        <w:rPr>
          <w:w w:val="105"/>
        </w:rPr>
        <w:t xml:space="preserve"> normal distribution, which is a straightforward way to sample from nuclear data covariance matrices. However, the log-normal distribution is more appropriate for physical properties that cannot take on negative values such as neutron cross</w:t>
      </w:r>
      <w:del w:id="450" w:author="Bucy, Anna M Ctr USAF AETC AFIT/ENP" w:date="2019-01-08T16:02:00Z">
        <w:r w:rsidDel="008878E6">
          <w:rPr>
            <w:w w:val="105"/>
          </w:rPr>
          <w:delText>-</w:delText>
        </w:r>
      </w:del>
      <w:r>
        <w:rPr>
          <w:w w:val="105"/>
        </w:rPr>
        <w:t xml:space="preserve"> sections</w:t>
      </w:r>
      <w:ins w:id="451" w:author="Bucy, Anna M Ctr USAF AETC AFIT/ENP" w:date="2019-01-08T16:02:00Z">
        <w:r w:rsidR="008878E6">
          <w:rPr>
            <w:w w:val="105"/>
          </w:rPr>
          <w:t>,</w:t>
        </w:r>
      </w:ins>
      <w:r>
        <w:rPr>
          <w:w w:val="105"/>
        </w:rPr>
        <w:t xml:space="preserve"> which can have uncertainties greater that 100% [</w:t>
      </w:r>
      <w:hyperlink w:anchor="_bookmark219" w:history="1">
        <w:r>
          <w:rPr>
            <w:w w:val="105"/>
          </w:rPr>
          <w:t>86</w:t>
        </w:r>
      </w:hyperlink>
      <w:r>
        <w:rPr>
          <w:w w:val="105"/>
        </w:rPr>
        <w:t xml:space="preserve">]. The log-normal dis- </w:t>
      </w:r>
      <w:proofErr w:type="spellStart"/>
      <w:r>
        <w:rPr>
          <w:w w:val="105"/>
        </w:rPr>
        <w:t>tribution</w:t>
      </w:r>
      <w:proofErr w:type="spellEnd"/>
      <w:r>
        <w:rPr>
          <w:w w:val="105"/>
        </w:rPr>
        <w:t xml:space="preserve"> and normal distribution produce similar approximations for small relative uncertainties, but the distributions diverge significantly for large variances. For ex- ample, the </w:t>
      </w:r>
      <w:r>
        <w:rPr>
          <w:w w:val="105"/>
          <w:position w:val="9"/>
          <w:sz w:val="16"/>
        </w:rPr>
        <w:t>55</w:t>
      </w:r>
      <w:r>
        <w:rPr>
          <w:w w:val="105"/>
        </w:rPr>
        <w:t>Mn (</w:t>
      </w:r>
      <w:proofErr w:type="spellStart"/>
      <w:proofErr w:type="gramStart"/>
      <w:r>
        <w:rPr>
          <w:w w:val="105"/>
        </w:rPr>
        <w:t>n,g</w:t>
      </w:r>
      <w:proofErr w:type="spellEnd"/>
      <w:proofErr w:type="gramEnd"/>
      <w:r>
        <w:rPr>
          <w:w w:val="105"/>
        </w:rPr>
        <w:t>) reaction ha</w:t>
      </w:r>
      <w:ins w:id="452" w:author="Bucy, Anna M Ctr USAF AETC AFIT/ENP" w:date="2019-01-08T16:02:00Z">
        <w:r w:rsidR="008878E6">
          <w:rPr>
            <w:w w:val="105"/>
          </w:rPr>
          <w:t>d</w:t>
        </w:r>
      </w:ins>
      <w:del w:id="453" w:author="Bucy, Anna M Ctr USAF AETC AFIT/ENP" w:date="2019-01-08T16:02:00Z">
        <w:r w:rsidDel="008878E6">
          <w:rPr>
            <w:w w:val="105"/>
          </w:rPr>
          <w:delText>s</w:delText>
        </w:r>
      </w:del>
      <w:r>
        <w:rPr>
          <w:w w:val="105"/>
        </w:rPr>
        <w:t xml:space="preserve"> large uncertainty at higher neutron energies. The evaluated cross</w:t>
      </w:r>
      <w:del w:id="454" w:author="Bucy, Anna M Ctr USAF AETC AFIT/ENP" w:date="2019-01-08T16:02:00Z">
        <w:r w:rsidDel="008878E6">
          <w:rPr>
            <w:w w:val="105"/>
          </w:rPr>
          <w:delText>-</w:delText>
        </w:r>
      </w:del>
      <w:ins w:id="455" w:author="Bucy, Anna M Ctr USAF AETC AFIT/ENP" w:date="2019-01-08T16:02:00Z">
        <w:r w:rsidR="008878E6">
          <w:rPr>
            <w:w w:val="105"/>
          </w:rPr>
          <w:t xml:space="preserve"> </w:t>
        </w:r>
      </w:ins>
      <w:r>
        <w:rPr>
          <w:w w:val="105"/>
        </w:rPr>
        <w:t>section and experimental data informing the (</w:t>
      </w:r>
      <w:proofErr w:type="spellStart"/>
      <w:proofErr w:type="gramStart"/>
      <w:r>
        <w:rPr>
          <w:w w:val="105"/>
        </w:rPr>
        <w:t>n,g</w:t>
      </w:r>
      <w:proofErr w:type="spellEnd"/>
      <w:proofErr w:type="gramEnd"/>
      <w:r>
        <w:rPr>
          <w:w w:val="105"/>
        </w:rPr>
        <w:t>) reaction cross</w:t>
      </w:r>
      <w:del w:id="456" w:author="Bucy, Anna M Ctr USAF AETC AFIT/ENP" w:date="2019-01-08T16:42:00Z">
        <w:r w:rsidDel="00340302">
          <w:rPr>
            <w:w w:val="105"/>
          </w:rPr>
          <w:delText>-</w:delText>
        </w:r>
      </w:del>
      <w:r>
        <w:rPr>
          <w:w w:val="105"/>
        </w:rPr>
        <w:t xml:space="preserve"> section near 14 MeV in ENDF/B-VII.1 is shown in Fig.</w:t>
      </w:r>
      <w:r w:rsidR="00DB52C2">
        <w:rPr>
          <w:w w:val="105"/>
        </w:rPr>
        <w:t xml:space="preserve"> </w:t>
      </w:r>
      <w:hyperlink w:anchor="_bookmark82" w:history="1">
        <w:r>
          <w:rPr>
            <w:w w:val="105"/>
          </w:rPr>
          <w:t>29</w:t>
        </w:r>
      </w:hyperlink>
      <w:r>
        <w:rPr>
          <w:w w:val="105"/>
        </w:rPr>
        <w:t>.</w:t>
      </w:r>
    </w:p>
    <w:p w14:paraId="5DE84790" w14:textId="4CB23A3E" w:rsidR="00430DE3" w:rsidRDefault="008F0850">
      <w:pPr>
        <w:pStyle w:val="BodyText"/>
        <w:spacing w:before="7" w:line="415" w:lineRule="auto"/>
        <w:ind w:left="119" w:right="117" w:firstLine="351"/>
        <w:jc w:val="both"/>
      </w:pPr>
      <w:r>
        <w:rPr>
          <w:w w:val="105"/>
        </w:rPr>
        <w:t>The experimental data is spread over an order of magnitude, but it is most dense around the evaluated cross</w:t>
      </w:r>
      <w:ins w:id="457" w:author="Bucy, Anna M Ctr USAF AETC AFIT/ENP" w:date="2019-01-08T16:03:00Z">
        <w:r w:rsidR="008878E6">
          <w:rPr>
            <w:w w:val="105"/>
          </w:rPr>
          <w:t xml:space="preserve"> </w:t>
        </w:r>
      </w:ins>
      <w:del w:id="458" w:author="Bucy, Anna M Ctr USAF AETC AFIT/ENP" w:date="2019-01-08T16:03:00Z">
        <w:r w:rsidDel="008878E6">
          <w:rPr>
            <w:w w:val="105"/>
          </w:rPr>
          <w:delText>-</w:delText>
        </w:r>
      </w:del>
      <w:r>
        <w:rPr>
          <w:w w:val="105"/>
        </w:rPr>
        <w:t xml:space="preserve">section, thereby supporting the use of a log-normal dis- </w:t>
      </w:r>
      <w:proofErr w:type="spellStart"/>
      <w:r>
        <w:rPr>
          <w:w w:val="105"/>
        </w:rPr>
        <w:t>tribution</w:t>
      </w:r>
      <w:proofErr w:type="spellEnd"/>
      <w:r>
        <w:rPr>
          <w:w w:val="105"/>
        </w:rPr>
        <w:t xml:space="preserve"> over the normal distribution.</w:t>
      </w:r>
      <w:r w:rsidR="00DB52C2">
        <w:rPr>
          <w:w w:val="105"/>
        </w:rPr>
        <w:t xml:space="preserve">  </w:t>
      </w:r>
      <w:r>
        <w:rPr>
          <w:w w:val="105"/>
        </w:rPr>
        <w:t xml:space="preserve"> The sampling of the nuclear data covariance</w:t>
      </w:r>
    </w:p>
    <w:p w14:paraId="330E3FF9" w14:textId="77777777" w:rsidR="00430DE3" w:rsidRDefault="00430DE3">
      <w:pPr>
        <w:spacing w:line="415" w:lineRule="auto"/>
        <w:jc w:val="both"/>
        <w:sectPr w:rsidR="00430DE3">
          <w:type w:val="continuous"/>
          <w:pgSz w:w="12240" w:h="15840"/>
          <w:pgMar w:top="1500" w:right="1680" w:bottom="280" w:left="1680" w:header="720" w:footer="720" w:gutter="0"/>
          <w:cols w:space="720"/>
        </w:sectPr>
      </w:pPr>
    </w:p>
    <w:p w14:paraId="44B8F312" w14:textId="77777777" w:rsidR="00430DE3" w:rsidRDefault="008F0850">
      <w:pPr>
        <w:pStyle w:val="BodyText"/>
        <w:ind w:left="120"/>
        <w:rPr>
          <w:sz w:val="20"/>
        </w:rPr>
      </w:pPr>
      <w:r>
        <w:rPr>
          <w:noProof/>
          <w:sz w:val="20"/>
        </w:rPr>
        <w:lastRenderedPageBreak/>
        <w:drawing>
          <wp:inline distT="0" distB="0" distL="0" distR="0" wp14:anchorId="77E4413B" wp14:editId="0AA76102">
            <wp:extent cx="4990337" cy="3443287"/>
            <wp:effectExtent l="0" t="0" r="0" b="0"/>
            <wp:docPr id="5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3" cstate="print"/>
                    <a:stretch>
                      <a:fillRect/>
                    </a:stretch>
                  </pic:blipFill>
                  <pic:spPr>
                    <a:xfrm>
                      <a:off x="0" y="0"/>
                      <a:ext cx="4990337" cy="3443287"/>
                    </a:xfrm>
                    <a:prstGeom prst="rect">
                      <a:avLst/>
                    </a:prstGeom>
                  </pic:spPr>
                </pic:pic>
              </a:graphicData>
            </a:graphic>
          </wp:inline>
        </w:drawing>
      </w:r>
    </w:p>
    <w:p w14:paraId="0651DB8D" w14:textId="77777777" w:rsidR="00430DE3" w:rsidRDefault="00430DE3">
      <w:pPr>
        <w:pStyle w:val="BodyText"/>
        <w:rPr>
          <w:sz w:val="20"/>
        </w:rPr>
      </w:pPr>
    </w:p>
    <w:p w14:paraId="0D6053D1" w14:textId="77777777" w:rsidR="00430DE3" w:rsidRDefault="00430DE3">
      <w:pPr>
        <w:pStyle w:val="BodyText"/>
        <w:rPr>
          <w:sz w:val="20"/>
        </w:rPr>
      </w:pPr>
    </w:p>
    <w:p w14:paraId="437C371E" w14:textId="77777777" w:rsidR="00430DE3" w:rsidRDefault="00430DE3">
      <w:pPr>
        <w:pStyle w:val="BodyText"/>
        <w:spacing w:before="8"/>
        <w:rPr>
          <w:sz w:val="17"/>
        </w:rPr>
      </w:pPr>
    </w:p>
    <w:p w14:paraId="0F5B4A99" w14:textId="77777777" w:rsidR="00430DE3" w:rsidRDefault="008F0850">
      <w:pPr>
        <w:spacing w:line="249" w:lineRule="auto"/>
        <w:ind w:left="120" w:right="172"/>
        <w:rPr>
          <w:b/>
          <w:sz w:val="20"/>
        </w:rPr>
      </w:pPr>
      <w:bookmarkStart w:id="459" w:name="_bookmark82"/>
      <w:bookmarkEnd w:id="459"/>
      <w:r>
        <w:rPr>
          <w:b/>
          <w:w w:val="115"/>
          <w:sz w:val="20"/>
        </w:rPr>
        <w:t xml:space="preserve">Figure 29. Experimental nuclear data informing </w:t>
      </w:r>
      <w:r>
        <w:rPr>
          <w:rFonts w:ascii="Bauhaus 93"/>
          <w:spacing w:val="2"/>
          <w:w w:val="115"/>
          <w:position w:val="7"/>
          <w:sz w:val="14"/>
        </w:rPr>
        <w:t>55</w:t>
      </w:r>
      <w:r>
        <w:rPr>
          <w:b/>
          <w:spacing w:val="2"/>
          <w:w w:val="115"/>
          <w:sz w:val="20"/>
        </w:rPr>
        <w:t xml:space="preserve">Mn </w:t>
      </w:r>
      <w:r>
        <w:rPr>
          <w:b/>
          <w:w w:val="115"/>
          <w:sz w:val="20"/>
        </w:rPr>
        <w:t>(</w:t>
      </w:r>
      <w:proofErr w:type="spellStart"/>
      <w:proofErr w:type="gramStart"/>
      <w:r>
        <w:rPr>
          <w:b/>
          <w:w w:val="115"/>
          <w:sz w:val="20"/>
        </w:rPr>
        <w:t>n,g</w:t>
      </w:r>
      <w:proofErr w:type="spellEnd"/>
      <w:proofErr w:type="gramEnd"/>
      <w:r>
        <w:rPr>
          <w:b/>
          <w:w w:val="115"/>
          <w:sz w:val="20"/>
        </w:rPr>
        <w:t>) reaction in comparison</w:t>
      </w:r>
      <w:r w:rsidR="00DB52C2">
        <w:rPr>
          <w:b/>
          <w:w w:val="115"/>
          <w:sz w:val="20"/>
        </w:rPr>
        <w:t xml:space="preserve"> </w:t>
      </w:r>
      <w:r>
        <w:rPr>
          <w:b/>
          <w:w w:val="115"/>
          <w:sz w:val="20"/>
        </w:rPr>
        <w:t>with</w:t>
      </w:r>
      <w:r>
        <w:rPr>
          <w:b/>
          <w:spacing w:val="29"/>
          <w:w w:val="115"/>
          <w:sz w:val="20"/>
        </w:rPr>
        <w:t xml:space="preserve"> </w:t>
      </w:r>
      <w:r>
        <w:rPr>
          <w:b/>
          <w:w w:val="115"/>
          <w:sz w:val="20"/>
        </w:rPr>
        <w:t>the</w:t>
      </w:r>
      <w:r>
        <w:rPr>
          <w:b/>
          <w:spacing w:val="29"/>
          <w:w w:val="115"/>
          <w:sz w:val="20"/>
        </w:rPr>
        <w:t xml:space="preserve"> </w:t>
      </w:r>
      <w:r>
        <w:rPr>
          <w:b/>
          <w:w w:val="115"/>
          <w:sz w:val="20"/>
        </w:rPr>
        <w:t>evaluated</w:t>
      </w:r>
      <w:r>
        <w:rPr>
          <w:b/>
          <w:spacing w:val="29"/>
          <w:w w:val="115"/>
          <w:sz w:val="20"/>
        </w:rPr>
        <w:t xml:space="preserve"> </w:t>
      </w:r>
      <w:r>
        <w:rPr>
          <w:b/>
          <w:w w:val="115"/>
          <w:sz w:val="20"/>
        </w:rPr>
        <w:t>nuclear</w:t>
      </w:r>
      <w:r>
        <w:rPr>
          <w:b/>
          <w:spacing w:val="29"/>
          <w:w w:val="115"/>
          <w:sz w:val="20"/>
        </w:rPr>
        <w:t xml:space="preserve"> </w:t>
      </w:r>
      <w:r>
        <w:rPr>
          <w:b/>
          <w:w w:val="115"/>
          <w:sz w:val="20"/>
        </w:rPr>
        <w:t>data</w:t>
      </w:r>
      <w:r>
        <w:rPr>
          <w:b/>
          <w:spacing w:val="29"/>
          <w:w w:val="115"/>
          <w:sz w:val="20"/>
        </w:rPr>
        <w:t xml:space="preserve"> </w:t>
      </w:r>
      <w:r>
        <w:rPr>
          <w:b/>
          <w:w w:val="115"/>
          <w:sz w:val="20"/>
        </w:rPr>
        <w:t>contained</w:t>
      </w:r>
      <w:r>
        <w:rPr>
          <w:b/>
          <w:spacing w:val="29"/>
          <w:w w:val="115"/>
          <w:sz w:val="20"/>
        </w:rPr>
        <w:t xml:space="preserve"> </w:t>
      </w:r>
      <w:r>
        <w:rPr>
          <w:b/>
          <w:w w:val="115"/>
          <w:sz w:val="20"/>
        </w:rPr>
        <w:t>in</w:t>
      </w:r>
      <w:r>
        <w:rPr>
          <w:b/>
          <w:spacing w:val="29"/>
          <w:w w:val="115"/>
          <w:sz w:val="20"/>
        </w:rPr>
        <w:t xml:space="preserve"> </w:t>
      </w:r>
      <w:r>
        <w:rPr>
          <w:b/>
          <w:w w:val="115"/>
          <w:sz w:val="20"/>
        </w:rPr>
        <w:t>ENDF/B-VII.1</w:t>
      </w:r>
      <w:r>
        <w:rPr>
          <w:b/>
          <w:spacing w:val="29"/>
          <w:w w:val="115"/>
          <w:sz w:val="20"/>
        </w:rPr>
        <w:t xml:space="preserve"> </w:t>
      </w:r>
      <w:r>
        <w:rPr>
          <w:b/>
          <w:w w:val="115"/>
          <w:sz w:val="20"/>
        </w:rPr>
        <w:t>[</w:t>
      </w:r>
      <w:hyperlink w:anchor="_bookmark134" w:history="1">
        <w:r>
          <w:rPr>
            <w:b/>
            <w:w w:val="115"/>
            <w:sz w:val="20"/>
          </w:rPr>
          <w:t>1</w:t>
        </w:r>
      </w:hyperlink>
      <w:r>
        <w:rPr>
          <w:b/>
          <w:w w:val="115"/>
          <w:sz w:val="20"/>
        </w:rPr>
        <w:t>].</w:t>
      </w:r>
    </w:p>
    <w:p w14:paraId="3C499B1C" w14:textId="77777777" w:rsidR="00430DE3" w:rsidRDefault="00430DE3">
      <w:pPr>
        <w:pStyle w:val="BodyText"/>
        <w:rPr>
          <w:b/>
          <w:sz w:val="20"/>
        </w:rPr>
      </w:pPr>
    </w:p>
    <w:p w14:paraId="6ED05E9B" w14:textId="77777777" w:rsidR="00430DE3" w:rsidRDefault="00430DE3">
      <w:pPr>
        <w:pStyle w:val="BodyText"/>
        <w:spacing w:before="7"/>
        <w:rPr>
          <w:b/>
          <w:sz w:val="17"/>
        </w:rPr>
      </w:pPr>
    </w:p>
    <w:p w14:paraId="4ACA4D8E" w14:textId="77777777" w:rsidR="00430DE3" w:rsidRDefault="008F0850">
      <w:pPr>
        <w:pStyle w:val="BodyText"/>
        <w:spacing w:line="415" w:lineRule="auto"/>
        <w:ind w:left="120"/>
      </w:pPr>
      <w:r>
        <w:rPr>
          <w:w w:val="105"/>
        </w:rPr>
        <w:t xml:space="preserve">matrices assuming a log-normal distribution instead of a normal distribution can produce drastically different results in radiation </w:t>
      </w:r>
      <w:proofErr w:type="gramStart"/>
      <w:r>
        <w:rPr>
          <w:w w:val="105"/>
        </w:rPr>
        <w:t>transport</w:t>
      </w:r>
      <w:r w:rsidR="00DB52C2">
        <w:rPr>
          <w:w w:val="105"/>
        </w:rPr>
        <w:t xml:space="preserve"> </w:t>
      </w:r>
      <w:r>
        <w:rPr>
          <w:w w:val="105"/>
        </w:rPr>
        <w:t xml:space="preserve"> simulations</w:t>
      </w:r>
      <w:proofErr w:type="gramEnd"/>
      <w:r>
        <w:rPr>
          <w:w w:val="105"/>
        </w:rPr>
        <w:t>.</w:t>
      </w:r>
    </w:p>
    <w:p w14:paraId="4E0E1421" w14:textId="77777777" w:rsidR="00430DE3" w:rsidRDefault="00DD3DCA" w:rsidP="008878E6">
      <w:pPr>
        <w:pStyle w:val="BodyText"/>
        <w:spacing w:before="7" w:line="412" w:lineRule="auto"/>
        <w:ind w:left="119" w:right="117" w:firstLine="351"/>
      </w:pPr>
      <w:r>
        <w:rPr>
          <w:noProof/>
        </w:rPr>
        <mc:AlternateContent>
          <mc:Choice Requires="wps">
            <w:drawing>
              <wp:anchor distT="0" distB="0" distL="114300" distR="114300" simplePos="0" relativeHeight="251675136" behindDoc="1" locked="0" layoutInCell="1" allowOverlap="1" wp14:anchorId="524144D8" wp14:editId="2CFAF85F">
                <wp:simplePos x="0" y="0"/>
                <wp:positionH relativeFrom="page">
                  <wp:posOffset>1143000</wp:posOffset>
                </wp:positionH>
                <wp:positionV relativeFrom="paragraph">
                  <wp:posOffset>2402840</wp:posOffset>
                </wp:positionV>
                <wp:extent cx="2194560" cy="0"/>
                <wp:effectExtent l="9525" t="8890" r="5715" b="10160"/>
                <wp:wrapNone/>
                <wp:docPr id="98" name="Lin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9456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DEA988" id="Line 43" o:spid="_x0000_s1026" style="position:absolute;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90pt,189.2pt" to="262.8pt,18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" strokeweight=".14042mm">
                <w10:wrap anchorx="page"/>
              </v:line>
            </w:pict>
          </mc:Fallback>
        </mc:AlternateContent>
      </w:r>
      <w:r w:rsidR="008F0850">
        <w:rPr>
          <w:spacing w:val="-10"/>
          <w:w w:val="110"/>
        </w:rPr>
        <w:t>To</w:t>
      </w:r>
      <w:r w:rsidR="008F0850">
        <w:rPr>
          <w:spacing w:val="-7"/>
          <w:w w:val="110"/>
        </w:rPr>
        <w:t xml:space="preserve"> </w:t>
      </w:r>
      <w:r w:rsidR="008F0850">
        <w:rPr>
          <w:w w:val="110"/>
        </w:rPr>
        <w:t>illustrate</w:t>
      </w:r>
      <w:r w:rsidR="008F0850">
        <w:rPr>
          <w:spacing w:val="-7"/>
          <w:w w:val="110"/>
        </w:rPr>
        <w:t xml:space="preserve"> </w:t>
      </w:r>
      <w:r w:rsidR="008F0850">
        <w:rPr>
          <w:spacing w:val="-3"/>
          <w:w w:val="110"/>
        </w:rPr>
        <w:t>why</w:t>
      </w:r>
      <w:r w:rsidR="008F0850">
        <w:rPr>
          <w:spacing w:val="-7"/>
          <w:w w:val="110"/>
        </w:rPr>
        <w:t xml:space="preserve"> </w:t>
      </w:r>
      <w:r w:rsidR="008F0850">
        <w:rPr>
          <w:w w:val="110"/>
        </w:rPr>
        <w:t>a</w:t>
      </w:r>
      <w:r w:rsidR="008F0850">
        <w:rPr>
          <w:spacing w:val="-7"/>
          <w:w w:val="110"/>
        </w:rPr>
        <w:t xml:space="preserve"> </w:t>
      </w:r>
      <w:r w:rsidR="008F0850">
        <w:rPr>
          <w:w w:val="110"/>
        </w:rPr>
        <w:t>log-normal</w:t>
      </w:r>
      <w:r w:rsidR="008F0850">
        <w:rPr>
          <w:spacing w:val="-7"/>
          <w:w w:val="110"/>
        </w:rPr>
        <w:t xml:space="preserve"> </w:t>
      </w:r>
      <w:r w:rsidR="008F0850">
        <w:rPr>
          <w:w w:val="110"/>
        </w:rPr>
        <w:t>or</w:t>
      </w:r>
      <w:r w:rsidR="008F0850">
        <w:rPr>
          <w:spacing w:val="-7"/>
          <w:w w:val="110"/>
        </w:rPr>
        <w:t xml:space="preserve"> </w:t>
      </w:r>
      <w:r w:rsidR="008F0850">
        <w:rPr>
          <w:w w:val="110"/>
        </w:rPr>
        <w:t>similar</w:t>
      </w:r>
      <w:r w:rsidR="008F0850">
        <w:rPr>
          <w:spacing w:val="-6"/>
          <w:w w:val="110"/>
        </w:rPr>
        <w:t xml:space="preserve"> </w:t>
      </w:r>
      <w:r w:rsidR="008F0850">
        <w:rPr>
          <w:w w:val="110"/>
        </w:rPr>
        <w:t>distribution</w:t>
      </w:r>
      <w:r w:rsidR="008F0850">
        <w:rPr>
          <w:spacing w:val="-7"/>
          <w:w w:val="110"/>
        </w:rPr>
        <w:t xml:space="preserve"> </w:t>
      </w:r>
      <w:r w:rsidR="008F0850">
        <w:rPr>
          <w:spacing w:val="-3"/>
          <w:w w:val="110"/>
        </w:rPr>
        <w:t>may</w:t>
      </w:r>
      <w:r w:rsidR="008F0850">
        <w:rPr>
          <w:spacing w:val="-7"/>
          <w:w w:val="110"/>
        </w:rPr>
        <w:t xml:space="preserve"> </w:t>
      </w:r>
      <w:r w:rsidR="008F0850">
        <w:rPr>
          <w:spacing w:val="3"/>
          <w:w w:val="110"/>
        </w:rPr>
        <w:t>be</w:t>
      </w:r>
      <w:r w:rsidR="008F0850">
        <w:rPr>
          <w:spacing w:val="-7"/>
          <w:w w:val="110"/>
        </w:rPr>
        <w:t xml:space="preserve"> </w:t>
      </w:r>
      <w:r w:rsidR="008F0850">
        <w:rPr>
          <w:w w:val="110"/>
        </w:rPr>
        <w:t>more</w:t>
      </w:r>
      <w:r w:rsidR="008F0850">
        <w:rPr>
          <w:spacing w:val="-7"/>
          <w:w w:val="110"/>
        </w:rPr>
        <w:t xml:space="preserve"> </w:t>
      </w:r>
      <w:r w:rsidR="008F0850">
        <w:rPr>
          <w:w w:val="110"/>
        </w:rPr>
        <w:t>appropriate,</w:t>
      </w:r>
      <w:r w:rsidR="008F0850">
        <w:rPr>
          <w:w w:val="108"/>
        </w:rPr>
        <w:t xml:space="preserve"> </w:t>
      </w:r>
      <w:r w:rsidR="008F0850">
        <w:rPr>
          <w:w w:val="110"/>
        </w:rPr>
        <w:t xml:space="preserve">a Monte Carlo simulation </w:t>
      </w:r>
      <w:r w:rsidR="008F0850">
        <w:rPr>
          <w:spacing w:val="-3"/>
          <w:w w:val="110"/>
        </w:rPr>
        <w:t xml:space="preserve">was </w:t>
      </w:r>
      <w:r w:rsidR="008F0850">
        <w:rPr>
          <w:w w:val="110"/>
        </w:rPr>
        <w:t>conducted simulating darts thrown on a</w:t>
      </w:r>
      <w:r w:rsidR="008F0850">
        <w:rPr>
          <w:spacing w:val="9"/>
          <w:w w:val="110"/>
        </w:rPr>
        <w:t xml:space="preserve"> </w:t>
      </w:r>
      <w:r w:rsidR="008F0850">
        <w:rPr>
          <w:w w:val="110"/>
        </w:rPr>
        <w:t>board</w:t>
      </w:r>
      <w:r w:rsidR="008F0850">
        <w:rPr>
          <w:spacing w:val="1"/>
          <w:w w:val="110"/>
        </w:rPr>
        <w:t xml:space="preserve"> </w:t>
      </w:r>
      <w:r w:rsidR="008F0850">
        <w:rPr>
          <w:w w:val="110"/>
        </w:rPr>
        <w:t>with</w:t>
      </w:r>
      <w:r w:rsidR="008F0850">
        <w:rPr>
          <w:w w:val="106"/>
        </w:rPr>
        <w:t xml:space="preserve"> </w:t>
      </w:r>
      <w:r w:rsidR="008F0850">
        <w:rPr>
          <w:w w:val="110"/>
        </w:rPr>
        <w:t xml:space="preserve">a mean </w:t>
      </w:r>
      <w:r w:rsidR="008F0850">
        <w:rPr>
          <w:spacing w:val="-3"/>
          <w:w w:val="110"/>
        </w:rPr>
        <w:t xml:space="preserve">value </w:t>
      </w:r>
      <w:r w:rsidR="008F0850">
        <w:rPr>
          <w:w w:val="110"/>
        </w:rPr>
        <w:t>in the x and y Cartesian coordinates of 0.5. This</w:t>
      </w:r>
      <w:r w:rsidR="008F0850">
        <w:rPr>
          <w:spacing w:val="3"/>
          <w:w w:val="110"/>
        </w:rPr>
        <w:t xml:space="preserve"> </w:t>
      </w:r>
      <w:r w:rsidR="008F0850">
        <w:rPr>
          <w:w w:val="110"/>
        </w:rPr>
        <w:t>example</w:t>
      </w:r>
      <w:r w:rsidR="008F0850">
        <w:rPr>
          <w:spacing w:val="11"/>
          <w:w w:val="110"/>
        </w:rPr>
        <w:t xml:space="preserve"> </w:t>
      </w:r>
      <w:r w:rsidR="008F0850">
        <w:rPr>
          <w:w w:val="110"/>
        </w:rPr>
        <w:t>assumes</w:t>
      </w:r>
      <w:r w:rsidR="008F0850">
        <w:rPr>
          <w:w w:val="102"/>
        </w:rPr>
        <w:t xml:space="preserve"> </w:t>
      </w:r>
      <w:r w:rsidR="008F0850">
        <w:rPr>
          <w:w w:val="110"/>
        </w:rPr>
        <w:t>negative</w:t>
      </w:r>
      <w:r w:rsidR="008F0850">
        <w:rPr>
          <w:spacing w:val="-25"/>
          <w:w w:val="110"/>
        </w:rPr>
        <w:t xml:space="preserve"> </w:t>
      </w:r>
      <w:r w:rsidR="008F0850">
        <w:rPr>
          <w:spacing w:val="-3"/>
          <w:w w:val="110"/>
        </w:rPr>
        <w:t>values</w:t>
      </w:r>
      <w:r w:rsidR="008F0850">
        <w:rPr>
          <w:spacing w:val="-25"/>
          <w:w w:val="110"/>
        </w:rPr>
        <w:t xml:space="preserve"> </w:t>
      </w:r>
      <w:r w:rsidR="008F0850">
        <w:rPr>
          <w:w w:val="110"/>
        </w:rPr>
        <w:t>are</w:t>
      </w:r>
      <w:r w:rsidR="008F0850">
        <w:rPr>
          <w:spacing w:val="-25"/>
          <w:w w:val="110"/>
        </w:rPr>
        <w:t xml:space="preserve"> </w:t>
      </w:r>
      <w:r w:rsidR="008F0850">
        <w:rPr>
          <w:w w:val="110"/>
        </w:rPr>
        <w:t>a</w:t>
      </w:r>
      <w:r w:rsidR="008F0850">
        <w:rPr>
          <w:spacing w:val="-25"/>
          <w:w w:val="110"/>
        </w:rPr>
        <w:t xml:space="preserve"> </w:t>
      </w:r>
      <w:r w:rsidR="008F0850">
        <w:rPr>
          <w:w w:val="110"/>
        </w:rPr>
        <w:t>non-physical</w:t>
      </w:r>
      <w:r w:rsidR="008F0850">
        <w:rPr>
          <w:spacing w:val="-25"/>
          <w:w w:val="110"/>
        </w:rPr>
        <w:t xml:space="preserve"> </w:t>
      </w:r>
      <w:r w:rsidR="008F0850">
        <w:rPr>
          <w:spacing w:val="-4"/>
          <w:w w:val="110"/>
        </w:rPr>
        <w:t>quantity.</w:t>
      </w:r>
      <w:r w:rsidR="008F0850">
        <w:rPr>
          <w:spacing w:val="-11"/>
          <w:w w:val="110"/>
        </w:rPr>
        <w:t xml:space="preserve"> </w:t>
      </w:r>
      <w:r w:rsidR="008F0850">
        <w:rPr>
          <w:w w:val="110"/>
        </w:rPr>
        <w:t>Three</w:t>
      </w:r>
      <w:r w:rsidR="008F0850">
        <w:rPr>
          <w:spacing w:val="-25"/>
          <w:w w:val="110"/>
        </w:rPr>
        <w:t xml:space="preserve"> </w:t>
      </w:r>
      <w:r w:rsidR="008F0850">
        <w:rPr>
          <w:w w:val="110"/>
        </w:rPr>
        <w:t>distributions</w:t>
      </w:r>
      <w:r w:rsidR="008F0850">
        <w:rPr>
          <w:spacing w:val="-25"/>
          <w:w w:val="110"/>
        </w:rPr>
        <w:t xml:space="preserve"> </w:t>
      </w:r>
      <w:r w:rsidR="008F0850">
        <w:rPr>
          <w:w w:val="110"/>
        </w:rPr>
        <w:t>were</w:t>
      </w:r>
      <w:r w:rsidR="008F0850">
        <w:rPr>
          <w:spacing w:val="-25"/>
          <w:w w:val="110"/>
        </w:rPr>
        <w:t xml:space="preserve"> </w:t>
      </w:r>
      <w:r w:rsidR="008F0850">
        <w:rPr>
          <w:w w:val="110"/>
        </w:rPr>
        <w:t>compared</w:t>
      </w:r>
      <w:r w:rsidR="008F0850">
        <w:rPr>
          <w:spacing w:val="-25"/>
          <w:w w:val="110"/>
        </w:rPr>
        <w:t xml:space="preserve"> </w:t>
      </w:r>
      <w:r w:rsidR="008F0850">
        <w:rPr>
          <w:spacing w:val="-4"/>
          <w:w w:val="110"/>
        </w:rPr>
        <w:t>over</w:t>
      </w:r>
      <w:r w:rsidR="008F0850">
        <w:rPr>
          <w:w w:val="104"/>
        </w:rPr>
        <w:t xml:space="preserve"> </w:t>
      </w:r>
      <w:r w:rsidR="008F0850">
        <w:rPr>
          <w:w w:val="110"/>
        </w:rPr>
        <w:t>varying</w:t>
      </w:r>
      <w:r w:rsidR="008F0850">
        <w:rPr>
          <w:spacing w:val="-22"/>
          <w:w w:val="110"/>
        </w:rPr>
        <w:t xml:space="preserve"> </w:t>
      </w:r>
      <w:r w:rsidR="008F0850">
        <w:rPr>
          <w:spacing w:val="-3"/>
          <w:w w:val="110"/>
        </w:rPr>
        <w:t>uncertainty,</w:t>
      </w:r>
      <w:r w:rsidR="008F0850">
        <w:rPr>
          <w:spacing w:val="-22"/>
          <w:w w:val="110"/>
        </w:rPr>
        <w:t xml:space="preserve"> </w:t>
      </w:r>
      <w:r w:rsidR="008F0850">
        <w:rPr>
          <w:w w:val="110"/>
        </w:rPr>
        <w:t>a</w:t>
      </w:r>
      <w:r w:rsidR="008F0850">
        <w:rPr>
          <w:spacing w:val="-22"/>
          <w:w w:val="110"/>
        </w:rPr>
        <w:t xml:space="preserve"> </w:t>
      </w:r>
      <w:r w:rsidR="008F0850">
        <w:rPr>
          <w:w w:val="110"/>
        </w:rPr>
        <w:t>normal</w:t>
      </w:r>
      <w:r w:rsidR="008F0850">
        <w:rPr>
          <w:spacing w:val="-23"/>
          <w:w w:val="110"/>
        </w:rPr>
        <w:t xml:space="preserve"> </w:t>
      </w:r>
      <w:r w:rsidR="008F0850">
        <w:rPr>
          <w:w w:val="110"/>
        </w:rPr>
        <w:t>distribution,</w:t>
      </w:r>
      <w:r w:rsidR="008F0850">
        <w:rPr>
          <w:spacing w:val="-22"/>
          <w:w w:val="110"/>
        </w:rPr>
        <w:t xml:space="preserve"> </w:t>
      </w:r>
      <w:r w:rsidR="008F0850">
        <w:rPr>
          <w:w w:val="110"/>
        </w:rPr>
        <w:t>a</w:t>
      </w:r>
      <w:r w:rsidR="008F0850">
        <w:rPr>
          <w:spacing w:val="-22"/>
          <w:w w:val="110"/>
        </w:rPr>
        <w:t xml:space="preserve"> </w:t>
      </w:r>
      <w:r w:rsidR="008F0850">
        <w:rPr>
          <w:w w:val="110"/>
        </w:rPr>
        <w:t>normal</w:t>
      </w:r>
      <w:r w:rsidR="008F0850">
        <w:rPr>
          <w:spacing w:val="-23"/>
          <w:w w:val="110"/>
        </w:rPr>
        <w:t xml:space="preserve"> </w:t>
      </w:r>
      <w:r w:rsidR="008F0850">
        <w:rPr>
          <w:w w:val="110"/>
        </w:rPr>
        <w:t>distribution</w:t>
      </w:r>
      <w:r w:rsidR="008F0850">
        <w:rPr>
          <w:spacing w:val="-23"/>
          <w:w w:val="110"/>
        </w:rPr>
        <w:t xml:space="preserve"> </w:t>
      </w:r>
      <w:r w:rsidR="008F0850">
        <w:rPr>
          <w:w w:val="110"/>
        </w:rPr>
        <w:t>with</w:t>
      </w:r>
      <w:r w:rsidR="008F0850">
        <w:rPr>
          <w:spacing w:val="-22"/>
          <w:w w:val="110"/>
        </w:rPr>
        <w:t xml:space="preserve"> </w:t>
      </w:r>
      <w:r w:rsidR="008F0850">
        <w:rPr>
          <w:w w:val="110"/>
        </w:rPr>
        <w:t>negative</w:t>
      </w:r>
      <w:r w:rsidR="008F0850">
        <w:rPr>
          <w:spacing w:val="-22"/>
          <w:w w:val="110"/>
        </w:rPr>
        <w:t xml:space="preserve"> </w:t>
      </w:r>
      <w:r w:rsidR="008F0850">
        <w:rPr>
          <w:w w:val="110"/>
        </w:rPr>
        <w:t>num-</w:t>
      </w:r>
      <w:r w:rsidR="008F0850">
        <w:rPr>
          <w:w w:val="104"/>
        </w:rPr>
        <w:t xml:space="preserve"> </w:t>
      </w:r>
      <w:proofErr w:type="spellStart"/>
      <w:r w:rsidR="008F0850">
        <w:rPr>
          <w:w w:val="110"/>
        </w:rPr>
        <w:t>bers</w:t>
      </w:r>
      <w:proofErr w:type="spellEnd"/>
      <w:r w:rsidR="008F0850">
        <w:rPr>
          <w:w w:val="110"/>
        </w:rPr>
        <w:t xml:space="preserve"> rejected as is done with the multivariate normal distribution approach,</w:t>
      </w:r>
      <w:r w:rsidR="008F0850">
        <w:rPr>
          <w:spacing w:val="7"/>
          <w:w w:val="110"/>
        </w:rPr>
        <w:t xml:space="preserve"> </w:t>
      </w:r>
      <w:r w:rsidR="008F0850">
        <w:rPr>
          <w:w w:val="110"/>
        </w:rPr>
        <w:t>and</w:t>
      </w:r>
      <w:r w:rsidR="008F0850">
        <w:rPr>
          <w:spacing w:val="6"/>
          <w:w w:val="110"/>
        </w:rPr>
        <w:t xml:space="preserve"> </w:t>
      </w:r>
      <w:r w:rsidR="008F0850">
        <w:rPr>
          <w:w w:val="110"/>
        </w:rPr>
        <w:t>a</w:t>
      </w:r>
      <w:r w:rsidR="008F0850">
        <w:rPr>
          <w:w w:val="109"/>
        </w:rPr>
        <w:t xml:space="preserve"> </w:t>
      </w:r>
      <w:r w:rsidR="008F0850">
        <w:rPr>
          <w:w w:val="110"/>
        </w:rPr>
        <w:t>log-normal distribution</w:t>
      </w:r>
      <w:hyperlink w:anchor="_bookmark1" w:history="1">
        <w:r w:rsidR="008F0850">
          <w:rPr>
            <w:w w:val="110"/>
            <w:position w:val="9"/>
            <w:sz w:val="16"/>
          </w:rPr>
          <w:t>1</w:t>
        </w:r>
      </w:hyperlink>
      <w:r w:rsidR="008F0850">
        <w:rPr>
          <w:w w:val="110"/>
        </w:rPr>
        <w:t>. The mean dart position and mean radius</w:t>
      </w:r>
      <w:r w:rsidR="008F0850">
        <w:rPr>
          <w:spacing w:val="-37"/>
          <w:w w:val="110"/>
        </w:rPr>
        <w:t xml:space="preserve"> </w:t>
      </w:r>
      <w:r w:rsidR="008F0850">
        <w:rPr>
          <w:w w:val="110"/>
        </w:rPr>
        <w:t>were</w:t>
      </w:r>
      <w:r w:rsidR="008F0850">
        <w:rPr>
          <w:spacing w:val="-8"/>
          <w:w w:val="110"/>
        </w:rPr>
        <w:t xml:space="preserve"> </w:t>
      </w:r>
      <w:r w:rsidR="008F0850">
        <w:rPr>
          <w:w w:val="110"/>
        </w:rPr>
        <w:t>compared,</w:t>
      </w:r>
      <w:r w:rsidR="008F0850">
        <w:rPr>
          <w:w w:val="104"/>
        </w:rPr>
        <w:t xml:space="preserve"> </w:t>
      </w:r>
      <w:r w:rsidR="008F0850">
        <w:rPr>
          <w:w w:val="110"/>
        </w:rPr>
        <w:t xml:space="preserve">and the outcome is shown in </w:t>
      </w:r>
      <w:r w:rsidR="008F0850">
        <w:rPr>
          <w:spacing w:val="-4"/>
          <w:w w:val="110"/>
        </w:rPr>
        <w:t xml:space="preserve">Table </w:t>
      </w:r>
      <w:hyperlink w:anchor="_bookmark84" w:history="1">
        <w:r w:rsidR="008F0850">
          <w:rPr>
            <w:w w:val="110"/>
          </w:rPr>
          <w:t>3</w:t>
        </w:r>
      </w:hyperlink>
      <w:r w:rsidR="008F0850">
        <w:rPr>
          <w:w w:val="110"/>
        </w:rPr>
        <w:t>.</w:t>
      </w:r>
      <w:r w:rsidR="00DB52C2">
        <w:rPr>
          <w:w w:val="110"/>
        </w:rPr>
        <w:t xml:space="preserve"> </w:t>
      </w:r>
      <w:r w:rsidR="008F0850">
        <w:rPr>
          <w:w w:val="110"/>
        </w:rPr>
        <w:t>The distribution of darts is shown in</w:t>
      </w:r>
      <w:r w:rsidR="008F0850">
        <w:rPr>
          <w:spacing w:val="-15"/>
          <w:w w:val="110"/>
        </w:rPr>
        <w:t xml:space="preserve"> </w:t>
      </w:r>
      <w:r w:rsidR="008F0850">
        <w:rPr>
          <w:w w:val="110"/>
        </w:rPr>
        <w:t>Figure</w:t>
      </w:r>
    </w:p>
    <w:p w14:paraId="0D272423" w14:textId="77777777" w:rsidR="00430DE3" w:rsidRDefault="008F0850">
      <w:pPr>
        <w:spacing w:line="229" w:lineRule="exact"/>
        <w:ind w:left="389"/>
        <w:rPr>
          <w:sz w:val="20"/>
        </w:rPr>
      </w:pPr>
      <w:r>
        <w:rPr>
          <w:rFonts w:ascii="Bauhaus 93"/>
          <w:spacing w:val="2"/>
          <w:w w:val="110"/>
          <w:position w:val="7"/>
          <w:sz w:val="14"/>
        </w:rPr>
        <w:t>1</w:t>
      </w:r>
      <w:r>
        <w:rPr>
          <w:spacing w:val="2"/>
          <w:w w:val="110"/>
          <w:sz w:val="20"/>
        </w:rPr>
        <w:t>The</w:t>
      </w:r>
      <w:r>
        <w:rPr>
          <w:spacing w:val="-23"/>
          <w:w w:val="110"/>
          <w:sz w:val="20"/>
        </w:rPr>
        <w:t xml:space="preserve"> </w:t>
      </w:r>
      <w:r>
        <w:rPr>
          <w:w w:val="110"/>
          <w:sz w:val="20"/>
        </w:rPr>
        <w:t>SCALE</w:t>
      </w:r>
      <w:r>
        <w:rPr>
          <w:spacing w:val="-23"/>
          <w:w w:val="110"/>
          <w:sz w:val="20"/>
        </w:rPr>
        <w:t xml:space="preserve"> </w:t>
      </w:r>
      <w:r>
        <w:rPr>
          <w:w w:val="110"/>
          <w:sz w:val="20"/>
        </w:rPr>
        <w:t>Sampler</w:t>
      </w:r>
      <w:r>
        <w:rPr>
          <w:spacing w:val="-23"/>
          <w:w w:val="110"/>
          <w:sz w:val="20"/>
        </w:rPr>
        <w:t xml:space="preserve"> </w:t>
      </w:r>
      <w:r>
        <w:rPr>
          <w:w w:val="110"/>
          <w:sz w:val="20"/>
        </w:rPr>
        <w:t>sequence</w:t>
      </w:r>
      <w:r>
        <w:rPr>
          <w:spacing w:val="-23"/>
          <w:w w:val="110"/>
          <w:sz w:val="20"/>
        </w:rPr>
        <w:t xml:space="preserve"> </w:t>
      </w:r>
      <w:r>
        <w:rPr>
          <w:w w:val="110"/>
          <w:sz w:val="20"/>
        </w:rPr>
        <w:t>utilizes</w:t>
      </w:r>
      <w:r>
        <w:rPr>
          <w:spacing w:val="-23"/>
          <w:w w:val="110"/>
          <w:sz w:val="20"/>
        </w:rPr>
        <w:t xml:space="preserve"> </w:t>
      </w:r>
      <w:r>
        <w:rPr>
          <w:w w:val="110"/>
          <w:sz w:val="20"/>
        </w:rPr>
        <w:t>a</w:t>
      </w:r>
      <w:r>
        <w:rPr>
          <w:spacing w:val="-23"/>
          <w:w w:val="110"/>
          <w:sz w:val="20"/>
        </w:rPr>
        <w:t xml:space="preserve"> </w:t>
      </w:r>
      <w:r>
        <w:rPr>
          <w:w w:val="110"/>
          <w:sz w:val="20"/>
        </w:rPr>
        <w:t>multivariate</w:t>
      </w:r>
      <w:r>
        <w:rPr>
          <w:spacing w:val="-23"/>
          <w:w w:val="110"/>
          <w:sz w:val="20"/>
        </w:rPr>
        <w:t xml:space="preserve"> </w:t>
      </w:r>
      <w:r>
        <w:rPr>
          <w:w w:val="110"/>
          <w:sz w:val="20"/>
        </w:rPr>
        <w:t>normal</w:t>
      </w:r>
      <w:r>
        <w:rPr>
          <w:spacing w:val="-23"/>
          <w:w w:val="110"/>
          <w:sz w:val="20"/>
        </w:rPr>
        <w:t xml:space="preserve"> </w:t>
      </w:r>
      <w:r>
        <w:rPr>
          <w:w w:val="110"/>
          <w:sz w:val="20"/>
        </w:rPr>
        <w:t>distribution</w:t>
      </w:r>
      <w:r>
        <w:rPr>
          <w:spacing w:val="-23"/>
          <w:w w:val="110"/>
          <w:sz w:val="20"/>
        </w:rPr>
        <w:t xml:space="preserve"> </w:t>
      </w:r>
      <w:r>
        <w:rPr>
          <w:w w:val="110"/>
          <w:sz w:val="20"/>
        </w:rPr>
        <w:t>with</w:t>
      </w:r>
      <w:r>
        <w:rPr>
          <w:spacing w:val="-23"/>
          <w:w w:val="110"/>
          <w:sz w:val="20"/>
        </w:rPr>
        <w:t xml:space="preserve"> </w:t>
      </w:r>
      <w:r>
        <w:rPr>
          <w:w w:val="110"/>
          <w:sz w:val="20"/>
        </w:rPr>
        <w:t>negative</w:t>
      </w:r>
      <w:r>
        <w:rPr>
          <w:spacing w:val="-23"/>
          <w:w w:val="110"/>
          <w:sz w:val="20"/>
        </w:rPr>
        <w:t xml:space="preserve"> </w:t>
      </w:r>
      <w:r>
        <w:rPr>
          <w:w w:val="110"/>
          <w:sz w:val="20"/>
        </w:rPr>
        <w:t>numbers</w:t>
      </w:r>
    </w:p>
    <w:p w14:paraId="31A206A4" w14:textId="77777777" w:rsidR="00430DE3" w:rsidRDefault="008F0850">
      <w:pPr>
        <w:spacing w:before="9"/>
        <w:ind w:left="120"/>
        <w:rPr>
          <w:sz w:val="20"/>
        </w:rPr>
      </w:pPr>
      <w:r>
        <w:rPr>
          <w:w w:val="110"/>
          <w:sz w:val="20"/>
        </w:rPr>
        <w:t>rejected and reassigned.</w:t>
      </w:r>
    </w:p>
    <w:p w14:paraId="2FE596B3" w14:textId="77777777" w:rsidR="00430DE3" w:rsidRDefault="00430DE3">
      <w:pPr>
        <w:rPr>
          <w:sz w:val="20"/>
        </w:rPr>
        <w:sectPr w:rsidR="00430DE3">
          <w:pgSz w:w="12240" w:h="15840"/>
          <w:pgMar w:top="1440" w:right="1680" w:bottom="1380" w:left="1680" w:header="0" w:footer="1182" w:gutter="0"/>
          <w:cols w:space="720"/>
        </w:sectPr>
      </w:pPr>
    </w:p>
    <w:p w14:paraId="15D311B2" w14:textId="77777777" w:rsidR="00430DE3" w:rsidRDefault="002363D0">
      <w:pPr>
        <w:pStyle w:val="BodyText"/>
        <w:spacing w:before="35"/>
        <w:ind w:left="100"/>
        <w:jc w:val="both"/>
      </w:pPr>
      <w:hyperlink w:anchor="_bookmark83" w:history="1">
        <w:r w:rsidR="008F0850">
          <w:t>30</w:t>
        </w:r>
      </w:hyperlink>
      <w:r w:rsidR="008F0850">
        <w:t>.</w:t>
      </w:r>
    </w:p>
    <w:p w14:paraId="5D5A83C6" w14:textId="77777777" w:rsidR="00430DE3" w:rsidRDefault="008F0850">
      <w:pPr>
        <w:pStyle w:val="BodyText"/>
        <w:spacing w:before="5"/>
        <w:rPr>
          <w:sz w:val="14"/>
        </w:rPr>
      </w:pPr>
      <w:r>
        <w:rPr>
          <w:noProof/>
        </w:rPr>
        <w:drawing>
          <wp:anchor distT="0" distB="0" distL="0" distR="0" simplePos="0" relativeHeight="251612672" behindDoc="0" locked="0" layoutInCell="1" allowOverlap="1" wp14:anchorId="33172F8D" wp14:editId="1B88024D">
            <wp:simplePos x="0" y="0"/>
            <wp:positionH relativeFrom="page">
              <wp:posOffset>1143000</wp:posOffset>
            </wp:positionH>
            <wp:positionV relativeFrom="paragraph">
              <wp:posOffset>130350</wp:posOffset>
            </wp:positionV>
            <wp:extent cx="5527548" cy="1865376"/>
            <wp:effectExtent l="0" t="0" r="0" b="0"/>
            <wp:wrapTopAndBottom/>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44" cstate="print"/>
                    <a:stretch>
                      <a:fillRect/>
                    </a:stretch>
                  </pic:blipFill>
                  <pic:spPr>
                    <a:xfrm>
                      <a:off x="0" y="0"/>
                      <a:ext cx="5527548" cy="1865376"/>
                    </a:xfrm>
                    <a:prstGeom prst="rect">
                      <a:avLst/>
                    </a:prstGeom>
                  </pic:spPr>
                </pic:pic>
              </a:graphicData>
            </a:graphic>
          </wp:anchor>
        </w:drawing>
      </w:r>
    </w:p>
    <w:p w14:paraId="747E1FEA" w14:textId="77777777" w:rsidR="00430DE3" w:rsidRDefault="008F0850">
      <w:pPr>
        <w:spacing w:before="129" w:line="249" w:lineRule="auto"/>
        <w:ind w:left="100" w:right="119"/>
        <w:jc w:val="both"/>
        <w:rPr>
          <w:b/>
          <w:sz w:val="20"/>
        </w:rPr>
      </w:pPr>
      <w:bookmarkStart w:id="460" w:name="_bookmark83"/>
      <w:bookmarkEnd w:id="460"/>
      <w:r>
        <w:rPr>
          <w:b/>
          <w:w w:val="115"/>
          <w:sz w:val="20"/>
        </w:rPr>
        <w:t>Figure 30. Normal, normal with rejected negatives,</w:t>
      </w:r>
      <w:r w:rsidR="00DB52C2">
        <w:rPr>
          <w:b/>
          <w:w w:val="115"/>
          <w:sz w:val="20"/>
        </w:rPr>
        <w:t xml:space="preserve"> </w:t>
      </w:r>
      <w:r>
        <w:rPr>
          <w:b/>
          <w:w w:val="115"/>
          <w:sz w:val="20"/>
        </w:rPr>
        <w:t>and log-normal distribution of</w:t>
      </w:r>
      <w:r w:rsidR="00DB52C2">
        <w:rPr>
          <w:b/>
          <w:w w:val="115"/>
          <w:sz w:val="20"/>
        </w:rPr>
        <w:t xml:space="preserve"> </w:t>
      </w:r>
      <w:r>
        <w:rPr>
          <w:b/>
          <w:w w:val="115"/>
          <w:sz w:val="20"/>
        </w:rPr>
        <w:t xml:space="preserve">darts in example Monte Carlo simulation with a mean </w:t>
      </w:r>
      <w:r>
        <w:rPr>
          <w:b/>
          <w:spacing w:val="-3"/>
          <w:w w:val="115"/>
          <w:sz w:val="20"/>
        </w:rPr>
        <w:t xml:space="preserve">value </w:t>
      </w:r>
      <w:r>
        <w:rPr>
          <w:b/>
          <w:w w:val="115"/>
          <w:sz w:val="20"/>
        </w:rPr>
        <w:t xml:space="preserve">of 0.5 in the x and y Cartesian directions and an position uncertainty of 100% in </w:t>
      </w:r>
      <w:proofErr w:type="gramStart"/>
      <w:r>
        <w:rPr>
          <w:b/>
          <w:w w:val="115"/>
          <w:sz w:val="20"/>
        </w:rPr>
        <w:t>each</w:t>
      </w:r>
      <w:r w:rsidR="00DB52C2">
        <w:rPr>
          <w:b/>
          <w:w w:val="115"/>
          <w:sz w:val="20"/>
        </w:rPr>
        <w:t xml:space="preserve"> </w:t>
      </w:r>
      <w:r>
        <w:rPr>
          <w:b/>
          <w:spacing w:val="38"/>
          <w:w w:val="115"/>
          <w:sz w:val="20"/>
        </w:rPr>
        <w:t xml:space="preserve"> </w:t>
      </w:r>
      <w:r>
        <w:rPr>
          <w:b/>
          <w:w w:val="115"/>
          <w:sz w:val="20"/>
        </w:rPr>
        <w:t>direction</w:t>
      </w:r>
      <w:proofErr w:type="gramEnd"/>
      <w:r>
        <w:rPr>
          <w:b/>
          <w:w w:val="115"/>
          <w:sz w:val="20"/>
        </w:rPr>
        <w:t>.</w:t>
      </w:r>
    </w:p>
    <w:p w14:paraId="259B3DCF" w14:textId="77777777" w:rsidR="00430DE3" w:rsidRDefault="00430DE3">
      <w:pPr>
        <w:pStyle w:val="BodyText"/>
        <w:rPr>
          <w:b/>
          <w:sz w:val="20"/>
        </w:rPr>
      </w:pPr>
    </w:p>
    <w:p w14:paraId="4F9EF3F5" w14:textId="77777777" w:rsidR="00430DE3" w:rsidRDefault="00430DE3">
      <w:pPr>
        <w:pStyle w:val="BodyText"/>
        <w:spacing w:before="8"/>
        <w:rPr>
          <w:b/>
        </w:rPr>
      </w:pPr>
    </w:p>
    <w:p w14:paraId="2001DBF7" w14:textId="77777777" w:rsidR="00430DE3" w:rsidRDefault="008F0850">
      <w:pPr>
        <w:spacing w:before="1" w:line="249" w:lineRule="auto"/>
        <w:ind w:left="100" w:right="118"/>
        <w:jc w:val="both"/>
        <w:rPr>
          <w:b/>
          <w:sz w:val="20"/>
        </w:rPr>
      </w:pPr>
      <w:bookmarkStart w:id="461" w:name="_bookmark84"/>
      <w:bookmarkEnd w:id="461"/>
      <w:r>
        <w:rPr>
          <w:b/>
          <w:w w:val="115"/>
          <w:sz w:val="20"/>
        </w:rPr>
        <w:t>Table 3. Monte Carlo Darts results with normal, normal with rejected negative values, and log-normal distributions.</w:t>
      </w:r>
    </w:p>
    <w:p w14:paraId="02606408" w14:textId="77777777" w:rsidR="00430DE3" w:rsidRDefault="00430DE3">
      <w:pPr>
        <w:pStyle w:val="BodyText"/>
        <w:rPr>
          <w:b/>
          <w:sz w:val="19"/>
        </w:rPr>
      </w:pPr>
    </w:p>
    <w:tbl>
      <w:tblPr>
        <w:tblW w:w="0" w:type="auto"/>
        <w:tblInd w:w="1264"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494"/>
        <w:gridCol w:w="1422"/>
        <w:gridCol w:w="1967"/>
        <w:gridCol w:w="1422"/>
      </w:tblGrid>
      <w:tr w:rsidR="00430DE3" w14:paraId="3E7EE145" w14:textId="77777777">
        <w:trPr>
          <w:trHeight w:hRule="exact" w:val="347"/>
        </w:trPr>
        <w:tc>
          <w:tcPr>
            <w:tcW w:w="1494" w:type="dxa"/>
          </w:tcPr>
          <w:p w14:paraId="46EA3D74" w14:textId="77777777" w:rsidR="00430DE3" w:rsidRDefault="008F0850">
            <w:pPr>
              <w:pStyle w:val="TableParagraph"/>
              <w:ind w:right="113"/>
              <w:rPr>
                <w:sz w:val="24"/>
              </w:rPr>
            </w:pPr>
            <w:r>
              <w:rPr>
                <w:w w:val="105"/>
                <w:sz w:val="24"/>
              </w:rPr>
              <w:t>Distribution</w:t>
            </w:r>
          </w:p>
        </w:tc>
        <w:tc>
          <w:tcPr>
            <w:tcW w:w="1422" w:type="dxa"/>
          </w:tcPr>
          <w:p w14:paraId="23446DFA" w14:textId="77777777" w:rsidR="00430DE3" w:rsidRDefault="008F0850">
            <w:pPr>
              <w:pStyle w:val="TableParagraph"/>
              <w:ind w:left="326"/>
              <w:jc w:val="left"/>
              <w:rPr>
                <w:sz w:val="24"/>
              </w:rPr>
            </w:pPr>
            <w:r>
              <w:rPr>
                <w:w w:val="105"/>
                <w:sz w:val="24"/>
              </w:rPr>
              <w:t>Normal</w:t>
            </w:r>
          </w:p>
        </w:tc>
        <w:tc>
          <w:tcPr>
            <w:tcW w:w="1967" w:type="dxa"/>
          </w:tcPr>
          <w:p w14:paraId="133BCA58" w14:textId="77777777" w:rsidR="00430DE3" w:rsidRDefault="008F0850">
            <w:pPr>
              <w:pStyle w:val="TableParagraph"/>
              <w:ind w:left="102" w:right="102"/>
              <w:rPr>
                <w:sz w:val="24"/>
              </w:rPr>
            </w:pPr>
            <w:r>
              <w:rPr>
                <w:w w:val="105"/>
                <w:sz w:val="24"/>
              </w:rPr>
              <w:t>Normal Rejected</w:t>
            </w:r>
          </w:p>
        </w:tc>
        <w:tc>
          <w:tcPr>
            <w:tcW w:w="1422" w:type="dxa"/>
          </w:tcPr>
          <w:p w14:paraId="77CE401F" w14:textId="77777777" w:rsidR="00430DE3" w:rsidRDefault="008F0850">
            <w:pPr>
              <w:pStyle w:val="TableParagraph"/>
              <w:ind w:left="103" w:right="103"/>
              <w:rPr>
                <w:sz w:val="24"/>
              </w:rPr>
            </w:pPr>
            <w:r>
              <w:rPr>
                <w:sz w:val="24"/>
              </w:rPr>
              <w:t>Log-normal</w:t>
            </w:r>
          </w:p>
        </w:tc>
      </w:tr>
      <w:tr w:rsidR="00430DE3" w14:paraId="7E44484C" w14:textId="77777777">
        <w:trPr>
          <w:trHeight w:hRule="exact" w:val="347"/>
        </w:trPr>
        <w:tc>
          <w:tcPr>
            <w:tcW w:w="6304" w:type="dxa"/>
            <w:gridSpan w:val="4"/>
          </w:tcPr>
          <w:p w14:paraId="2494DF39" w14:textId="77777777" w:rsidR="00430DE3" w:rsidRDefault="008F0850">
            <w:pPr>
              <w:pStyle w:val="TableParagraph"/>
              <w:spacing w:before="26"/>
              <w:ind w:left="2257" w:right="2257"/>
              <w:rPr>
                <w:sz w:val="24"/>
              </w:rPr>
            </w:pPr>
            <w:r>
              <w:rPr>
                <w:rFonts w:ascii="Bookman Old Style" w:hAnsi="Bookman Old Style"/>
                <w:i/>
                <w:w w:val="110"/>
                <w:sz w:val="24"/>
              </w:rPr>
              <w:t xml:space="preserve">µ </w:t>
            </w:r>
            <w:r>
              <w:rPr>
                <w:w w:val="115"/>
                <w:sz w:val="24"/>
              </w:rPr>
              <w:t xml:space="preserve">= </w:t>
            </w:r>
            <w:r>
              <w:rPr>
                <w:w w:val="110"/>
                <w:sz w:val="24"/>
              </w:rPr>
              <w:t xml:space="preserve">0.5 </w:t>
            </w:r>
            <w:r>
              <w:rPr>
                <w:rFonts w:ascii="Bookman Old Style" w:hAnsi="Bookman Old Style"/>
                <w:i/>
                <w:w w:val="110"/>
                <w:sz w:val="24"/>
              </w:rPr>
              <w:t xml:space="preserve">σ </w:t>
            </w:r>
            <w:r>
              <w:rPr>
                <w:w w:val="115"/>
                <w:sz w:val="24"/>
              </w:rPr>
              <w:t xml:space="preserve">= </w:t>
            </w:r>
            <w:r>
              <w:rPr>
                <w:w w:val="110"/>
                <w:sz w:val="24"/>
              </w:rPr>
              <w:t>0.5</w:t>
            </w:r>
          </w:p>
        </w:tc>
      </w:tr>
      <w:tr w:rsidR="00430DE3" w14:paraId="009BF5D6" w14:textId="77777777">
        <w:trPr>
          <w:trHeight w:hRule="exact" w:val="347"/>
        </w:trPr>
        <w:tc>
          <w:tcPr>
            <w:tcW w:w="1494" w:type="dxa"/>
          </w:tcPr>
          <w:p w14:paraId="1C968D76" w14:textId="77777777" w:rsidR="00430DE3" w:rsidRDefault="008F0850">
            <w:pPr>
              <w:pStyle w:val="TableParagraph"/>
              <w:spacing w:before="26"/>
              <w:ind w:right="103"/>
              <w:rPr>
                <w:sz w:val="24"/>
              </w:rPr>
            </w:pPr>
            <w:r>
              <w:rPr>
                <w:rFonts w:ascii="Bookman Old Style" w:hAnsi="Bookman Old Style"/>
                <w:i/>
                <w:spacing w:val="-119"/>
                <w:w w:val="102"/>
                <w:sz w:val="24"/>
              </w:rPr>
              <w:t>x</w:t>
            </w:r>
            <w:r>
              <w:rPr>
                <w:w w:val="97"/>
                <w:sz w:val="24"/>
              </w:rPr>
              <w:t>¯</w:t>
            </w:r>
            <w:r>
              <w:rPr>
                <w:spacing w:val="19"/>
                <w:sz w:val="24"/>
              </w:rPr>
              <w:t xml:space="preserve"> </w:t>
            </w:r>
            <w:r>
              <w:rPr>
                <w:w w:val="108"/>
                <w:sz w:val="24"/>
              </w:rPr>
              <w:t>and</w:t>
            </w:r>
            <w:r>
              <w:rPr>
                <w:spacing w:val="18"/>
                <w:sz w:val="24"/>
              </w:rPr>
              <w:t xml:space="preserve"> </w:t>
            </w:r>
            <w:r>
              <w:rPr>
                <w:rFonts w:ascii="Bookman Old Style" w:hAnsi="Bookman Old Style"/>
                <w:i/>
                <w:spacing w:val="-99"/>
                <w:w w:val="79"/>
                <w:sz w:val="24"/>
              </w:rPr>
              <w:t>y</w:t>
            </w:r>
            <w:r>
              <w:rPr>
                <w:w w:val="97"/>
                <w:sz w:val="24"/>
              </w:rPr>
              <w:t>¯</w:t>
            </w:r>
          </w:p>
        </w:tc>
        <w:tc>
          <w:tcPr>
            <w:tcW w:w="1422" w:type="dxa"/>
          </w:tcPr>
          <w:p w14:paraId="56BDB977" w14:textId="77777777" w:rsidR="00430DE3" w:rsidRDefault="008F0850">
            <w:pPr>
              <w:pStyle w:val="TableParagraph"/>
              <w:spacing w:before="0" w:line="358" w:lineRule="exact"/>
              <w:ind w:left="0" w:right="234"/>
              <w:jc w:val="right"/>
              <w:rPr>
                <w:sz w:val="24"/>
              </w:rPr>
            </w:pPr>
            <w:r>
              <w:rPr>
                <w:sz w:val="24"/>
              </w:rPr>
              <w:t xml:space="preserve">0.5 </w:t>
            </w:r>
            <w:r>
              <w:rPr>
                <w:rFonts w:ascii="Lucida Sans Unicode" w:hAnsi="Lucida Sans Unicode"/>
                <w:sz w:val="24"/>
              </w:rPr>
              <w:t xml:space="preserve">± </w:t>
            </w:r>
            <w:r>
              <w:rPr>
                <w:sz w:val="24"/>
              </w:rPr>
              <w:t>0.5</w:t>
            </w:r>
          </w:p>
        </w:tc>
        <w:tc>
          <w:tcPr>
            <w:tcW w:w="1967" w:type="dxa"/>
          </w:tcPr>
          <w:p w14:paraId="4780DCA7" w14:textId="77777777" w:rsidR="00430DE3" w:rsidRDefault="008F0850">
            <w:pPr>
              <w:pStyle w:val="TableParagraph"/>
              <w:spacing w:before="0" w:line="358" w:lineRule="exact"/>
              <w:ind w:left="102" w:right="102"/>
              <w:rPr>
                <w:sz w:val="24"/>
              </w:rPr>
            </w:pPr>
            <w:r>
              <w:rPr>
                <w:sz w:val="24"/>
              </w:rPr>
              <w:t xml:space="preserve">0.64 </w:t>
            </w:r>
            <w:r>
              <w:rPr>
                <w:rFonts w:ascii="Lucida Sans Unicode" w:hAnsi="Lucida Sans Unicode"/>
                <w:sz w:val="24"/>
              </w:rPr>
              <w:t xml:space="preserve">± </w:t>
            </w:r>
            <w:r>
              <w:rPr>
                <w:sz w:val="24"/>
              </w:rPr>
              <w:t>0.4</w:t>
            </w:r>
          </w:p>
        </w:tc>
        <w:tc>
          <w:tcPr>
            <w:tcW w:w="1422" w:type="dxa"/>
          </w:tcPr>
          <w:p w14:paraId="359DC504" w14:textId="77777777" w:rsidR="00430DE3" w:rsidRDefault="008F0850">
            <w:pPr>
              <w:pStyle w:val="TableParagraph"/>
              <w:spacing w:before="0" w:line="358" w:lineRule="exact"/>
              <w:ind w:left="103" w:right="103"/>
              <w:rPr>
                <w:sz w:val="24"/>
              </w:rPr>
            </w:pPr>
            <w:r>
              <w:rPr>
                <w:sz w:val="24"/>
              </w:rPr>
              <w:t xml:space="preserve">0.5 </w:t>
            </w:r>
            <w:r>
              <w:rPr>
                <w:rFonts w:ascii="Lucida Sans Unicode" w:hAnsi="Lucida Sans Unicode"/>
                <w:sz w:val="24"/>
              </w:rPr>
              <w:t xml:space="preserve">± </w:t>
            </w:r>
            <w:r>
              <w:rPr>
                <w:sz w:val="24"/>
              </w:rPr>
              <w:t>0.5</w:t>
            </w:r>
          </w:p>
        </w:tc>
      </w:tr>
      <w:tr w:rsidR="00430DE3" w14:paraId="383044A8" w14:textId="77777777">
        <w:trPr>
          <w:trHeight w:hRule="exact" w:val="347"/>
        </w:trPr>
        <w:tc>
          <w:tcPr>
            <w:tcW w:w="1494" w:type="dxa"/>
          </w:tcPr>
          <w:p w14:paraId="7A32BBE0" w14:textId="77777777" w:rsidR="00430DE3" w:rsidRDefault="008F0850">
            <w:pPr>
              <w:pStyle w:val="TableParagraph"/>
              <w:spacing w:before="26"/>
              <w:ind w:right="98"/>
              <w:rPr>
                <w:sz w:val="24"/>
              </w:rPr>
            </w:pPr>
            <w:r>
              <w:rPr>
                <w:rFonts w:ascii="Bookman Old Style" w:hAnsi="Bookman Old Style"/>
                <w:i/>
                <w:w w:val="105"/>
                <w:sz w:val="24"/>
              </w:rPr>
              <w:t>r</w:t>
            </w:r>
            <w:r>
              <w:rPr>
                <w:w w:val="105"/>
                <w:sz w:val="24"/>
              </w:rPr>
              <w:t>¯</w:t>
            </w:r>
          </w:p>
        </w:tc>
        <w:tc>
          <w:tcPr>
            <w:tcW w:w="1422" w:type="dxa"/>
          </w:tcPr>
          <w:p w14:paraId="075E75DE" w14:textId="77777777" w:rsidR="00430DE3" w:rsidRDefault="008F0850">
            <w:pPr>
              <w:pStyle w:val="TableParagraph"/>
              <w:spacing w:before="0" w:line="358" w:lineRule="exact"/>
              <w:ind w:left="0" w:right="117"/>
              <w:jc w:val="right"/>
              <w:rPr>
                <w:sz w:val="24"/>
              </w:rPr>
            </w:pPr>
            <w:r>
              <w:rPr>
                <w:sz w:val="24"/>
              </w:rPr>
              <w:t xml:space="preserve">0.63 </w:t>
            </w:r>
            <w:r>
              <w:rPr>
                <w:rFonts w:ascii="Lucida Sans Unicode" w:hAnsi="Lucida Sans Unicode"/>
                <w:sz w:val="24"/>
              </w:rPr>
              <w:t xml:space="preserve">± </w:t>
            </w:r>
            <w:r>
              <w:rPr>
                <w:sz w:val="24"/>
              </w:rPr>
              <w:t>0.32</w:t>
            </w:r>
          </w:p>
        </w:tc>
        <w:tc>
          <w:tcPr>
            <w:tcW w:w="1967" w:type="dxa"/>
          </w:tcPr>
          <w:p w14:paraId="4DDC7D78" w14:textId="77777777" w:rsidR="00430DE3" w:rsidRDefault="008F0850">
            <w:pPr>
              <w:pStyle w:val="TableParagraph"/>
              <w:spacing w:before="0" w:line="358" w:lineRule="exact"/>
              <w:ind w:left="102" w:right="102"/>
              <w:rPr>
                <w:sz w:val="24"/>
              </w:rPr>
            </w:pPr>
            <w:r>
              <w:rPr>
                <w:sz w:val="24"/>
              </w:rPr>
              <w:t xml:space="preserve">0.50 </w:t>
            </w:r>
            <w:r>
              <w:rPr>
                <w:rFonts w:ascii="Lucida Sans Unicode" w:hAnsi="Lucida Sans Unicode"/>
                <w:sz w:val="24"/>
              </w:rPr>
              <w:t xml:space="preserve">± </w:t>
            </w:r>
            <w:r>
              <w:rPr>
                <w:sz w:val="24"/>
              </w:rPr>
              <w:t>0.25</w:t>
            </w:r>
          </w:p>
        </w:tc>
        <w:tc>
          <w:tcPr>
            <w:tcW w:w="1422" w:type="dxa"/>
          </w:tcPr>
          <w:p w14:paraId="1EC64ACC" w14:textId="77777777" w:rsidR="00430DE3" w:rsidRDefault="008F0850">
            <w:pPr>
              <w:pStyle w:val="TableParagraph"/>
              <w:spacing w:before="0" w:line="358" w:lineRule="exact"/>
              <w:ind w:left="103" w:right="103"/>
              <w:rPr>
                <w:sz w:val="24"/>
              </w:rPr>
            </w:pPr>
            <w:r>
              <w:rPr>
                <w:sz w:val="24"/>
              </w:rPr>
              <w:t xml:space="preserve">0.51 </w:t>
            </w:r>
            <w:r>
              <w:rPr>
                <w:rFonts w:ascii="Lucida Sans Unicode" w:hAnsi="Lucida Sans Unicode"/>
                <w:sz w:val="24"/>
              </w:rPr>
              <w:t xml:space="preserve">± </w:t>
            </w:r>
            <w:r>
              <w:rPr>
                <w:sz w:val="24"/>
              </w:rPr>
              <w:t>0.49</w:t>
            </w:r>
          </w:p>
        </w:tc>
      </w:tr>
      <w:tr w:rsidR="00430DE3" w14:paraId="1A7FDD3A" w14:textId="77777777">
        <w:trPr>
          <w:trHeight w:hRule="exact" w:val="347"/>
        </w:trPr>
        <w:tc>
          <w:tcPr>
            <w:tcW w:w="6304" w:type="dxa"/>
            <w:gridSpan w:val="4"/>
          </w:tcPr>
          <w:p w14:paraId="2EC6C4FD" w14:textId="77777777" w:rsidR="00430DE3" w:rsidRDefault="008F0850">
            <w:pPr>
              <w:pStyle w:val="TableParagraph"/>
              <w:spacing w:before="26"/>
              <w:ind w:left="2257" w:right="2257"/>
              <w:rPr>
                <w:sz w:val="24"/>
              </w:rPr>
            </w:pPr>
            <w:r>
              <w:rPr>
                <w:rFonts w:ascii="Bookman Old Style" w:hAnsi="Bookman Old Style"/>
                <w:i/>
                <w:w w:val="110"/>
                <w:sz w:val="24"/>
              </w:rPr>
              <w:t xml:space="preserve">µ </w:t>
            </w:r>
            <w:r>
              <w:rPr>
                <w:w w:val="110"/>
                <w:sz w:val="24"/>
              </w:rPr>
              <w:t xml:space="preserve">= 0.5 </w:t>
            </w:r>
            <w:r>
              <w:rPr>
                <w:rFonts w:ascii="Bookman Old Style" w:hAnsi="Bookman Old Style"/>
                <w:i/>
                <w:w w:val="110"/>
                <w:sz w:val="24"/>
              </w:rPr>
              <w:t xml:space="preserve">σ </w:t>
            </w:r>
            <w:r>
              <w:rPr>
                <w:w w:val="110"/>
                <w:sz w:val="24"/>
              </w:rPr>
              <w:t>= 0.25</w:t>
            </w:r>
          </w:p>
        </w:tc>
      </w:tr>
      <w:tr w:rsidR="00430DE3" w14:paraId="66DCCCF3" w14:textId="77777777">
        <w:trPr>
          <w:trHeight w:hRule="exact" w:val="347"/>
        </w:trPr>
        <w:tc>
          <w:tcPr>
            <w:tcW w:w="1494" w:type="dxa"/>
          </w:tcPr>
          <w:p w14:paraId="3656C034" w14:textId="77777777" w:rsidR="00430DE3" w:rsidRDefault="008F0850">
            <w:pPr>
              <w:pStyle w:val="TableParagraph"/>
              <w:spacing w:before="26"/>
              <w:ind w:right="103"/>
              <w:rPr>
                <w:sz w:val="24"/>
              </w:rPr>
            </w:pPr>
            <w:r>
              <w:rPr>
                <w:rFonts w:ascii="Bookman Old Style" w:hAnsi="Bookman Old Style"/>
                <w:i/>
                <w:spacing w:val="-119"/>
                <w:w w:val="102"/>
                <w:sz w:val="24"/>
              </w:rPr>
              <w:t>x</w:t>
            </w:r>
            <w:r>
              <w:rPr>
                <w:w w:val="97"/>
                <w:sz w:val="24"/>
              </w:rPr>
              <w:t>¯</w:t>
            </w:r>
            <w:r>
              <w:rPr>
                <w:spacing w:val="19"/>
                <w:sz w:val="24"/>
              </w:rPr>
              <w:t xml:space="preserve"> </w:t>
            </w:r>
            <w:r>
              <w:rPr>
                <w:w w:val="108"/>
                <w:sz w:val="24"/>
              </w:rPr>
              <w:t>and</w:t>
            </w:r>
            <w:r>
              <w:rPr>
                <w:spacing w:val="18"/>
                <w:sz w:val="24"/>
              </w:rPr>
              <w:t xml:space="preserve"> </w:t>
            </w:r>
            <w:r>
              <w:rPr>
                <w:rFonts w:ascii="Bookman Old Style" w:hAnsi="Bookman Old Style"/>
                <w:i/>
                <w:spacing w:val="-99"/>
                <w:w w:val="79"/>
                <w:sz w:val="24"/>
              </w:rPr>
              <w:t>y</w:t>
            </w:r>
            <w:r>
              <w:rPr>
                <w:w w:val="97"/>
                <w:sz w:val="24"/>
              </w:rPr>
              <w:t>¯</w:t>
            </w:r>
          </w:p>
        </w:tc>
        <w:tc>
          <w:tcPr>
            <w:tcW w:w="1422" w:type="dxa"/>
          </w:tcPr>
          <w:p w14:paraId="39186554" w14:textId="77777777" w:rsidR="00430DE3" w:rsidRDefault="008F0850">
            <w:pPr>
              <w:pStyle w:val="TableParagraph"/>
              <w:spacing w:before="0" w:line="358" w:lineRule="exact"/>
              <w:ind w:left="0" w:right="176"/>
              <w:jc w:val="right"/>
              <w:rPr>
                <w:sz w:val="24"/>
              </w:rPr>
            </w:pPr>
            <w:r>
              <w:rPr>
                <w:sz w:val="24"/>
              </w:rPr>
              <w:t xml:space="preserve">0.5 </w:t>
            </w:r>
            <w:r>
              <w:rPr>
                <w:rFonts w:ascii="Lucida Sans Unicode" w:hAnsi="Lucida Sans Unicode"/>
                <w:sz w:val="24"/>
              </w:rPr>
              <w:t xml:space="preserve">± </w:t>
            </w:r>
            <w:r>
              <w:rPr>
                <w:sz w:val="24"/>
              </w:rPr>
              <w:t>0.25</w:t>
            </w:r>
          </w:p>
        </w:tc>
        <w:tc>
          <w:tcPr>
            <w:tcW w:w="1967" w:type="dxa"/>
          </w:tcPr>
          <w:p w14:paraId="77F42A91" w14:textId="77777777" w:rsidR="00430DE3" w:rsidRDefault="008F0850">
            <w:pPr>
              <w:pStyle w:val="TableParagraph"/>
              <w:spacing w:before="0" w:line="358" w:lineRule="exact"/>
              <w:ind w:left="102" w:right="102"/>
              <w:rPr>
                <w:sz w:val="24"/>
              </w:rPr>
            </w:pPr>
            <w:r>
              <w:rPr>
                <w:sz w:val="24"/>
              </w:rPr>
              <w:t xml:space="preserve">0.51 </w:t>
            </w:r>
            <w:r>
              <w:rPr>
                <w:rFonts w:ascii="Lucida Sans Unicode" w:hAnsi="Lucida Sans Unicode"/>
                <w:sz w:val="24"/>
              </w:rPr>
              <w:t xml:space="preserve">± </w:t>
            </w:r>
            <w:r>
              <w:rPr>
                <w:sz w:val="24"/>
              </w:rPr>
              <w:t>0.24</w:t>
            </w:r>
          </w:p>
        </w:tc>
        <w:tc>
          <w:tcPr>
            <w:tcW w:w="1422" w:type="dxa"/>
          </w:tcPr>
          <w:p w14:paraId="6D1201D2" w14:textId="77777777" w:rsidR="00430DE3" w:rsidRDefault="008F0850">
            <w:pPr>
              <w:pStyle w:val="TableParagraph"/>
              <w:spacing w:before="0" w:line="358" w:lineRule="exact"/>
              <w:ind w:left="103" w:right="103"/>
              <w:rPr>
                <w:sz w:val="24"/>
              </w:rPr>
            </w:pPr>
            <w:r>
              <w:rPr>
                <w:sz w:val="24"/>
              </w:rPr>
              <w:t xml:space="preserve">0.5 </w:t>
            </w:r>
            <w:r>
              <w:rPr>
                <w:rFonts w:ascii="Lucida Sans Unicode" w:hAnsi="Lucida Sans Unicode"/>
                <w:sz w:val="24"/>
              </w:rPr>
              <w:t xml:space="preserve">± </w:t>
            </w:r>
            <w:r>
              <w:rPr>
                <w:sz w:val="24"/>
              </w:rPr>
              <w:t>0.25</w:t>
            </w:r>
          </w:p>
        </w:tc>
      </w:tr>
      <w:tr w:rsidR="00430DE3" w14:paraId="27512EB1" w14:textId="77777777">
        <w:trPr>
          <w:trHeight w:hRule="exact" w:val="347"/>
        </w:trPr>
        <w:tc>
          <w:tcPr>
            <w:tcW w:w="1494" w:type="dxa"/>
          </w:tcPr>
          <w:p w14:paraId="3FAF6344" w14:textId="77777777" w:rsidR="00430DE3" w:rsidRDefault="008F0850">
            <w:pPr>
              <w:pStyle w:val="TableParagraph"/>
              <w:spacing w:before="26"/>
              <w:ind w:right="98"/>
              <w:rPr>
                <w:sz w:val="24"/>
              </w:rPr>
            </w:pPr>
            <w:r>
              <w:rPr>
                <w:rFonts w:ascii="Bookman Old Style" w:hAnsi="Bookman Old Style"/>
                <w:i/>
                <w:w w:val="105"/>
                <w:sz w:val="24"/>
              </w:rPr>
              <w:t>r</w:t>
            </w:r>
            <w:r>
              <w:rPr>
                <w:w w:val="105"/>
                <w:sz w:val="24"/>
              </w:rPr>
              <w:t>¯</w:t>
            </w:r>
          </w:p>
        </w:tc>
        <w:tc>
          <w:tcPr>
            <w:tcW w:w="1422" w:type="dxa"/>
          </w:tcPr>
          <w:p w14:paraId="467FEB23" w14:textId="77777777" w:rsidR="00430DE3" w:rsidRDefault="008F0850">
            <w:pPr>
              <w:pStyle w:val="TableParagraph"/>
              <w:spacing w:before="0" w:line="358" w:lineRule="exact"/>
              <w:ind w:left="0" w:right="117"/>
              <w:jc w:val="right"/>
              <w:rPr>
                <w:sz w:val="24"/>
              </w:rPr>
            </w:pPr>
            <w:r>
              <w:rPr>
                <w:sz w:val="24"/>
              </w:rPr>
              <w:t xml:space="preserve">0.31 </w:t>
            </w:r>
            <w:r>
              <w:rPr>
                <w:rFonts w:ascii="Lucida Sans Unicode" w:hAnsi="Lucida Sans Unicode"/>
                <w:sz w:val="24"/>
              </w:rPr>
              <w:t xml:space="preserve">± </w:t>
            </w:r>
            <w:r>
              <w:rPr>
                <w:sz w:val="24"/>
              </w:rPr>
              <w:t>0.16</w:t>
            </w:r>
          </w:p>
        </w:tc>
        <w:tc>
          <w:tcPr>
            <w:tcW w:w="1967" w:type="dxa"/>
          </w:tcPr>
          <w:p w14:paraId="346C89D6" w14:textId="77777777" w:rsidR="00430DE3" w:rsidRDefault="008F0850">
            <w:pPr>
              <w:pStyle w:val="TableParagraph"/>
              <w:spacing w:before="0" w:line="358" w:lineRule="exact"/>
              <w:ind w:left="102" w:right="102"/>
              <w:rPr>
                <w:sz w:val="24"/>
              </w:rPr>
            </w:pPr>
            <w:r>
              <w:rPr>
                <w:sz w:val="24"/>
              </w:rPr>
              <w:t xml:space="preserve">0.29 </w:t>
            </w:r>
            <w:r>
              <w:rPr>
                <w:rFonts w:ascii="Lucida Sans Unicode" w:hAnsi="Lucida Sans Unicode"/>
                <w:sz w:val="24"/>
              </w:rPr>
              <w:t xml:space="preserve">± </w:t>
            </w:r>
            <w:r>
              <w:rPr>
                <w:sz w:val="24"/>
              </w:rPr>
              <w:t>0.15</w:t>
            </w:r>
          </w:p>
        </w:tc>
        <w:tc>
          <w:tcPr>
            <w:tcW w:w="1422" w:type="dxa"/>
          </w:tcPr>
          <w:p w14:paraId="42F0B4B4" w14:textId="77777777" w:rsidR="00430DE3" w:rsidRDefault="008F0850">
            <w:pPr>
              <w:pStyle w:val="TableParagraph"/>
              <w:spacing w:before="0" w:line="358" w:lineRule="exact"/>
              <w:ind w:left="103" w:right="103"/>
              <w:rPr>
                <w:sz w:val="24"/>
              </w:rPr>
            </w:pPr>
            <w:r>
              <w:rPr>
                <w:sz w:val="24"/>
              </w:rPr>
              <w:t xml:space="preserve">0.29 </w:t>
            </w:r>
            <w:r>
              <w:rPr>
                <w:rFonts w:ascii="Lucida Sans Unicode" w:hAnsi="Lucida Sans Unicode"/>
                <w:sz w:val="24"/>
              </w:rPr>
              <w:t xml:space="preserve">± </w:t>
            </w:r>
            <w:r>
              <w:rPr>
                <w:sz w:val="24"/>
              </w:rPr>
              <w:t>0.19</w:t>
            </w:r>
          </w:p>
        </w:tc>
      </w:tr>
      <w:tr w:rsidR="00430DE3" w14:paraId="6B0951A9" w14:textId="77777777">
        <w:trPr>
          <w:trHeight w:hRule="exact" w:val="347"/>
        </w:trPr>
        <w:tc>
          <w:tcPr>
            <w:tcW w:w="6304" w:type="dxa"/>
            <w:gridSpan w:val="4"/>
          </w:tcPr>
          <w:p w14:paraId="7078F2D9" w14:textId="77777777" w:rsidR="00430DE3" w:rsidRDefault="008F0850">
            <w:pPr>
              <w:pStyle w:val="TableParagraph"/>
              <w:spacing w:before="26"/>
              <w:ind w:left="2257" w:right="2257"/>
              <w:rPr>
                <w:sz w:val="24"/>
              </w:rPr>
            </w:pPr>
            <w:r>
              <w:rPr>
                <w:rFonts w:ascii="Bookman Old Style" w:hAnsi="Bookman Old Style"/>
                <w:i/>
                <w:w w:val="110"/>
                <w:sz w:val="24"/>
              </w:rPr>
              <w:t xml:space="preserve">µ </w:t>
            </w:r>
            <w:r>
              <w:rPr>
                <w:w w:val="110"/>
                <w:sz w:val="24"/>
              </w:rPr>
              <w:t xml:space="preserve">= 0.5 </w:t>
            </w:r>
            <w:r>
              <w:rPr>
                <w:rFonts w:ascii="Bookman Old Style" w:hAnsi="Bookman Old Style"/>
                <w:i/>
                <w:w w:val="110"/>
                <w:sz w:val="24"/>
              </w:rPr>
              <w:t xml:space="preserve">σ </w:t>
            </w:r>
            <w:r>
              <w:rPr>
                <w:w w:val="110"/>
                <w:sz w:val="24"/>
              </w:rPr>
              <w:t>= 0.05</w:t>
            </w:r>
          </w:p>
        </w:tc>
      </w:tr>
      <w:tr w:rsidR="00430DE3" w14:paraId="51171EF8" w14:textId="77777777">
        <w:trPr>
          <w:trHeight w:hRule="exact" w:val="347"/>
        </w:trPr>
        <w:tc>
          <w:tcPr>
            <w:tcW w:w="1494" w:type="dxa"/>
          </w:tcPr>
          <w:p w14:paraId="5F8EB0B6" w14:textId="77777777" w:rsidR="00430DE3" w:rsidRDefault="008F0850">
            <w:pPr>
              <w:pStyle w:val="TableParagraph"/>
              <w:spacing w:before="26"/>
              <w:ind w:right="103"/>
              <w:rPr>
                <w:sz w:val="24"/>
              </w:rPr>
            </w:pPr>
            <w:r>
              <w:rPr>
                <w:rFonts w:ascii="Bookman Old Style" w:hAnsi="Bookman Old Style"/>
                <w:i/>
                <w:spacing w:val="-119"/>
                <w:w w:val="102"/>
                <w:sz w:val="24"/>
              </w:rPr>
              <w:t>x</w:t>
            </w:r>
            <w:r>
              <w:rPr>
                <w:w w:val="97"/>
                <w:sz w:val="24"/>
              </w:rPr>
              <w:t>¯</w:t>
            </w:r>
            <w:r>
              <w:rPr>
                <w:spacing w:val="19"/>
                <w:sz w:val="24"/>
              </w:rPr>
              <w:t xml:space="preserve"> </w:t>
            </w:r>
            <w:r>
              <w:rPr>
                <w:w w:val="108"/>
                <w:sz w:val="24"/>
              </w:rPr>
              <w:t>and</w:t>
            </w:r>
            <w:r>
              <w:rPr>
                <w:spacing w:val="18"/>
                <w:sz w:val="24"/>
              </w:rPr>
              <w:t xml:space="preserve"> </w:t>
            </w:r>
            <w:r>
              <w:rPr>
                <w:rFonts w:ascii="Bookman Old Style" w:hAnsi="Bookman Old Style"/>
                <w:i/>
                <w:spacing w:val="-99"/>
                <w:w w:val="79"/>
                <w:sz w:val="24"/>
              </w:rPr>
              <w:t>y</w:t>
            </w:r>
            <w:r>
              <w:rPr>
                <w:w w:val="97"/>
                <w:sz w:val="24"/>
              </w:rPr>
              <w:t>¯</w:t>
            </w:r>
          </w:p>
        </w:tc>
        <w:tc>
          <w:tcPr>
            <w:tcW w:w="1422" w:type="dxa"/>
          </w:tcPr>
          <w:p w14:paraId="001E1AC0" w14:textId="77777777" w:rsidR="00430DE3" w:rsidRDefault="008F0850">
            <w:pPr>
              <w:pStyle w:val="TableParagraph"/>
              <w:spacing w:before="0" w:line="358" w:lineRule="exact"/>
              <w:ind w:left="0" w:right="176"/>
              <w:jc w:val="right"/>
              <w:rPr>
                <w:sz w:val="24"/>
              </w:rPr>
            </w:pPr>
            <w:r>
              <w:rPr>
                <w:sz w:val="24"/>
              </w:rPr>
              <w:t xml:space="preserve">0.5 </w:t>
            </w:r>
            <w:r>
              <w:rPr>
                <w:rFonts w:ascii="Lucida Sans Unicode" w:hAnsi="Lucida Sans Unicode"/>
                <w:sz w:val="24"/>
              </w:rPr>
              <w:t xml:space="preserve">± </w:t>
            </w:r>
            <w:r>
              <w:rPr>
                <w:sz w:val="24"/>
              </w:rPr>
              <w:t>0.05</w:t>
            </w:r>
          </w:p>
        </w:tc>
        <w:tc>
          <w:tcPr>
            <w:tcW w:w="1967" w:type="dxa"/>
          </w:tcPr>
          <w:p w14:paraId="1DF4E90E" w14:textId="77777777" w:rsidR="00430DE3" w:rsidRDefault="008F0850">
            <w:pPr>
              <w:pStyle w:val="TableParagraph"/>
              <w:spacing w:before="0" w:line="358" w:lineRule="exact"/>
              <w:ind w:left="102" w:right="102"/>
              <w:rPr>
                <w:sz w:val="24"/>
              </w:rPr>
            </w:pPr>
            <w:r>
              <w:rPr>
                <w:sz w:val="24"/>
              </w:rPr>
              <w:t xml:space="preserve">0.5 </w:t>
            </w:r>
            <w:r>
              <w:rPr>
                <w:rFonts w:ascii="Lucida Sans Unicode" w:hAnsi="Lucida Sans Unicode"/>
                <w:sz w:val="24"/>
              </w:rPr>
              <w:t xml:space="preserve">± </w:t>
            </w:r>
            <w:r>
              <w:rPr>
                <w:sz w:val="24"/>
              </w:rPr>
              <w:t>0.05</w:t>
            </w:r>
          </w:p>
        </w:tc>
        <w:tc>
          <w:tcPr>
            <w:tcW w:w="1422" w:type="dxa"/>
          </w:tcPr>
          <w:p w14:paraId="579D857E" w14:textId="77777777" w:rsidR="00430DE3" w:rsidRDefault="008F0850">
            <w:pPr>
              <w:pStyle w:val="TableParagraph"/>
              <w:spacing w:before="0" w:line="358" w:lineRule="exact"/>
              <w:ind w:left="103" w:right="103"/>
              <w:rPr>
                <w:sz w:val="24"/>
              </w:rPr>
            </w:pPr>
            <w:r>
              <w:rPr>
                <w:sz w:val="24"/>
              </w:rPr>
              <w:t xml:space="preserve">0.5 </w:t>
            </w:r>
            <w:r>
              <w:rPr>
                <w:rFonts w:ascii="Lucida Sans Unicode" w:hAnsi="Lucida Sans Unicode"/>
                <w:sz w:val="24"/>
              </w:rPr>
              <w:t xml:space="preserve">± </w:t>
            </w:r>
            <w:r>
              <w:rPr>
                <w:sz w:val="24"/>
              </w:rPr>
              <w:t>0.05</w:t>
            </w:r>
          </w:p>
        </w:tc>
      </w:tr>
      <w:tr w:rsidR="00430DE3" w14:paraId="7316CA35" w14:textId="77777777">
        <w:trPr>
          <w:trHeight w:hRule="exact" w:val="347"/>
        </w:trPr>
        <w:tc>
          <w:tcPr>
            <w:tcW w:w="1494" w:type="dxa"/>
          </w:tcPr>
          <w:p w14:paraId="7F0BF505" w14:textId="77777777" w:rsidR="00430DE3" w:rsidRDefault="008F0850">
            <w:pPr>
              <w:pStyle w:val="TableParagraph"/>
              <w:spacing w:before="26"/>
              <w:ind w:right="98"/>
              <w:rPr>
                <w:sz w:val="24"/>
              </w:rPr>
            </w:pPr>
            <w:r>
              <w:rPr>
                <w:rFonts w:ascii="Bookman Old Style" w:hAnsi="Bookman Old Style"/>
                <w:i/>
                <w:w w:val="105"/>
                <w:sz w:val="24"/>
              </w:rPr>
              <w:t>r</w:t>
            </w:r>
            <w:r>
              <w:rPr>
                <w:w w:val="105"/>
                <w:sz w:val="24"/>
              </w:rPr>
              <w:t>¯</w:t>
            </w:r>
          </w:p>
        </w:tc>
        <w:tc>
          <w:tcPr>
            <w:tcW w:w="1422" w:type="dxa"/>
          </w:tcPr>
          <w:p w14:paraId="08C3B45C" w14:textId="77777777" w:rsidR="00430DE3" w:rsidRDefault="008F0850">
            <w:pPr>
              <w:pStyle w:val="TableParagraph"/>
              <w:spacing w:before="0" w:line="358" w:lineRule="exact"/>
              <w:ind w:left="0" w:right="117"/>
              <w:jc w:val="right"/>
              <w:rPr>
                <w:sz w:val="24"/>
              </w:rPr>
            </w:pPr>
            <w:r>
              <w:rPr>
                <w:sz w:val="24"/>
              </w:rPr>
              <w:t xml:space="preserve">0.06 </w:t>
            </w:r>
            <w:r>
              <w:rPr>
                <w:rFonts w:ascii="Lucida Sans Unicode" w:hAnsi="Lucida Sans Unicode"/>
                <w:sz w:val="24"/>
              </w:rPr>
              <w:t xml:space="preserve">± </w:t>
            </w:r>
            <w:r>
              <w:rPr>
                <w:sz w:val="24"/>
              </w:rPr>
              <w:t>0.03</w:t>
            </w:r>
          </w:p>
        </w:tc>
        <w:tc>
          <w:tcPr>
            <w:tcW w:w="1967" w:type="dxa"/>
          </w:tcPr>
          <w:p w14:paraId="56EAE47E" w14:textId="77777777" w:rsidR="00430DE3" w:rsidRDefault="008F0850">
            <w:pPr>
              <w:pStyle w:val="TableParagraph"/>
              <w:spacing w:before="0" w:line="358" w:lineRule="exact"/>
              <w:ind w:left="102" w:right="102"/>
              <w:rPr>
                <w:sz w:val="24"/>
              </w:rPr>
            </w:pPr>
            <w:r>
              <w:rPr>
                <w:sz w:val="24"/>
              </w:rPr>
              <w:t xml:space="preserve">0.06 </w:t>
            </w:r>
            <w:r>
              <w:rPr>
                <w:rFonts w:ascii="Lucida Sans Unicode" w:hAnsi="Lucida Sans Unicode"/>
                <w:sz w:val="24"/>
              </w:rPr>
              <w:t xml:space="preserve">± </w:t>
            </w:r>
            <w:r>
              <w:rPr>
                <w:sz w:val="24"/>
              </w:rPr>
              <w:t>0.03</w:t>
            </w:r>
          </w:p>
        </w:tc>
        <w:tc>
          <w:tcPr>
            <w:tcW w:w="1422" w:type="dxa"/>
          </w:tcPr>
          <w:p w14:paraId="0C4CA306" w14:textId="77777777" w:rsidR="00430DE3" w:rsidRDefault="008F0850">
            <w:pPr>
              <w:pStyle w:val="TableParagraph"/>
              <w:spacing w:before="0" w:line="358" w:lineRule="exact"/>
              <w:ind w:left="103" w:right="103"/>
              <w:rPr>
                <w:sz w:val="24"/>
              </w:rPr>
            </w:pPr>
            <w:r>
              <w:rPr>
                <w:sz w:val="24"/>
              </w:rPr>
              <w:t xml:space="preserve">0.06 </w:t>
            </w:r>
            <w:r>
              <w:rPr>
                <w:rFonts w:ascii="Lucida Sans Unicode" w:hAnsi="Lucida Sans Unicode"/>
                <w:sz w:val="24"/>
              </w:rPr>
              <w:t xml:space="preserve">± </w:t>
            </w:r>
            <w:r>
              <w:rPr>
                <w:sz w:val="24"/>
              </w:rPr>
              <w:t>0.03</w:t>
            </w:r>
          </w:p>
        </w:tc>
      </w:tr>
    </w:tbl>
    <w:p w14:paraId="4C5859D3" w14:textId="77777777" w:rsidR="00430DE3" w:rsidRDefault="00430DE3">
      <w:pPr>
        <w:pStyle w:val="BodyText"/>
        <w:rPr>
          <w:b/>
          <w:sz w:val="20"/>
        </w:rPr>
      </w:pPr>
    </w:p>
    <w:p w14:paraId="747AD62E" w14:textId="77777777" w:rsidR="00430DE3" w:rsidRDefault="00430DE3">
      <w:pPr>
        <w:pStyle w:val="BodyText"/>
        <w:spacing w:before="5"/>
        <w:rPr>
          <w:b/>
        </w:rPr>
      </w:pPr>
    </w:p>
    <w:p w14:paraId="210A3A68" w14:textId="77777777" w:rsidR="008878E6" w:rsidRDefault="008F0850" w:rsidP="008878E6">
      <w:pPr>
        <w:pStyle w:val="BodyText"/>
        <w:spacing w:line="415" w:lineRule="auto"/>
        <w:ind w:left="100" w:right="117" w:firstLine="449"/>
        <w:jc w:val="both"/>
        <w:rPr>
          <w:ins w:id="462" w:author="Bucy, Anna M Ctr USAF AETC AFIT/ENP" w:date="2019-01-08T16:11:00Z"/>
          <w:w w:val="105"/>
        </w:rPr>
      </w:pPr>
      <w:r>
        <w:rPr>
          <w:w w:val="105"/>
        </w:rPr>
        <w:t xml:space="preserve">There were important aspects of the outcomes in the very simplistic example. First, all distributions performed well at </w:t>
      </w:r>
      <w:r>
        <w:rPr>
          <w:spacing w:val="-3"/>
          <w:w w:val="105"/>
        </w:rPr>
        <w:t xml:space="preserve">low </w:t>
      </w:r>
      <w:r>
        <w:rPr>
          <w:w w:val="105"/>
        </w:rPr>
        <w:t>uncertainty</w:t>
      </w:r>
      <w:ins w:id="463" w:author="Bucy, Anna M Ctr USAF AETC AFIT/ENP" w:date="2019-01-08T16:05:00Z">
        <w:r w:rsidR="008878E6">
          <w:rPr>
            <w:w w:val="105"/>
          </w:rPr>
          <w:t>,</w:t>
        </w:r>
      </w:ins>
      <w:r>
        <w:rPr>
          <w:w w:val="105"/>
        </w:rPr>
        <w:t xml:space="preserve"> which </w:t>
      </w:r>
      <w:r>
        <w:rPr>
          <w:spacing w:val="-3"/>
          <w:w w:val="105"/>
        </w:rPr>
        <w:t xml:space="preserve">was </w:t>
      </w:r>
      <w:r>
        <w:rPr>
          <w:w w:val="105"/>
        </w:rPr>
        <w:t>expected given that a log-normal and normal distribution are close approximations in this range.</w:t>
      </w:r>
      <w:r w:rsidR="00DB52C2">
        <w:rPr>
          <w:w w:val="105"/>
        </w:rPr>
        <w:t xml:space="preserve"> </w:t>
      </w:r>
      <w:r>
        <w:rPr>
          <w:w w:val="105"/>
        </w:rPr>
        <w:t xml:space="preserve"> This shows that a normal distribution is a </w:t>
      </w:r>
      <w:r>
        <w:rPr>
          <w:spacing w:val="3"/>
          <w:w w:val="105"/>
        </w:rPr>
        <w:t xml:space="preserve">good </w:t>
      </w:r>
      <w:r>
        <w:rPr>
          <w:w w:val="105"/>
        </w:rPr>
        <w:t xml:space="preserve">approximation for stochastic </w:t>
      </w:r>
      <w:proofErr w:type="spellStart"/>
      <w:r>
        <w:rPr>
          <w:w w:val="105"/>
        </w:rPr>
        <w:t>sam</w:t>
      </w:r>
      <w:proofErr w:type="spellEnd"/>
      <w:r>
        <w:rPr>
          <w:w w:val="105"/>
        </w:rPr>
        <w:t xml:space="preserve">- </w:t>
      </w:r>
      <w:proofErr w:type="spellStart"/>
      <w:r>
        <w:rPr>
          <w:w w:val="105"/>
        </w:rPr>
        <w:t>pling</w:t>
      </w:r>
      <w:proofErr w:type="spellEnd"/>
      <w:r>
        <w:rPr>
          <w:w w:val="105"/>
        </w:rPr>
        <w:t xml:space="preserve"> radiation transport codes for materials with </w:t>
      </w:r>
      <w:r>
        <w:rPr>
          <w:spacing w:val="-3"/>
          <w:w w:val="105"/>
        </w:rPr>
        <w:t xml:space="preserve">low </w:t>
      </w:r>
      <w:r>
        <w:rPr>
          <w:w w:val="105"/>
        </w:rPr>
        <w:t xml:space="preserve">relative uncertainties. </w:t>
      </w:r>
      <w:r>
        <w:rPr>
          <w:spacing w:val="-4"/>
          <w:w w:val="105"/>
        </w:rPr>
        <w:t xml:space="preserve">At </w:t>
      </w:r>
      <w:r>
        <w:rPr>
          <w:w w:val="105"/>
        </w:rPr>
        <w:t xml:space="preserve">large </w:t>
      </w:r>
      <w:r>
        <w:rPr>
          <w:spacing w:val="-3"/>
          <w:w w:val="105"/>
        </w:rPr>
        <w:t xml:space="preserve">uncertainty, </w:t>
      </w:r>
      <w:r>
        <w:rPr>
          <w:w w:val="105"/>
        </w:rPr>
        <w:t xml:space="preserve">where negative </w:t>
      </w:r>
      <w:r>
        <w:rPr>
          <w:spacing w:val="-3"/>
          <w:w w:val="105"/>
        </w:rPr>
        <w:t xml:space="preserve">values </w:t>
      </w:r>
      <w:r>
        <w:rPr>
          <w:w w:val="105"/>
        </w:rPr>
        <w:t xml:space="preserve">are drawn often, there were many differences that </w:t>
      </w:r>
      <w:del w:id="464" w:author="Bucy, Anna M Ctr USAF AETC AFIT/ENP" w:date="2019-01-08T16:06:00Z">
        <w:r w:rsidDel="008878E6">
          <w:rPr>
            <w:w w:val="105"/>
          </w:rPr>
          <w:delText xml:space="preserve">impact </w:delText>
        </w:r>
      </w:del>
      <w:ins w:id="465" w:author="Bucy, Anna M Ctr USAF AETC AFIT/ENP" w:date="2019-01-08T16:06:00Z">
        <w:r w:rsidR="008878E6">
          <w:rPr>
            <w:w w:val="105"/>
          </w:rPr>
          <w:t xml:space="preserve">affect </w:t>
        </w:r>
      </w:ins>
      <w:r>
        <w:rPr>
          <w:w w:val="105"/>
        </w:rPr>
        <w:t>the results of sampling.</w:t>
      </w:r>
      <w:r w:rsidR="00DB52C2">
        <w:rPr>
          <w:w w:val="105"/>
        </w:rPr>
        <w:t xml:space="preserve">   </w:t>
      </w:r>
    </w:p>
    <w:p w14:paraId="5291C653" w14:textId="3A0C5110" w:rsidR="00430DE3" w:rsidRDefault="008F0850" w:rsidP="008878E6">
      <w:pPr>
        <w:pStyle w:val="BodyText"/>
        <w:spacing w:line="415" w:lineRule="auto"/>
        <w:ind w:left="100" w:right="117" w:firstLine="449"/>
      </w:pPr>
      <w:r>
        <w:rPr>
          <w:w w:val="105"/>
        </w:rPr>
        <w:lastRenderedPageBreak/>
        <w:t>The normal and log-normal distributions predicted</w:t>
      </w:r>
      <w:r w:rsidR="008878E6">
        <w:t xml:space="preserve"> t</w:t>
      </w:r>
      <w:r>
        <w:rPr>
          <w:w w:val="105"/>
        </w:rPr>
        <w:t xml:space="preserve">he mean Cartesian coordinate </w:t>
      </w:r>
      <w:r>
        <w:rPr>
          <w:spacing w:val="-3"/>
          <w:w w:val="105"/>
        </w:rPr>
        <w:t xml:space="preserve">values </w:t>
      </w:r>
      <w:r>
        <w:rPr>
          <w:w w:val="105"/>
        </w:rPr>
        <w:t xml:space="preserve">well. </w:t>
      </w:r>
      <w:r>
        <w:rPr>
          <w:spacing w:val="-3"/>
          <w:w w:val="105"/>
        </w:rPr>
        <w:t xml:space="preserve">However, </w:t>
      </w:r>
      <w:r>
        <w:rPr>
          <w:w w:val="105"/>
        </w:rPr>
        <w:t xml:space="preserve">the range of radii from the points were different as the underlying distributions behaved </w:t>
      </w:r>
      <w:r w:rsidR="004F0806">
        <w:rPr>
          <w:w w:val="105"/>
        </w:rPr>
        <w:t>differently at large uncertainty as the log-</w:t>
      </w:r>
      <w:r>
        <w:rPr>
          <w:w w:val="105"/>
        </w:rPr>
        <w:t xml:space="preserve">normal distribution most probable </w:t>
      </w:r>
      <w:r>
        <w:rPr>
          <w:spacing w:val="-3"/>
          <w:w w:val="105"/>
        </w:rPr>
        <w:t xml:space="preserve">value </w:t>
      </w:r>
      <w:r>
        <w:rPr>
          <w:w w:val="105"/>
        </w:rPr>
        <w:t xml:space="preserve">is </w:t>
      </w:r>
      <w:r>
        <w:rPr>
          <w:spacing w:val="-3"/>
          <w:w w:val="105"/>
        </w:rPr>
        <w:t xml:space="preserve">lower value </w:t>
      </w:r>
      <w:r>
        <w:rPr>
          <w:w w:val="105"/>
        </w:rPr>
        <w:t>but has a larger likelihood of sam</w:t>
      </w:r>
      <w:r w:rsidR="008878E6">
        <w:rPr>
          <w:w w:val="105"/>
        </w:rPr>
        <w:t xml:space="preserve">pling relatively large numbers. </w:t>
      </w:r>
      <w:r>
        <w:rPr>
          <w:w w:val="105"/>
        </w:rPr>
        <w:t xml:space="preserve">The negative </w:t>
      </w:r>
      <w:r>
        <w:rPr>
          <w:spacing w:val="-3"/>
          <w:w w:val="105"/>
        </w:rPr>
        <w:t xml:space="preserve">value </w:t>
      </w:r>
      <w:r>
        <w:rPr>
          <w:w w:val="105"/>
        </w:rPr>
        <w:t xml:space="preserve">removed normal distribution overestimated the mean </w:t>
      </w:r>
      <w:r>
        <w:rPr>
          <w:spacing w:val="-3"/>
          <w:w w:val="105"/>
        </w:rPr>
        <w:t xml:space="preserve">value </w:t>
      </w:r>
      <w:r>
        <w:rPr>
          <w:w w:val="105"/>
        </w:rPr>
        <w:t xml:space="preserve">as more emphasis </w:t>
      </w:r>
      <w:r>
        <w:rPr>
          <w:spacing w:val="-3"/>
          <w:w w:val="105"/>
        </w:rPr>
        <w:t xml:space="preserve">was </w:t>
      </w:r>
      <w:r>
        <w:rPr>
          <w:w w:val="105"/>
        </w:rPr>
        <w:t xml:space="preserve">placed on the larger numbers. Manipulations could </w:t>
      </w:r>
      <w:r>
        <w:rPr>
          <w:spacing w:val="-4"/>
          <w:w w:val="105"/>
        </w:rPr>
        <w:t xml:space="preserve">have </w:t>
      </w:r>
      <w:r>
        <w:rPr>
          <w:w w:val="105"/>
        </w:rPr>
        <w:t xml:space="preserve">been made to </w:t>
      </w:r>
      <w:r>
        <w:rPr>
          <w:spacing w:val="-3"/>
          <w:w w:val="105"/>
        </w:rPr>
        <w:t xml:space="preserve">weight </w:t>
      </w:r>
      <w:r>
        <w:rPr>
          <w:w w:val="105"/>
        </w:rPr>
        <w:t xml:space="preserve">lesser </w:t>
      </w:r>
      <w:r>
        <w:rPr>
          <w:spacing w:val="-3"/>
          <w:w w:val="105"/>
        </w:rPr>
        <w:t xml:space="preserve">valued </w:t>
      </w:r>
      <w:r>
        <w:rPr>
          <w:w w:val="105"/>
        </w:rPr>
        <w:t xml:space="preserve">non-negative samples to create a better fitting solution; </w:t>
      </w:r>
      <w:r>
        <w:rPr>
          <w:spacing w:val="-3"/>
          <w:w w:val="105"/>
        </w:rPr>
        <w:t xml:space="preserve">however, </w:t>
      </w:r>
      <w:r>
        <w:rPr>
          <w:w w:val="105"/>
        </w:rPr>
        <w:t xml:space="preserve">this would still not </w:t>
      </w:r>
      <w:r>
        <w:rPr>
          <w:spacing w:val="3"/>
          <w:w w:val="105"/>
        </w:rPr>
        <w:t xml:space="preserve">be </w:t>
      </w:r>
      <w:r w:rsidR="008878E6">
        <w:rPr>
          <w:w w:val="105"/>
        </w:rPr>
        <w:t xml:space="preserve">completely </w:t>
      </w:r>
      <w:r>
        <w:rPr>
          <w:w w:val="105"/>
        </w:rPr>
        <w:t>representative of the normal distribution.</w:t>
      </w:r>
      <w:r w:rsidR="00DB52C2">
        <w:rPr>
          <w:w w:val="105"/>
        </w:rPr>
        <w:t xml:space="preserve"> </w:t>
      </w:r>
      <w:commentRangeStart w:id="466"/>
      <w:r>
        <w:rPr>
          <w:w w:val="105"/>
        </w:rPr>
        <w:t xml:space="preserve">In </w:t>
      </w:r>
      <w:r>
        <w:rPr>
          <w:spacing w:val="-3"/>
          <w:w w:val="105"/>
        </w:rPr>
        <w:t xml:space="preserve">any </w:t>
      </w:r>
      <w:r>
        <w:rPr>
          <w:w w:val="105"/>
        </w:rPr>
        <w:t xml:space="preserve">case, </w:t>
      </w:r>
      <w:commentRangeEnd w:id="466"/>
      <w:r w:rsidR="004F0806">
        <w:rPr>
          <w:rStyle w:val="CommentReference"/>
        </w:rPr>
        <w:commentReference w:id="466"/>
      </w:r>
      <w:r>
        <w:rPr>
          <w:w w:val="105"/>
        </w:rPr>
        <w:t>sampling from</w:t>
      </w:r>
      <w:r w:rsidR="00DB52C2">
        <w:rPr>
          <w:w w:val="105"/>
        </w:rPr>
        <w:t xml:space="preserve"> </w:t>
      </w:r>
      <w:r>
        <w:rPr>
          <w:w w:val="105"/>
        </w:rPr>
        <w:t xml:space="preserve">a normal distribution </w:t>
      </w:r>
      <w:r>
        <w:rPr>
          <w:spacing w:val="-3"/>
          <w:w w:val="105"/>
        </w:rPr>
        <w:t xml:space="preserve">was </w:t>
      </w:r>
      <w:r>
        <w:rPr>
          <w:w w:val="105"/>
        </w:rPr>
        <w:t xml:space="preserve">not the optimal solution when the uncertainty in the data </w:t>
      </w:r>
      <w:r>
        <w:rPr>
          <w:spacing w:val="-3"/>
          <w:w w:val="105"/>
        </w:rPr>
        <w:t xml:space="preserve">was </w:t>
      </w:r>
      <w:r>
        <w:rPr>
          <w:w w:val="105"/>
        </w:rPr>
        <w:t>large. The neutron transport uncertainties and sampling method are fortunately somewhat mitigated because uncertainties are generally larger in regions where the reaction cross</w:t>
      </w:r>
      <w:del w:id="467" w:author="Bucy, Anna M Ctr USAF AETC AFIT/ENP" w:date="2019-01-08T16:14:00Z">
        <w:r w:rsidDel="004F0806">
          <w:rPr>
            <w:w w:val="105"/>
          </w:rPr>
          <w:delText>-</w:delText>
        </w:r>
      </w:del>
      <w:ins w:id="468" w:author="Bucy, Anna M Ctr USAF AETC AFIT/ENP" w:date="2019-01-08T16:14:00Z">
        <w:r w:rsidR="004F0806">
          <w:rPr>
            <w:w w:val="105"/>
          </w:rPr>
          <w:t xml:space="preserve"> </w:t>
        </w:r>
      </w:ins>
      <w:r>
        <w:rPr>
          <w:w w:val="105"/>
        </w:rPr>
        <w:t xml:space="preserve">section is </w:t>
      </w:r>
      <w:r>
        <w:rPr>
          <w:spacing w:val="-3"/>
          <w:w w:val="105"/>
        </w:rPr>
        <w:t xml:space="preserve">lower, </w:t>
      </w:r>
      <w:r>
        <w:rPr>
          <w:w w:val="105"/>
        </w:rPr>
        <w:t xml:space="preserve">so the net result on the problem </w:t>
      </w:r>
      <w:r>
        <w:rPr>
          <w:spacing w:val="-3"/>
          <w:w w:val="105"/>
        </w:rPr>
        <w:t xml:space="preserve">may </w:t>
      </w:r>
      <w:r>
        <w:rPr>
          <w:spacing w:val="3"/>
          <w:w w:val="105"/>
        </w:rPr>
        <w:t>be</w:t>
      </w:r>
      <w:r w:rsidR="00DB52C2">
        <w:rPr>
          <w:spacing w:val="3"/>
          <w:w w:val="105"/>
        </w:rPr>
        <w:t xml:space="preserve"> </w:t>
      </w:r>
      <w:r>
        <w:rPr>
          <w:w w:val="105"/>
        </w:rPr>
        <w:t>reduced.</w:t>
      </w:r>
    </w:p>
    <w:p w14:paraId="3D722F26" w14:textId="3596D3C6" w:rsidR="00430DE3" w:rsidRDefault="008F0850" w:rsidP="008878E6">
      <w:pPr>
        <w:pStyle w:val="BodyText"/>
        <w:spacing w:before="8" w:line="415" w:lineRule="auto"/>
        <w:ind w:left="100" w:right="117" w:firstLine="351"/>
      </w:pPr>
      <w:r>
        <w:rPr>
          <w:w w:val="105"/>
        </w:rPr>
        <w:t>The methodology for sampling the nuclear data l</w:t>
      </w:r>
      <w:r w:rsidR="008878E6">
        <w:rPr>
          <w:w w:val="105"/>
        </w:rPr>
        <w:t>ibraries utilized the multivari</w:t>
      </w:r>
      <w:r>
        <w:rPr>
          <w:w w:val="105"/>
        </w:rPr>
        <w:t>ate normal distribution to stay consistent with Sampler and the other versions of stochastic sampling methods noted. The uncertainties of the reaction cross</w:t>
      </w:r>
      <w:ins w:id="469" w:author="Bucy, Anna M Ctr USAF AETC AFIT/ENP" w:date="2019-01-08T16:14:00Z">
        <w:r w:rsidR="004F0806">
          <w:rPr>
            <w:w w:val="105"/>
          </w:rPr>
          <w:t xml:space="preserve"> </w:t>
        </w:r>
      </w:ins>
      <w:del w:id="470" w:author="Bucy, Anna M Ctr USAF AETC AFIT/ENP" w:date="2019-01-08T16:14:00Z">
        <w:r w:rsidDel="004F0806">
          <w:rPr>
            <w:w w:val="105"/>
          </w:rPr>
          <w:delText>-</w:delText>
        </w:r>
      </w:del>
      <w:r>
        <w:rPr>
          <w:w w:val="105"/>
        </w:rPr>
        <w:t xml:space="preserve">sections utilized </w:t>
      </w:r>
      <w:r>
        <w:rPr>
          <w:spacing w:val="-4"/>
          <w:w w:val="105"/>
        </w:rPr>
        <w:t xml:space="preserve">by </w:t>
      </w:r>
      <w:r>
        <w:rPr>
          <w:w w:val="105"/>
        </w:rPr>
        <w:t>the IRDFF are below 10%, so the impact of utilizing the multivariate normal distribution instead of one more closely following the physics is minimal. It</w:t>
      </w:r>
      <w:r w:rsidR="00DB52C2">
        <w:rPr>
          <w:w w:val="105"/>
        </w:rPr>
        <w:t xml:space="preserve"> </w:t>
      </w:r>
      <w:r>
        <w:rPr>
          <w:w w:val="105"/>
        </w:rPr>
        <w:t xml:space="preserve">is important to understand the implications of utilizing each sampling method. The </w:t>
      </w:r>
      <w:del w:id="471" w:author="Bucy, Anna M Ctr USAF AETC AFIT/ENP" w:date="2019-01-08T16:16:00Z">
        <w:r w:rsidDel="004F0806">
          <w:rPr>
            <w:w w:val="105"/>
          </w:rPr>
          <w:delText>impact to</w:delText>
        </w:r>
      </w:del>
      <w:ins w:id="472" w:author="Bucy, Anna M Ctr USAF AETC AFIT/ENP" w:date="2019-01-08T16:16:00Z">
        <w:r w:rsidR="004F0806">
          <w:rPr>
            <w:w w:val="105"/>
          </w:rPr>
          <w:t>effect on</w:t>
        </w:r>
      </w:ins>
      <w:r>
        <w:rPr>
          <w:w w:val="105"/>
        </w:rPr>
        <w:t xml:space="preserve"> this research is that the true nuclear data uncertainty </w:t>
      </w:r>
      <w:r>
        <w:rPr>
          <w:spacing w:val="-3"/>
          <w:w w:val="105"/>
        </w:rPr>
        <w:t xml:space="preserve">may </w:t>
      </w:r>
      <w:r>
        <w:rPr>
          <w:w w:val="105"/>
        </w:rPr>
        <w:t xml:space="preserve">not </w:t>
      </w:r>
      <w:r>
        <w:rPr>
          <w:spacing w:val="3"/>
          <w:w w:val="105"/>
        </w:rPr>
        <w:t xml:space="preserve">be </w:t>
      </w:r>
      <w:r>
        <w:rPr>
          <w:w w:val="105"/>
        </w:rPr>
        <w:t>fully achievable, but rather an estimation of the uncertainty is</w:t>
      </w:r>
      <w:r w:rsidR="008878E6">
        <w:rPr>
          <w:w w:val="105"/>
        </w:rPr>
        <w:t xml:space="preserve"> </w:t>
      </w:r>
      <w:r>
        <w:rPr>
          <w:w w:val="105"/>
        </w:rPr>
        <w:t>determined.</w:t>
      </w:r>
    </w:p>
    <w:p w14:paraId="6087AC34" w14:textId="77777777" w:rsidR="00430DE3" w:rsidRDefault="00430DE3">
      <w:pPr>
        <w:pStyle w:val="BodyText"/>
        <w:spacing w:before="9"/>
        <w:rPr>
          <w:sz w:val="29"/>
        </w:rPr>
      </w:pPr>
    </w:p>
    <w:p w14:paraId="4FE63A34" w14:textId="77777777" w:rsidR="00430DE3" w:rsidRDefault="008F0850">
      <w:pPr>
        <w:pStyle w:val="Heading2"/>
        <w:numPr>
          <w:ilvl w:val="2"/>
          <w:numId w:val="10"/>
        </w:numPr>
        <w:tabs>
          <w:tab w:val="left" w:pos="1273"/>
          <w:tab w:val="left" w:pos="1274"/>
        </w:tabs>
      </w:pPr>
      <w:bookmarkStart w:id="473" w:name="Statistical_Bootstrapping_of_Sampler_Res"/>
      <w:bookmarkStart w:id="474" w:name="_bookmark85"/>
      <w:bookmarkEnd w:id="473"/>
      <w:bookmarkEnd w:id="474"/>
      <w:r>
        <w:rPr>
          <w:w w:val="115"/>
        </w:rPr>
        <w:t>Statistical Bootstrapping of Sampler</w:t>
      </w:r>
      <w:r>
        <w:rPr>
          <w:spacing w:val="37"/>
          <w:w w:val="115"/>
        </w:rPr>
        <w:t xml:space="preserve"> </w:t>
      </w:r>
      <w:r>
        <w:rPr>
          <w:w w:val="115"/>
        </w:rPr>
        <w:t>Results</w:t>
      </w:r>
    </w:p>
    <w:p w14:paraId="4E53CBA2" w14:textId="77777777" w:rsidR="00430DE3" w:rsidRDefault="00430DE3">
      <w:pPr>
        <w:pStyle w:val="BodyText"/>
        <w:spacing w:before="11"/>
        <w:rPr>
          <w:b/>
          <w:sz w:val="30"/>
        </w:rPr>
      </w:pPr>
    </w:p>
    <w:p w14:paraId="7FB7F185" w14:textId="77777777" w:rsidR="00430DE3" w:rsidRDefault="008F0850">
      <w:pPr>
        <w:pStyle w:val="BodyText"/>
        <w:spacing w:line="415" w:lineRule="auto"/>
        <w:ind w:left="100" w:right="117" w:firstLine="436"/>
        <w:jc w:val="both"/>
      </w:pPr>
      <w:r>
        <w:rPr>
          <w:w w:val="105"/>
        </w:rPr>
        <w:t xml:space="preserve">The results of each of the perturbed nuclear data samples were combined using statistical bootstrapping. Bootstrapping is a method to determine uncertainty in a given dataset by using random sampling with replacement. The bootstrapped values are equivalent to a Gaussian distribution if the underlying data is Gaussian </w:t>
      </w:r>
      <w:proofErr w:type="gramStart"/>
      <w:r>
        <w:rPr>
          <w:w w:val="105"/>
        </w:rPr>
        <w:t>in</w:t>
      </w:r>
      <w:r w:rsidR="00DB52C2">
        <w:rPr>
          <w:w w:val="105"/>
        </w:rPr>
        <w:t xml:space="preserve"> </w:t>
      </w:r>
      <w:r>
        <w:rPr>
          <w:w w:val="105"/>
        </w:rPr>
        <w:t xml:space="preserve"> shape</w:t>
      </w:r>
      <w:proofErr w:type="gramEnd"/>
      <w:r>
        <w:rPr>
          <w:w w:val="105"/>
        </w:rPr>
        <w:t>.</w:t>
      </w:r>
    </w:p>
    <w:p w14:paraId="4EB97C31" w14:textId="77777777" w:rsidR="00430DE3" w:rsidRDefault="00430DE3">
      <w:pPr>
        <w:spacing w:line="415" w:lineRule="auto"/>
        <w:jc w:val="both"/>
        <w:sectPr w:rsidR="00430DE3">
          <w:pgSz w:w="12240" w:h="15840"/>
          <w:pgMar w:top="1420" w:right="1680" w:bottom="1380" w:left="1700" w:header="0" w:footer="1182" w:gutter="0"/>
          <w:cols w:space="720"/>
        </w:sectPr>
      </w:pPr>
    </w:p>
    <w:p w14:paraId="3CDE4DD3" w14:textId="77777777" w:rsidR="00430DE3" w:rsidRDefault="008F0850">
      <w:pPr>
        <w:pStyle w:val="BodyText"/>
        <w:spacing w:before="35" w:line="415" w:lineRule="auto"/>
        <w:ind w:left="100"/>
      </w:pPr>
      <w:r>
        <w:rPr>
          <w:spacing w:val="-3"/>
          <w:w w:val="105"/>
        </w:rPr>
        <w:lastRenderedPageBreak/>
        <w:t xml:space="preserve">However, </w:t>
      </w:r>
      <w:r>
        <w:rPr>
          <w:w w:val="105"/>
        </w:rPr>
        <w:t>bootstrapping is most useful to use here if a distribution of responses does not follow a Gaussian</w:t>
      </w:r>
      <w:r>
        <w:rPr>
          <w:spacing w:val="58"/>
          <w:w w:val="105"/>
        </w:rPr>
        <w:t xml:space="preserve"> </w:t>
      </w:r>
      <w:r>
        <w:rPr>
          <w:w w:val="105"/>
        </w:rPr>
        <w:t>distribution.</w:t>
      </w:r>
    </w:p>
    <w:p w14:paraId="375C7251" w14:textId="77777777" w:rsidR="00430DE3" w:rsidRDefault="008F0850">
      <w:pPr>
        <w:pStyle w:val="BodyText"/>
        <w:spacing w:before="8" w:line="412" w:lineRule="auto"/>
        <w:ind w:left="100" w:right="117" w:firstLine="351"/>
        <w:jc w:val="both"/>
      </w:pPr>
      <w:r>
        <w:rPr>
          <w:w w:val="105"/>
        </w:rPr>
        <w:t>SCALE’s</w:t>
      </w:r>
      <w:r>
        <w:rPr>
          <w:spacing w:val="-8"/>
          <w:w w:val="105"/>
        </w:rPr>
        <w:t xml:space="preserve"> </w:t>
      </w:r>
      <w:r>
        <w:rPr>
          <w:w w:val="105"/>
        </w:rPr>
        <w:t>functionality</w:t>
      </w:r>
      <w:r>
        <w:rPr>
          <w:spacing w:val="-7"/>
          <w:w w:val="105"/>
        </w:rPr>
        <w:t xml:space="preserve"> </w:t>
      </w:r>
      <w:r>
        <w:rPr>
          <w:w w:val="105"/>
        </w:rPr>
        <w:t>can</w:t>
      </w:r>
      <w:r>
        <w:rPr>
          <w:spacing w:val="-7"/>
          <w:w w:val="105"/>
        </w:rPr>
        <w:t xml:space="preserve"> </w:t>
      </w:r>
      <w:r>
        <w:rPr>
          <w:w w:val="105"/>
        </w:rPr>
        <w:t>automatically</w:t>
      </w:r>
      <w:r>
        <w:rPr>
          <w:spacing w:val="-7"/>
          <w:w w:val="105"/>
        </w:rPr>
        <w:t xml:space="preserve"> </w:t>
      </w:r>
      <w:r>
        <w:rPr>
          <w:w w:val="105"/>
        </w:rPr>
        <w:t>perform</w:t>
      </w:r>
      <w:r>
        <w:rPr>
          <w:spacing w:val="-7"/>
          <w:w w:val="105"/>
        </w:rPr>
        <w:t xml:space="preserve"> </w:t>
      </w:r>
      <w:r>
        <w:rPr>
          <w:w w:val="105"/>
        </w:rPr>
        <w:t>some</w:t>
      </w:r>
      <w:r>
        <w:rPr>
          <w:spacing w:val="-7"/>
          <w:w w:val="105"/>
        </w:rPr>
        <w:t xml:space="preserve"> </w:t>
      </w:r>
      <w:r>
        <w:rPr>
          <w:w w:val="105"/>
        </w:rPr>
        <w:t>of</w:t>
      </w:r>
      <w:r>
        <w:rPr>
          <w:spacing w:val="-8"/>
          <w:w w:val="105"/>
        </w:rPr>
        <w:t xml:space="preserve"> </w:t>
      </w:r>
      <w:r>
        <w:rPr>
          <w:w w:val="105"/>
        </w:rPr>
        <w:t>this</w:t>
      </w:r>
      <w:r>
        <w:rPr>
          <w:spacing w:val="-7"/>
          <w:w w:val="105"/>
        </w:rPr>
        <w:t xml:space="preserve"> </w:t>
      </w:r>
      <w:r>
        <w:rPr>
          <w:w w:val="105"/>
        </w:rPr>
        <w:t>work;</w:t>
      </w:r>
      <w:r>
        <w:rPr>
          <w:spacing w:val="-4"/>
          <w:w w:val="105"/>
        </w:rPr>
        <w:t xml:space="preserve"> </w:t>
      </w:r>
      <w:r>
        <w:rPr>
          <w:spacing w:val="-3"/>
          <w:w w:val="105"/>
        </w:rPr>
        <w:t>however,</w:t>
      </w:r>
      <w:r>
        <w:rPr>
          <w:spacing w:val="-5"/>
          <w:w w:val="105"/>
        </w:rPr>
        <w:t xml:space="preserve"> </w:t>
      </w:r>
      <w:r>
        <w:rPr>
          <w:w w:val="105"/>
        </w:rPr>
        <w:t xml:space="preserve">the addition of IRDFF covariance to the responses made it necessary to develop a set of Python 2.7 functions to process the data. First, a sample is randomly selected from the </w:t>
      </w:r>
      <w:r>
        <w:rPr>
          <w:rFonts w:ascii="Bookman Old Style" w:hAnsi="Bookman Old Style"/>
          <w:i/>
          <w:w w:val="105"/>
        </w:rPr>
        <w:t xml:space="preserve">n </w:t>
      </w:r>
      <w:r>
        <w:rPr>
          <w:w w:val="105"/>
        </w:rPr>
        <w:t>samples in the dataset.</w:t>
      </w:r>
      <w:r w:rsidR="00DB52C2">
        <w:rPr>
          <w:w w:val="105"/>
        </w:rPr>
        <w:t xml:space="preserve"> </w:t>
      </w:r>
      <w:r>
        <w:rPr>
          <w:w w:val="105"/>
        </w:rPr>
        <w:t xml:space="preserve">The “0” sample contained the unperturbed </w:t>
      </w:r>
      <w:proofErr w:type="gramStart"/>
      <w:r>
        <w:rPr>
          <w:w w:val="105"/>
        </w:rPr>
        <w:t>nuclear</w:t>
      </w:r>
      <w:r w:rsidR="00DB52C2">
        <w:rPr>
          <w:w w:val="105"/>
        </w:rPr>
        <w:t xml:space="preserve"> </w:t>
      </w:r>
      <w:r>
        <w:rPr>
          <w:w w:val="105"/>
        </w:rPr>
        <w:t xml:space="preserve"> data</w:t>
      </w:r>
      <w:proofErr w:type="gramEnd"/>
      <w:r>
        <w:rPr>
          <w:w w:val="105"/>
        </w:rPr>
        <w:t xml:space="preserve"> result, while the 1 through n samples </w:t>
      </w:r>
      <w:r>
        <w:rPr>
          <w:spacing w:val="-4"/>
          <w:w w:val="105"/>
        </w:rPr>
        <w:t xml:space="preserve">have </w:t>
      </w:r>
      <w:r>
        <w:rPr>
          <w:w w:val="105"/>
        </w:rPr>
        <w:t xml:space="preserve">perturbed nuclear data. Next, the 252-group energy structure </w:t>
      </w:r>
      <w:r>
        <w:rPr>
          <w:spacing w:val="-3"/>
          <w:w w:val="105"/>
        </w:rPr>
        <w:t xml:space="preserve">was </w:t>
      </w:r>
      <w:r>
        <w:rPr>
          <w:w w:val="105"/>
        </w:rPr>
        <w:t xml:space="preserve">collapsed into a smaller group size to reduce </w:t>
      </w:r>
      <w:r>
        <w:rPr>
          <w:rFonts w:ascii="Bookman Old Style" w:hAnsi="Bookman Old Style"/>
          <w:i/>
          <w:w w:val="105"/>
        </w:rPr>
        <w:t>σ</w:t>
      </w:r>
      <w:r>
        <w:rPr>
          <w:rFonts w:ascii="Arial" w:hAnsi="Arial"/>
          <w:i/>
          <w:w w:val="105"/>
          <w:position w:val="-3"/>
          <w:sz w:val="16"/>
        </w:rPr>
        <w:t xml:space="preserve">stat </w:t>
      </w:r>
      <w:r>
        <w:rPr>
          <w:w w:val="105"/>
        </w:rPr>
        <w:t xml:space="preserve">uncertainty in the </w:t>
      </w:r>
      <w:r>
        <w:rPr>
          <w:spacing w:val="-3"/>
          <w:w w:val="105"/>
        </w:rPr>
        <w:t xml:space="preserve">lower </w:t>
      </w:r>
      <w:r>
        <w:rPr>
          <w:w w:val="105"/>
        </w:rPr>
        <w:t xml:space="preserve">energy bins. </w:t>
      </w:r>
      <w:r>
        <w:rPr>
          <w:spacing w:val="-3"/>
          <w:w w:val="105"/>
        </w:rPr>
        <w:t xml:space="preserve">Finally, </w:t>
      </w:r>
      <w:r>
        <w:rPr>
          <w:w w:val="105"/>
        </w:rPr>
        <w:t xml:space="preserve">the </w:t>
      </w:r>
      <w:r>
        <w:rPr>
          <w:spacing w:val="-3"/>
          <w:w w:val="105"/>
        </w:rPr>
        <w:t xml:space="preserve">value </w:t>
      </w:r>
      <w:r>
        <w:rPr>
          <w:w w:val="105"/>
        </w:rPr>
        <w:t>and the relative uncertainty associated with the response were used to sample from a Gaussian distribution to include the statistical error from that trial.</w:t>
      </w:r>
      <w:r w:rsidR="00DB52C2">
        <w:rPr>
          <w:w w:val="105"/>
        </w:rPr>
        <w:t xml:space="preserve"> </w:t>
      </w:r>
      <w:r>
        <w:rPr>
          <w:w w:val="105"/>
        </w:rPr>
        <w:t xml:space="preserve">The process </w:t>
      </w:r>
      <w:r>
        <w:rPr>
          <w:spacing w:val="-3"/>
          <w:w w:val="105"/>
        </w:rPr>
        <w:t>was</w:t>
      </w:r>
      <w:r w:rsidR="00DB52C2">
        <w:rPr>
          <w:spacing w:val="-3"/>
          <w:w w:val="105"/>
        </w:rPr>
        <w:t xml:space="preserve"> </w:t>
      </w:r>
      <w:r>
        <w:rPr>
          <w:w w:val="105"/>
        </w:rPr>
        <w:t>repeated to 10,000</w:t>
      </w:r>
      <w:r w:rsidR="00DB52C2">
        <w:rPr>
          <w:w w:val="105"/>
        </w:rPr>
        <w:t xml:space="preserve"> </w:t>
      </w:r>
      <w:r>
        <w:rPr>
          <w:w w:val="105"/>
        </w:rPr>
        <w:t>times,</w:t>
      </w:r>
      <w:r>
        <w:rPr>
          <w:spacing w:val="-2"/>
          <w:w w:val="105"/>
        </w:rPr>
        <w:t xml:space="preserve"> </w:t>
      </w:r>
      <w:r>
        <w:rPr>
          <w:w w:val="105"/>
        </w:rPr>
        <w:t>with</w:t>
      </w:r>
      <w:r>
        <w:rPr>
          <w:spacing w:val="-5"/>
          <w:w w:val="105"/>
        </w:rPr>
        <w:t xml:space="preserve"> </w:t>
      </w:r>
      <w:r>
        <w:rPr>
          <w:w w:val="105"/>
        </w:rPr>
        <w:t>replacement</w:t>
      </w:r>
      <w:r>
        <w:rPr>
          <w:spacing w:val="-5"/>
          <w:w w:val="105"/>
        </w:rPr>
        <w:t xml:space="preserve"> </w:t>
      </w:r>
      <w:r>
        <w:rPr>
          <w:w w:val="105"/>
        </w:rPr>
        <w:t>to</w:t>
      </w:r>
      <w:r>
        <w:rPr>
          <w:spacing w:val="-5"/>
          <w:w w:val="105"/>
        </w:rPr>
        <w:t xml:space="preserve"> </w:t>
      </w:r>
      <w:r>
        <w:rPr>
          <w:w w:val="105"/>
        </w:rPr>
        <w:t>provide</w:t>
      </w:r>
      <w:r>
        <w:rPr>
          <w:spacing w:val="-6"/>
          <w:w w:val="105"/>
        </w:rPr>
        <w:t xml:space="preserve"> </w:t>
      </w:r>
      <w:r>
        <w:rPr>
          <w:w w:val="105"/>
        </w:rPr>
        <w:t>under</w:t>
      </w:r>
      <w:r>
        <w:rPr>
          <w:spacing w:val="-6"/>
          <w:w w:val="105"/>
        </w:rPr>
        <w:t xml:space="preserve"> </w:t>
      </w:r>
      <w:r>
        <w:rPr>
          <w:w w:val="105"/>
        </w:rPr>
        <w:t>0.1%</w:t>
      </w:r>
      <w:r>
        <w:rPr>
          <w:spacing w:val="-5"/>
          <w:w w:val="105"/>
        </w:rPr>
        <w:t xml:space="preserve"> </w:t>
      </w:r>
      <w:r>
        <w:rPr>
          <w:w w:val="105"/>
        </w:rPr>
        <w:t>convergence</w:t>
      </w:r>
      <w:r>
        <w:rPr>
          <w:spacing w:val="-5"/>
          <w:w w:val="105"/>
        </w:rPr>
        <w:t xml:space="preserve"> </w:t>
      </w:r>
      <w:r>
        <w:rPr>
          <w:w w:val="105"/>
        </w:rPr>
        <w:t>of</w:t>
      </w:r>
      <w:r>
        <w:rPr>
          <w:spacing w:val="-6"/>
          <w:w w:val="105"/>
        </w:rPr>
        <w:t xml:space="preserve"> </w:t>
      </w:r>
      <w:r>
        <w:rPr>
          <w:w w:val="105"/>
        </w:rPr>
        <w:t>the</w:t>
      </w:r>
      <w:r>
        <w:rPr>
          <w:spacing w:val="-6"/>
          <w:w w:val="105"/>
        </w:rPr>
        <w:t xml:space="preserve"> </w:t>
      </w:r>
      <w:r>
        <w:rPr>
          <w:w w:val="105"/>
        </w:rPr>
        <w:t>bootstrapped</w:t>
      </w:r>
      <w:r>
        <w:rPr>
          <w:spacing w:val="-6"/>
          <w:w w:val="105"/>
        </w:rPr>
        <w:t xml:space="preserve"> </w:t>
      </w:r>
      <w:r>
        <w:rPr>
          <w:spacing w:val="-3"/>
          <w:w w:val="105"/>
        </w:rPr>
        <w:t xml:space="preserve">value </w:t>
      </w:r>
      <w:r>
        <w:rPr>
          <w:w w:val="105"/>
        </w:rPr>
        <w:t xml:space="preserve">relative error. The final </w:t>
      </w:r>
      <w:r>
        <w:rPr>
          <w:spacing w:val="-3"/>
          <w:w w:val="105"/>
        </w:rPr>
        <w:t xml:space="preserve">value </w:t>
      </w:r>
      <w:r>
        <w:rPr>
          <w:w w:val="105"/>
        </w:rPr>
        <w:t xml:space="preserve">and relative uncertainty are used as the final result, which includes </w:t>
      </w:r>
      <w:r>
        <w:rPr>
          <w:rFonts w:ascii="Bookman Old Style" w:hAnsi="Bookman Old Style"/>
          <w:i/>
          <w:w w:val="105"/>
        </w:rPr>
        <w:t>σ</w:t>
      </w:r>
      <w:r>
        <w:rPr>
          <w:rFonts w:ascii="Arial" w:hAnsi="Arial"/>
          <w:i/>
          <w:w w:val="105"/>
          <w:position w:val="-3"/>
          <w:sz w:val="16"/>
        </w:rPr>
        <w:t>stat</w:t>
      </w:r>
      <w:r w:rsidR="00DB52C2">
        <w:rPr>
          <w:rFonts w:ascii="Arial" w:hAnsi="Arial"/>
          <w:i/>
          <w:w w:val="105"/>
          <w:position w:val="-3"/>
          <w:sz w:val="16"/>
        </w:rPr>
        <w:t xml:space="preserve"> </w:t>
      </w:r>
      <w:r>
        <w:rPr>
          <w:w w:val="105"/>
        </w:rPr>
        <w:t>and</w:t>
      </w:r>
      <w:r>
        <w:rPr>
          <w:spacing w:val="8"/>
          <w:w w:val="105"/>
        </w:rPr>
        <w:t xml:space="preserve"> </w:t>
      </w:r>
      <w:r>
        <w:rPr>
          <w:rFonts w:ascii="Bookman Old Style" w:hAnsi="Bookman Old Style"/>
          <w:i/>
          <w:spacing w:val="3"/>
          <w:w w:val="105"/>
        </w:rPr>
        <w:t>σ</w:t>
      </w:r>
      <w:r>
        <w:rPr>
          <w:rFonts w:ascii="Arial" w:hAnsi="Arial"/>
          <w:i/>
          <w:spacing w:val="3"/>
          <w:w w:val="105"/>
          <w:position w:val="-3"/>
          <w:sz w:val="16"/>
        </w:rPr>
        <w:t>sys</w:t>
      </w:r>
      <w:r>
        <w:rPr>
          <w:spacing w:val="3"/>
          <w:w w:val="105"/>
        </w:rPr>
        <w:t>.</w:t>
      </w:r>
    </w:p>
    <w:p w14:paraId="709A5F05" w14:textId="77777777" w:rsidR="00430DE3" w:rsidRDefault="00430DE3">
      <w:pPr>
        <w:pStyle w:val="BodyText"/>
        <w:spacing w:before="8"/>
        <w:rPr>
          <w:sz w:val="26"/>
        </w:rPr>
      </w:pPr>
    </w:p>
    <w:p w14:paraId="6D3C3B99" w14:textId="77777777" w:rsidR="00430DE3" w:rsidRDefault="008F0850">
      <w:pPr>
        <w:pStyle w:val="Heading2"/>
        <w:numPr>
          <w:ilvl w:val="2"/>
          <w:numId w:val="10"/>
        </w:numPr>
        <w:tabs>
          <w:tab w:val="left" w:pos="1273"/>
          <w:tab w:val="left" w:pos="1274"/>
        </w:tabs>
        <w:spacing w:line="415" w:lineRule="auto"/>
        <w:ind w:right="117"/>
      </w:pPr>
      <w:bookmarkStart w:id="475" w:name="Mapping_Nuclear_Data_Systematic_Error_to"/>
      <w:bookmarkStart w:id="476" w:name="_bookmark86"/>
      <w:bookmarkEnd w:id="475"/>
      <w:bookmarkEnd w:id="476"/>
      <w:r>
        <w:rPr>
          <w:w w:val="115"/>
        </w:rPr>
        <w:t>Mapping Nuclear Data Systematic Error to Alternate Group Structures</w:t>
      </w:r>
    </w:p>
    <w:p w14:paraId="3AC7554B" w14:textId="7C49856E" w:rsidR="00430DE3" w:rsidRDefault="008F0850">
      <w:pPr>
        <w:pStyle w:val="BodyText"/>
        <w:spacing w:before="162" w:line="415" w:lineRule="auto"/>
        <w:ind w:left="100" w:right="117" w:firstLine="351"/>
        <w:jc w:val="both"/>
      </w:pPr>
      <w:r>
        <w:rPr>
          <w:w w:val="105"/>
        </w:rPr>
        <w:t>One important approximation that must be made for group-wise cross</w:t>
      </w:r>
      <w:ins w:id="477" w:author="Bucy, Anna M Ctr USAF AETC AFIT/ENP" w:date="2019-01-08T16:22:00Z">
        <w:r w:rsidR="00AD7542">
          <w:rPr>
            <w:w w:val="105"/>
          </w:rPr>
          <w:t xml:space="preserve"> </w:t>
        </w:r>
      </w:ins>
      <w:del w:id="478" w:author="Bucy, Anna M Ctr USAF AETC AFIT/ENP" w:date="2019-01-08T16:22:00Z">
        <w:r w:rsidDel="00AD7542">
          <w:rPr>
            <w:w w:val="105"/>
          </w:rPr>
          <w:delText>-</w:delText>
        </w:r>
      </w:del>
      <w:r>
        <w:rPr>
          <w:w w:val="105"/>
        </w:rPr>
        <w:t xml:space="preserve">section uncertainty models is that the uncertainty is not largely dependent on the </w:t>
      </w:r>
      <w:proofErr w:type="gramStart"/>
      <w:r>
        <w:rPr>
          <w:w w:val="105"/>
        </w:rPr>
        <w:t>group</w:t>
      </w:r>
      <w:r w:rsidR="00AD7542">
        <w:rPr>
          <w:w w:val="105"/>
        </w:rPr>
        <w:t xml:space="preserve"> </w:t>
      </w:r>
      <w:r>
        <w:rPr>
          <w:w w:val="105"/>
        </w:rPr>
        <w:t xml:space="preserve"> structure</w:t>
      </w:r>
      <w:proofErr w:type="gramEnd"/>
      <w:r>
        <w:rPr>
          <w:w w:val="105"/>
        </w:rPr>
        <w:t>. A study benchmarking nuclear data uncertainty between two methods showed that the integral uncertainty is relatively insensitive to the group structure utilized [</w:t>
      </w:r>
      <w:hyperlink w:anchor="_bookmark216" w:history="1">
        <w:r>
          <w:rPr>
            <w:w w:val="105"/>
          </w:rPr>
          <w:t>83</w:t>
        </w:r>
      </w:hyperlink>
      <w:r>
        <w:rPr>
          <w:w w:val="105"/>
        </w:rPr>
        <w:t>]. Additionally, there is uncertainty in published uncertainties making any small differences found between alternate group structures potentially</w:t>
      </w:r>
      <w:r w:rsidR="00DB52C2">
        <w:rPr>
          <w:w w:val="105"/>
        </w:rPr>
        <w:t xml:space="preserve"> </w:t>
      </w:r>
      <w:r>
        <w:rPr>
          <w:w w:val="105"/>
        </w:rPr>
        <w:t>negligible.</w:t>
      </w:r>
    </w:p>
    <w:p w14:paraId="0C1FE9B4" w14:textId="0D77D128" w:rsidR="00430DE3" w:rsidRDefault="008F0850">
      <w:pPr>
        <w:pStyle w:val="BodyText"/>
        <w:spacing w:line="408" w:lineRule="auto"/>
        <w:ind w:left="100" w:right="117" w:firstLine="438"/>
        <w:jc w:val="both"/>
      </w:pPr>
      <w:r>
        <w:rPr>
          <w:w w:val="105"/>
        </w:rPr>
        <w:t xml:space="preserve">A test case for the </w:t>
      </w:r>
      <w:r>
        <w:rPr>
          <w:spacing w:val="2"/>
          <w:w w:val="105"/>
          <w:position w:val="9"/>
          <w:sz w:val="16"/>
        </w:rPr>
        <w:t>58</w:t>
      </w:r>
      <w:r>
        <w:rPr>
          <w:spacing w:val="2"/>
          <w:w w:val="105"/>
        </w:rPr>
        <w:t xml:space="preserve">Ni </w:t>
      </w:r>
      <w:r>
        <w:rPr>
          <w:w w:val="105"/>
        </w:rPr>
        <w:t xml:space="preserve">(n,2n) reaction </w:t>
      </w:r>
      <w:r>
        <w:rPr>
          <w:spacing w:val="-3"/>
          <w:w w:val="105"/>
        </w:rPr>
        <w:t xml:space="preserve">was </w:t>
      </w:r>
      <w:r>
        <w:rPr>
          <w:w w:val="105"/>
        </w:rPr>
        <w:t>performed to outline the impact of</w:t>
      </w:r>
      <w:r w:rsidR="00DB52C2">
        <w:rPr>
          <w:w w:val="105"/>
        </w:rPr>
        <w:t xml:space="preserve"> </w:t>
      </w:r>
      <w:r>
        <w:rPr>
          <w:w w:val="105"/>
        </w:rPr>
        <w:t xml:space="preserve">the weighting function and group structure on uncertainty results. The </w:t>
      </w:r>
      <w:r>
        <w:rPr>
          <w:spacing w:val="2"/>
          <w:w w:val="105"/>
          <w:position w:val="9"/>
          <w:sz w:val="16"/>
        </w:rPr>
        <w:t>58</w:t>
      </w:r>
      <w:r>
        <w:rPr>
          <w:spacing w:val="2"/>
          <w:w w:val="105"/>
        </w:rPr>
        <w:t xml:space="preserve">Ni </w:t>
      </w:r>
      <w:r>
        <w:rPr>
          <w:w w:val="105"/>
        </w:rPr>
        <w:t>(n,2n) reaction</w:t>
      </w:r>
      <w:r>
        <w:rPr>
          <w:spacing w:val="20"/>
          <w:w w:val="105"/>
        </w:rPr>
        <w:t xml:space="preserve"> </w:t>
      </w:r>
      <w:r>
        <w:rPr>
          <w:w w:val="105"/>
        </w:rPr>
        <w:t>in</w:t>
      </w:r>
      <w:r>
        <w:rPr>
          <w:spacing w:val="20"/>
          <w:w w:val="105"/>
        </w:rPr>
        <w:t xml:space="preserve"> </w:t>
      </w:r>
      <w:r>
        <w:rPr>
          <w:w w:val="105"/>
        </w:rPr>
        <w:t>ENDF</w:t>
      </w:r>
      <w:r>
        <w:rPr>
          <w:spacing w:val="20"/>
          <w:w w:val="105"/>
        </w:rPr>
        <w:t xml:space="preserve"> </w:t>
      </w:r>
      <w:r>
        <w:rPr>
          <w:spacing w:val="-3"/>
          <w:w w:val="105"/>
        </w:rPr>
        <w:t>was</w:t>
      </w:r>
      <w:r>
        <w:rPr>
          <w:spacing w:val="20"/>
          <w:w w:val="105"/>
        </w:rPr>
        <w:t xml:space="preserve"> </w:t>
      </w:r>
      <w:r>
        <w:rPr>
          <w:w w:val="105"/>
        </w:rPr>
        <w:t>linear</w:t>
      </w:r>
      <w:r>
        <w:rPr>
          <w:spacing w:val="20"/>
          <w:w w:val="105"/>
        </w:rPr>
        <w:t xml:space="preserve"> </w:t>
      </w:r>
      <w:r>
        <w:rPr>
          <w:w w:val="105"/>
        </w:rPr>
        <w:t>in</w:t>
      </w:r>
      <w:r>
        <w:rPr>
          <w:spacing w:val="20"/>
          <w:w w:val="105"/>
        </w:rPr>
        <w:t xml:space="preserve"> </w:t>
      </w:r>
      <w:r>
        <w:rPr>
          <w:w w:val="105"/>
        </w:rPr>
        <w:t>energy</w:t>
      </w:r>
      <w:r>
        <w:rPr>
          <w:spacing w:val="21"/>
          <w:w w:val="105"/>
        </w:rPr>
        <w:t xml:space="preserve"> </w:t>
      </w:r>
      <w:r>
        <w:rPr>
          <w:w w:val="105"/>
        </w:rPr>
        <w:t>and</w:t>
      </w:r>
      <w:r>
        <w:rPr>
          <w:spacing w:val="20"/>
          <w:w w:val="105"/>
        </w:rPr>
        <w:t xml:space="preserve"> </w:t>
      </w:r>
      <w:r>
        <w:rPr>
          <w:w w:val="105"/>
        </w:rPr>
        <w:t>in</w:t>
      </w:r>
      <w:r>
        <w:rPr>
          <w:spacing w:val="20"/>
          <w:w w:val="105"/>
        </w:rPr>
        <w:t xml:space="preserve"> </w:t>
      </w:r>
      <w:r>
        <w:rPr>
          <w:w w:val="105"/>
        </w:rPr>
        <w:t>cross</w:t>
      </w:r>
      <w:ins w:id="479" w:author="Bucy, Anna M Ctr USAF AETC AFIT/ENP" w:date="2019-01-08T16:43:00Z">
        <w:r w:rsidR="00340302">
          <w:rPr>
            <w:w w:val="105"/>
          </w:rPr>
          <w:t xml:space="preserve"> </w:t>
        </w:r>
      </w:ins>
      <w:del w:id="480" w:author="Bucy, Anna M Ctr USAF AETC AFIT/ENP" w:date="2019-01-08T16:43:00Z">
        <w:r w:rsidDel="00340302">
          <w:rPr>
            <w:w w:val="105"/>
          </w:rPr>
          <w:delText>-</w:delText>
        </w:r>
      </w:del>
      <w:r>
        <w:rPr>
          <w:w w:val="105"/>
        </w:rPr>
        <w:t>section</w:t>
      </w:r>
      <w:r>
        <w:rPr>
          <w:spacing w:val="21"/>
          <w:w w:val="105"/>
        </w:rPr>
        <w:t xml:space="preserve"> </w:t>
      </w:r>
      <w:r>
        <w:rPr>
          <w:w w:val="105"/>
        </w:rPr>
        <w:t>which</w:t>
      </w:r>
      <w:r>
        <w:rPr>
          <w:spacing w:val="20"/>
          <w:w w:val="105"/>
        </w:rPr>
        <w:t xml:space="preserve"> </w:t>
      </w:r>
      <w:r>
        <w:rPr>
          <w:w w:val="105"/>
        </w:rPr>
        <w:t>enabled</w:t>
      </w:r>
      <w:r>
        <w:rPr>
          <w:spacing w:val="21"/>
          <w:w w:val="105"/>
        </w:rPr>
        <w:t xml:space="preserve"> </w:t>
      </w:r>
      <w:r>
        <w:rPr>
          <w:w w:val="105"/>
        </w:rPr>
        <w:t>straight-</w:t>
      </w:r>
    </w:p>
    <w:p w14:paraId="3F554E7F" w14:textId="77777777" w:rsidR="00430DE3" w:rsidRDefault="00430DE3">
      <w:pPr>
        <w:spacing w:line="408" w:lineRule="auto"/>
        <w:jc w:val="both"/>
        <w:sectPr w:rsidR="00430DE3">
          <w:pgSz w:w="12240" w:h="15840"/>
          <w:pgMar w:top="1420" w:right="1680" w:bottom="1380" w:left="1700" w:header="0" w:footer="1182" w:gutter="0"/>
          <w:cols w:space="720"/>
        </w:sectPr>
      </w:pPr>
    </w:p>
    <w:p w14:paraId="46B12924" w14:textId="77777777" w:rsidR="00430DE3" w:rsidRDefault="00430DE3">
      <w:pPr>
        <w:pStyle w:val="BodyText"/>
        <w:spacing w:before="1"/>
        <w:rPr>
          <w:sz w:val="3"/>
        </w:rPr>
      </w:pPr>
    </w:p>
    <w:p w14:paraId="15841D1A" w14:textId="77777777" w:rsidR="00430DE3" w:rsidRDefault="008F0850">
      <w:pPr>
        <w:pStyle w:val="BodyText"/>
        <w:ind w:left="734"/>
        <w:rPr>
          <w:sz w:val="20"/>
        </w:rPr>
      </w:pPr>
      <w:r>
        <w:rPr>
          <w:noProof/>
          <w:sz w:val="20"/>
        </w:rPr>
        <w:drawing>
          <wp:inline distT="0" distB="0" distL="0" distR="0" wp14:anchorId="4BCD01CA" wp14:editId="12CA769B">
            <wp:extent cx="4056221" cy="2859404"/>
            <wp:effectExtent l="0" t="0" r="0" b="0"/>
            <wp:docPr id="6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45" cstate="print"/>
                    <a:stretch>
                      <a:fillRect/>
                    </a:stretch>
                  </pic:blipFill>
                  <pic:spPr>
                    <a:xfrm>
                      <a:off x="0" y="0"/>
                      <a:ext cx="4056221" cy="2859404"/>
                    </a:xfrm>
                    <a:prstGeom prst="rect">
                      <a:avLst/>
                    </a:prstGeom>
                  </pic:spPr>
                </pic:pic>
              </a:graphicData>
            </a:graphic>
          </wp:inline>
        </w:drawing>
      </w:r>
    </w:p>
    <w:p w14:paraId="085D2BD1" w14:textId="77777777" w:rsidR="00430DE3" w:rsidRDefault="00430DE3">
      <w:pPr>
        <w:pStyle w:val="BodyText"/>
        <w:rPr>
          <w:sz w:val="20"/>
        </w:rPr>
      </w:pPr>
    </w:p>
    <w:p w14:paraId="79669B55" w14:textId="77777777" w:rsidR="00430DE3" w:rsidRDefault="00430DE3">
      <w:pPr>
        <w:pStyle w:val="BodyText"/>
        <w:rPr>
          <w:sz w:val="20"/>
        </w:rPr>
      </w:pPr>
    </w:p>
    <w:p w14:paraId="706204BC" w14:textId="77777777" w:rsidR="00430DE3" w:rsidRDefault="00430DE3">
      <w:pPr>
        <w:pStyle w:val="BodyText"/>
        <w:spacing w:before="1"/>
        <w:rPr>
          <w:sz w:val="28"/>
        </w:rPr>
      </w:pPr>
    </w:p>
    <w:p w14:paraId="7B5CA00C" w14:textId="3210B0F5" w:rsidR="00430DE3" w:rsidRDefault="008F0850">
      <w:pPr>
        <w:spacing w:before="75" w:line="249" w:lineRule="auto"/>
        <w:ind w:left="100" w:right="98"/>
        <w:jc w:val="both"/>
        <w:rPr>
          <w:b/>
          <w:sz w:val="20"/>
        </w:rPr>
      </w:pPr>
      <w:bookmarkStart w:id="481" w:name="_bookmark87"/>
      <w:bookmarkEnd w:id="481"/>
      <w:r>
        <w:rPr>
          <w:b/>
          <w:w w:val="115"/>
          <w:sz w:val="20"/>
        </w:rPr>
        <w:t>Figure 31.</w:t>
      </w:r>
      <w:r w:rsidR="00DB52C2">
        <w:rPr>
          <w:b/>
          <w:w w:val="115"/>
          <w:sz w:val="20"/>
        </w:rPr>
        <w:t xml:space="preserve"> </w:t>
      </w:r>
      <w:r>
        <w:rPr>
          <w:b/>
          <w:w w:val="115"/>
          <w:sz w:val="20"/>
        </w:rPr>
        <w:t xml:space="preserve">Comparison between </w:t>
      </w:r>
      <w:r>
        <w:rPr>
          <w:rFonts w:ascii="Bookman Old Style"/>
          <w:b/>
          <w:spacing w:val="2"/>
          <w:w w:val="115"/>
          <w:position w:val="7"/>
          <w:sz w:val="14"/>
        </w:rPr>
        <w:t>58</w:t>
      </w:r>
      <w:r>
        <w:rPr>
          <w:b/>
          <w:spacing w:val="2"/>
          <w:w w:val="115"/>
          <w:sz w:val="20"/>
        </w:rPr>
        <w:t xml:space="preserve">Ni </w:t>
      </w:r>
      <w:r>
        <w:rPr>
          <w:b/>
          <w:w w:val="115"/>
          <w:sz w:val="20"/>
        </w:rPr>
        <w:t>(n,2n) continuous energy (CE) and 252 group</w:t>
      </w:r>
      <w:r w:rsidR="00DB52C2">
        <w:rPr>
          <w:b/>
          <w:w w:val="115"/>
          <w:sz w:val="20"/>
        </w:rPr>
        <w:t xml:space="preserve"> </w:t>
      </w:r>
      <w:r>
        <w:rPr>
          <w:b/>
          <w:w w:val="115"/>
          <w:sz w:val="20"/>
        </w:rPr>
        <w:t>1</w:t>
      </w:r>
      <w:r>
        <w:rPr>
          <w:rFonts w:ascii="Georgia"/>
          <w:i/>
          <w:w w:val="115"/>
          <w:sz w:val="20"/>
        </w:rPr>
        <w:t>/</w:t>
      </w:r>
      <w:r>
        <w:rPr>
          <w:b/>
          <w:w w:val="115"/>
          <w:sz w:val="20"/>
        </w:rPr>
        <w:t>E weighted cross</w:t>
      </w:r>
      <w:ins w:id="482" w:author="Bucy, Anna M Ctr USAF AETC AFIT/ENP" w:date="2019-01-08T16:43:00Z">
        <w:r w:rsidR="00340302">
          <w:rPr>
            <w:b/>
            <w:w w:val="115"/>
            <w:sz w:val="20"/>
          </w:rPr>
          <w:t xml:space="preserve"> </w:t>
        </w:r>
      </w:ins>
      <w:del w:id="483" w:author="Bucy, Anna M Ctr USAF AETC AFIT/ENP" w:date="2019-01-08T16:43:00Z">
        <w:r w:rsidDel="00340302">
          <w:rPr>
            <w:b/>
            <w:w w:val="115"/>
            <w:sz w:val="20"/>
          </w:rPr>
          <w:delText>-</w:delText>
        </w:r>
      </w:del>
      <w:r>
        <w:rPr>
          <w:b/>
          <w:w w:val="115"/>
          <w:sz w:val="20"/>
        </w:rPr>
        <w:t>sections. The relative uncertainty of the reaction cross</w:t>
      </w:r>
      <w:ins w:id="484" w:author="Bucy, Anna M Ctr USAF AETC AFIT/ENP" w:date="2019-01-08T16:43:00Z">
        <w:r w:rsidR="00340302">
          <w:rPr>
            <w:b/>
            <w:w w:val="115"/>
            <w:sz w:val="20"/>
          </w:rPr>
          <w:t xml:space="preserve"> </w:t>
        </w:r>
      </w:ins>
      <w:del w:id="485" w:author="Bucy, Anna M Ctr USAF AETC AFIT/ENP" w:date="2019-01-08T16:43:00Z">
        <w:r w:rsidDel="00340302">
          <w:rPr>
            <w:b/>
            <w:w w:val="115"/>
            <w:sz w:val="20"/>
          </w:rPr>
          <w:delText>-</w:delText>
        </w:r>
      </w:del>
      <w:r>
        <w:rPr>
          <w:b/>
          <w:w w:val="115"/>
          <w:sz w:val="20"/>
        </w:rPr>
        <w:t>section is shown.</w:t>
      </w:r>
    </w:p>
    <w:p w14:paraId="2B74E106" w14:textId="77777777" w:rsidR="00430DE3" w:rsidRDefault="00430DE3">
      <w:pPr>
        <w:pStyle w:val="BodyText"/>
        <w:rPr>
          <w:b/>
          <w:sz w:val="20"/>
        </w:rPr>
      </w:pPr>
    </w:p>
    <w:p w14:paraId="3DE975FA" w14:textId="77777777" w:rsidR="00430DE3" w:rsidRDefault="008F0850">
      <w:pPr>
        <w:pStyle w:val="BodyText"/>
        <w:spacing w:before="3"/>
        <w:rPr>
          <w:b/>
          <w:sz w:val="29"/>
        </w:rPr>
      </w:pPr>
      <w:r>
        <w:rPr>
          <w:noProof/>
        </w:rPr>
        <w:drawing>
          <wp:anchor distT="0" distB="0" distL="0" distR="0" simplePos="0" relativeHeight="251613696" behindDoc="0" locked="0" layoutInCell="1" allowOverlap="1" wp14:anchorId="7C34D213" wp14:editId="116C24D5">
            <wp:simplePos x="0" y="0"/>
            <wp:positionH relativeFrom="page">
              <wp:posOffset>1546199</wp:posOffset>
            </wp:positionH>
            <wp:positionV relativeFrom="paragraph">
              <wp:posOffset>238921</wp:posOffset>
            </wp:positionV>
            <wp:extent cx="4798885" cy="3431286"/>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46" cstate="print"/>
                    <a:stretch>
                      <a:fillRect/>
                    </a:stretch>
                  </pic:blipFill>
                  <pic:spPr>
                    <a:xfrm>
                      <a:off x="0" y="0"/>
                      <a:ext cx="4798885" cy="3431286"/>
                    </a:xfrm>
                    <a:prstGeom prst="rect">
                      <a:avLst/>
                    </a:prstGeom>
                  </pic:spPr>
                </pic:pic>
              </a:graphicData>
            </a:graphic>
          </wp:anchor>
        </w:drawing>
      </w:r>
    </w:p>
    <w:p w14:paraId="405FC6A5" w14:textId="77777777" w:rsidR="00430DE3" w:rsidRDefault="008F0850">
      <w:pPr>
        <w:spacing w:before="1"/>
        <w:ind w:left="1445"/>
        <w:rPr>
          <w:b/>
          <w:sz w:val="20"/>
        </w:rPr>
      </w:pPr>
      <w:r>
        <w:rPr>
          <w:b/>
          <w:w w:val="115"/>
          <w:sz w:val="20"/>
        </w:rPr>
        <w:t>Figure 32.</w:t>
      </w:r>
      <w:r w:rsidR="00DB52C2">
        <w:rPr>
          <w:b/>
          <w:w w:val="115"/>
          <w:sz w:val="20"/>
        </w:rPr>
        <w:t xml:space="preserve"> </w:t>
      </w:r>
      <w:r>
        <w:rPr>
          <w:rFonts w:ascii="Bookman Old Style"/>
          <w:b/>
          <w:w w:val="115"/>
          <w:position w:val="7"/>
          <w:sz w:val="14"/>
        </w:rPr>
        <w:t>58</w:t>
      </w:r>
      <w:r>
        <w:rPr>
          <w:b/>
          <w:w w:val="115"/>
          <w:sz w:val="20"/>
        </w:rPr>
        <w:t xml:space="preserve">Ni (n,2n) case study constant </w:t>
      </w:r>
      <w:proofErr w:type="gramStart"/>
      <w:r>
        <w:rPr>
          <w:b/>
          <w:w w:val="115"/>
          <w:sz w:val="20"/>
        </w:rPr>
        <w:t>differential</w:t>
      </w:r>
      <w:r w:rsidR="00DB52C2">
        <w:rPr>
          <w:b/>
          <w:w w:val="115"/>
          <w:sz w:val="20"/>
        </w:rPr>
        <w:t xml:space="preserve"> </w:t>
      </w:r>
      <w:r>
        <w:rPr>
          <w:b/>
          <w:w w:val="115"/>
          <w:sz w:val="20"/>
        </w:rPr>
        <w:t xml:space="preserve"> flux</w:t>
      </w:r>
      <w:proofErr w:type="gramEnd"/>
      <w:r>
        <w:rPr>
          <w:b/>
          <w:w w:val="115"/>
          <w:sz w:val="20"/>
        </w:rPr>
        <w:t>.</w:t>
      </w:r>
    </w:p>
    <w:p w14:paraId="35548514" w14:textId="77777777" w:rsidR="00430DE3" w:rsidRDefault="00430DE3">
      <w:pPr>
        <w:rPr>
          <w:sz w:val="20"/>
        </w:rPr>
        <w:sectPr w:rsidR="00430DE3">
          <w:pgSz w:w="12240" w:h="15840"/>
          <w:pgMar w:top="1500" w:right="1700" w:bottom="1380" w:left="1700" w:header="0" w:footer="1182" w:gutter="0"/>
          <w:cols w:space="720"/>
        </w:sectPr>
      </w:pPr>
    </w:p>
    <w:p w14:paraId="068221A4" w14:textId="6CE21897" w:rsidR="00430DE3" w:rsidRDefault="008F0850">
      <w:pPr>
        <w:pStyle w:val="BodyText"/>
        <w:spacing w:before="35" w:line="415" w:lineRule="auto"/>
        <w:ind w:left="120" w:right="117"/>
        <w:jc w:val="both"/>
      </w:pPr>
      <w:r>
        <w:rPr>
          <w:w w:val="105"/>
        </w:rPr>
        <w:lastRenderedPageBreak/>
        <w:t>forward analytical solutions. The cross</w:t>
      </w:r>
      <w:ins w:id="486" w:author="Bucy, Anna M Ctr USAF AETC AFIT/ENP" w:date="2019-01-08T16:24:00Z">
        <w:r w:rsidR="00AD7542">
          <w:rPr>
            <w:w w:val="105"/>
          </w:rPr>
          <w:t xml:space="preserve"> </w:t>
        </w:r>
      </w:ins>
      <w:del w:id="487" w:author="Bucy, Anna M Ctr USAF AETC AFIT/ENP" w:date="2019-01-08T16:24:00Z">
        <w:r w:rsidDel="00AD7542">
          <w:rPr>
            <w:w w:val="105"/>
          </w:rPr>
          <w:delText>-</w:delText>
        </w:r>
      </w:del>
      <w:r>
        <w:rPr>
          <w:w w:val="105"/>
        </w:rPr>
        <w:t xml:space="preserve">sections from ENDF/B-VII.1 available in SCALE are shown in Figure </w:t>
      </w:r>
      <w:hyperlink w:anchor="_bookmark87" w:history="1">
        <w:r>
          <w:rPr>
            <w:w w:val="105"/>
          </w:rPr>
          <w:t>31</w:t>
        </w:r>
      </w:hyperlink>
      <w:r>
        <w:rPr>
          <w:w w:val="105"/>
        </w:rPr>
        <w:t xml:space="preserve"> along with the SCALE relative uncertainty of the reaction cross</w:t>
      </w:r>
      <w:ins w:id="488" w:author="Bucy, Anna M Ctr USAF AETC AFIT/ENP" w:date="2019-01-08T16:24:00Z">
        <w:r w:rsidR="00AD7542">
          <w:rPr>
            <w:w w:val="105"/>
          </w:rPr>
          <w:t xml:space="preserve"> </w:t>
        </w:r>
      </w:ins>
      <w:del w:id="489" w:author="Bucy, Anna M Ctr USAF AETC AFIT/ENP" w:date="2019-01-08T16:24:00Z">
        <w:r w:rsidDel="00AD7542">
          <w:rPr>
            <w:w w:val="105"/>
          </w:rPr>
          <w:delText>-</w:delText>
        </w:r>
      </w:del>
      <w:r>
        <w:rPr>
          <w:w w:val="105"/>
        </w:rPr>
        <w:t>section.</w:t>
      </w:r>
    </w:p>
    <w:p w14:paraId="49514E18" w14:textId="77777777" w:rsidR="00430DE3" w:rsidRDefault="00430DE3">
      <w:pPr>
        <w:pStyle w:val="BodyText"/>
        <w:spacing w:before="9"/>
        <w:rPr>
          <w:sz w:val="29"/>
        </w:rPr>
      </w:pPr>
    </w:p>
    <w:p w14:paraId="4F2DCD6D" w14:textId="77777777" w:rsidR="00430DE3" w:rsidRDefault="008F0850">
      <w:pPr>
        <w:pStyle w:val="Heading2"/>
        <w:ind w:left="822" w:firstLine="0"/>
      </w:pPr>
      <w:r>
        <w:rPr>
          <w:w w:val="115"/>
        </w:rPr>
        <w:t>Case Study</w:t>
      </w:r>
    </w:p>
    <w:p w14:paraId="2B2EBF37" w14:textId="77777777" w:rsidR="00430DE3" w:rsidRDefault="00430DE3">
      <w:pPr>
        <w:pStyle w:val="BodyText"/>
        <w:spacing w:before="6"/>
        <w:rPr>
          <w:b/>
          <w:sz w:val="29"/>
        </w:rPr>
      </w:pPr>
    </w:p>
    <w:p w14:paraId="3B6A7B0B" w14:textId="77777777" w:rsidR="00430DE3" w:rsidRDefault="008F0850">
      <w:pPr>
        <w:pStyle w:val="BodyText"/>
        <w:spacing w:before="1" w:line="412" w:lineRule="auto"/>
        <w:ind w:left="120" w:right="117" w:firstLine="413"/>
        <w:jc w:val="both"/>
      </w:pPr>
      <w:r>
        <w:rPr>
          <w:w w:val="105"/>
        </w:rPr>
        <w:t xml:space="preserve">The test case utilized a normalized flux integral of 1 </w:t>
      </w:r>
      <w:proofErr w:type="spellStart"/>
      <w:r>
        <w:rPr>
          <w:rFonts w:ascii="Bookman Old Style" w:hAnsi="Bookman Old Style"/>
          <w:i/>
          <w:w w:val="105"/>
        </w:rPr>
        <w:t>ncm</w:t>
      </w:r>
      <w:proofErr w:type="spellEnd"/>
      <w:r>
        <w:rPr>
          <w:rFonts w:ascii="Arial" w:hAnsi="Arial"/>
          <w:i/>
          <w:w w:val="105"/>
          <w:position w:val="9"/>
          <w:sz w:val="16"/>
        </w:rPr>
        <w:t>−</w:t>
      </w:r>
      <w:r>
        <w:rPr>
          <w:w w:val="105"/>
          <w:position w:val="9"/>
          <w:sz w:val="16"/>
        </w:rPr>
        <w:t>2</w:t>
      </w:r>
      <w:r>
        <w:rPr>
          <w:rFonts w:ascii="Bookman Old Style" w:hAnsi="Bookman Old Style"/>
          <w:i/>
          <w:w w:val="105"/>
        </w:rPr>
        <w:t>s</w:t>
      </w:r>
      <w:r>
        <w:rPr>
          <w:rFonts w:ascii="Arial" w:hAnsi="Arial"/>
          <w:i/>
          <w:w w:val="105"/>
          <w:position w:val="9"/>
          <w:sz w:val="16"/>
        </w:rPr>
        <w:t>−</w:t>
      </w:r>
      <w:r>
        <w:rPr>
          <w:w w:val="105"/>
          <w:position w:val="9"/>
          <w:sz w:val="16"/>
        </w:rPr>
        <w:t xml:space="preserve">1 </w:t>
      </w:r>
      <w:r>
        <w:rPr>
          <w:w w:val="105"/>
        </w:rPr>
        <w:t xml:space="preserve">from the threshold energy of 12.4 MeV up to 20 MeV with the flux bin weighted </w:t>
      </w:r>
      <w:r>
        <w:rPr>
          <w:spacing w:val="-4"/>
          <w:w w:val="105"/>
        </w:rPr>
        <w:t xml:space="preserve">by </w:t>
      </w:r>
      <w:r>
        <w:rPr>
          <w:w w:val="105"/>
        </w:rPr>
        <w:t>the bin widths. The flux</w:t>
      </w:r>
      <w:r>
        <w:rPr>
          <w:spacing w:val="-5"/>
          <w:w w:val="105"/>
        </w:rPr>
        <w:t xml:space="preserve"> </w:t>
      </w:r>
      <w:r>
        <w:rPr>
          <w:w w:val="105"/>
        </w:rPr>
        <w:t>profile</w:t>
      </w:r>
      <w:r>
        <w:rPr>
          <w:spacing w:val="-5"/>
          <w:w w:val="105"/>
        </w:rPr>
        <w:t xml:space="preserve"> </w:t>
      </w:r>
      <w:r>
        <w:rPr>
          <w:spacing w:val="-3"/>
          <w:w w:val="105"/>
        </w:rPr>
        <w:t>was</w:t>
      </w:r>
      <w:r>
        <w:rPr>
          <w:spacing w:val="-5"/>
          <w:w w:val="105"/>
        </w:rPr>
        <w:t xml:space="preserve"> </w:t>
      </w:r>
      <w:r>
        <w:rPr>
          <w:w w:val="105"/>
        </w:rPr>
        <w:t>chosen</w:t>
      </w:r>
      <w:r>
        <w:rPr>
          <w:spacing w:val="-5"/>
          <w:w w:val="105"/>
        </w:rPr>
        <w:t xml:space="preserve"> </w:t>
      </w:r>
      <w:r>
        <w:rPr>
          <w:w w:val="105"/>
        </w:rPr>
        <w:t>to</w:t>
      </w:r>
      <w:r>
        <w:rPr>
          <w:spacing w:val="-4"/>
          <w:w w:val="105"/>
        </w:rPr>
        <w:t xml:space="preserve"> </w:t>
      </w:r>
      <w:r>
        <w:rPr>
          <w:w w:val="105"/>
        </w:rPr>
        <w:t>eliminate</w:t>
      </w:r>
      <w:r>
        <w:rPr>
          <w:spacing w:val="-5"/>
          <w:w w:val="105"/>
        </w:rPr>
        <w:t xml:space="preserve"> </w:t>
      </w:r>
      <w:r>
        <w:rPr>
          <w:w w:val="105"/>
        </w:rPr>
        <w:t>bias</w:t>
      </w:r>
      <w:r>
        <w:rPr>
          <w:spacing w:val="-5"/>
          <w:w w:val="105"/>
        </w:rPr>
        <w:t xml:space="preserve"> </w:t>
      </w:r>
      <w:r>
        <w:rPr>
          <w:w w:val="105"/>
        </w:rPr>
        <w:t>from</w:t>
      </w:r>
      <w:r>
        <w:rPr>
          <w:spacing w:val="-4"/>
          <w:w w:val="105"/>
        </w:rPr>
        <w:t xml:space="preserve"> </w:t>
      </w:r>
      <w:r>
        <w:rPr>
          <w:w w:val="105"/>
        </w:rPr>
        <w:t>the</w:t>
      </w:r>
      <w:r>
        <w:rPr>
          <w:spacing w:val="-4"/>
          <w:w w:val="105"/>
        </w:rPr>
        <w:t xml:space="preserve"> </w:t>
      </w:r>
      <w:r>
        <w:rPr>
          <w:w w:val="105"/>
        </w:rPr>
        <w:t>energy</w:t>
      </w:r>
      <w:r>
        <w:rPr>
          <w:spacing w:val="-4"/>
          <w:w w:val="105"/>
        </w:rPr>
        <w:t xml:space="preserve"> </w:t>
      </w:r>
      <w:r>
        <w:rPr>
          <w:w w:val="105"/>
        </w:rPr>
        <w:t>bin</w:t>
      </w:r>
      <w:r>
        <w:rPr>
          <w:spacing w:val="-4"/>
          <w:w w:val="105"/>
        </w:rPr>
        <w:t xml:space="preserve"> </w:t>
      </w:r>
      <w:r>
        <w:rPr>
          <w:w w:val="105"/>
        </w:rPr>
        <w:t>shapes</w:t>
      </w:r>
      <w:r>
        <w:rPr>
          <w:spacing w:val="-5"/>
          <w:w w:val="105"/>
        </w:rPr>
        <w:t xml:space="preserve"> </w:t>
      </w:r>
      <w:r>
        <w:rPr>
          <w:w w:val="105"/>
        </w:rPr>
        <w:t>for</w:t>
      </w:r>
      <w:r>
        <w:rPr>
          <w:spacing w:val="-4"/>
          <w:w w:val="105"/>
        </w:rPr>
        <w:t xml:space="preserve"> </w:t>
      </w:r>
      <w:r>
        <w:rPr>
          <w:w w:val="105"/>
        </w:rPr>
        <w:t>the</w:t>
      </w:r>
      <w:r>
        <w:rPr>
          <w:spacing w:val="-4"/>
          <w:w w:val="105"/>
        </w:rPr>
        <w:t xml:space="preserve"> </w:t>
      </w:r>
      <w:proofErr w:type="gramStart"/>
      <w:r>
        <w:rPr>
          <w:w w:val="105"/>
        </w:rPr>
        <w:t>252</w:t>
      </w:r>
      <w:r>
        <w:rPr>
          <w:spacing w:val="-4"/>
          <w:w w:val="105"/>
        </w:rPr>
        <w:t xml:space="preserve"> </w:t>
      </w:r>
      <w:r>
        <w:rPr>
          <w:w w:val="105"/>
        </w:rPr>
        <w:t>group</w:t>
      </w:r>
      <w:proofErr w:type="gramEnd"/>
      <w:r>
        <w:rPr>
          <w:w w:val="105"/>
        </w:rPr>
        <w:t xml:space="preserve"> structure.</w:t>
      </w:r>
      <w:r w:rsidR="00DB52C2">
        <w:rPr>
          <w:w w:val="105"/>
        </w:rPr>
        <w:t xml:space="preserve"> </w:t>
      </w:r>
      <w:r>
        <w:rPr>
          <w:w w:val="105"/>
        </w:rPr>
        <w:t>The test flux is shown in Figure</w:t>
      </w:r>
      <w:r w:rsidR="00DB52C2">
        <w:rPr>
          <w:w w:val="105"/>
        </w:rPr>
        <w:t xml:space="preserve"> </w:t>
      </w:r>
      <w:hyperlink w:anchor="_bookmark87" w:history="1">
        <w:r>
          <w:rPr>
            <w:w w:val="105"/>
          </w:rPr>
          <w:t>32</w:t>
        </w:r>
      </w:hyperlink>
      <w:r>
        <w:rPr>
          <w:w w:val="105"/>
        </w:rPr>
        <w:t>.</w:t>
      </w:r>
    </w:p>
    <w:p w14:paraId="7EFF3B92" w14:textId="77777777" w:rsidR="00430DE3" w:rsidRDefault="008F0850">
      <w:pPr>
        <w:pStyle w:val="BodyText"/>
        <w:spacing w:before="9" w:line="412" w:lineRule="auto"/>
        <w:ind w:left="119" w:right="116" w:firstLine="440"/>
        <w:jc w:val="both"/>
      </w:pPr>
      <w:r>
        <w:rPr>
          <w:w w:val="105"/>
        </w:rPr>
        <w:t xml:space="preserve">The </w:t>
      </w:r>
      <w:proofErr w:type="gramStart"/>
      <w:r>
        <w:rPr>
          <w:w w:val="105"/>
        </w:rPr>
        <w:t>252 group</w:t>
      </w:r>
      <w:proofErr w:type="gramEnd"/>
      <w:r>
        <w:rPr>
          <w:w w:val="105"/>
        </w:rPr>
        <w:t xml:space="preserve"> structure underestimated </w:t>
      </w:r>
      <w:r>
        <w:rPr>
          <w:rFonts w:ascii="Bookman Old Style"/>
          <w:i/>
          <w:w w:val="105"/>
        </w:rPr>
        <w:t xml:space="preserve">R </w:t>
      </w:r>
      <w:r>
        <w:rPr>
          <w:w w:val="105"/>
        </w:rPr>
        <w:t xml:space="preserve">compared to the continuous energy solution by 0.4% for the test case. More importantly, the reaction uncertainty differed by 0.2%, which means uncertainties may differ from the continuous energy solution by approximately the same magnitude as </w:t>
      </w:r>
      <w:r>
        <w:rPr>
          <w:rFonts w:ascii="Bookman Old Style"/>
          <w:i/>
          <w:w w:val="105"/>
        </w:rPr>
        <w:t>R</w:t>
      </w:r>
      <w:r>
        <w:rPr>
          <w:w w:val="105"/>
        </w:rPr>
        <w:t xml:space="preserve">. Although, a flux could possibly be created to skew this much further. This conclusion presents an issue of determining the uncertainties when the group structure produces results that are significantly different. The implication for this research means that the </w:t>
      </w:r>
      <w:r>
        <w:rPr>
          <w:w w:val="105"/>
          <w:position w:val="9"/>
          <w:sz w:val="16"/>
        </w:rPr>
        <w:t>89</w:t>
      </w:r>
      <w:proofErr w:type="spellStart"/>
      <w:r>
        <w:rPr>
          <w:w w:val="105"/>
        </w:rPr>
        <w:t>Zr</w:t>
      </w:r>
      <w:proofErr w:type="spellEnd"/>
      <w:r>
        <w:rPr>
          <w:w w:val="105"/>
        </w:rPr>
        <w:t xml:space="preserve">, </w:t>
      </w:r>
      <w:r>
        <w:rPr>
          <w:w w:val="105"/>
          <w:position w:val="9"/>
          <w:sz w:val="16"/>
        </w:rPr>
        <w:t>57</w:t>
      </w:r>
      <w:r>
        <w:rPr>
          <w:w w:val="105"/>
        </w:rPr>
        <w:t xml:space="preserve">Ni, and </w:t>
      </w:r>
      <w:r>
        <w:rPr>
          <w:w w:val="105"/>
          <w:position w:val="9"/>
          <w:sz w:val="16"/>
        </w:rPr>
        <w:t>56</w:t>
      </w:r>
      <w:r>
        <w:rPr>
          <w:w w:val="105"/>
        </w:rPr>
        <w:t xml:space="preserve">Mn reaction uncertainties can vary by approximately 10-20% of their </w:t>
      </w:r>
      <w:proofErr w:type="gramStart"/>
      <w:r>
        <w:rPr>
          <w:w w:val="105"/>
        </w:rPr>
        <w:t>nominal</w:t>
      </w:r>
      <w:r w:rsidR="00DB52C2">
        <w:rPr>
          <w:w w:val="105"/>
        </w:rPr>
        <w:t xml:space="preserve"> </w:t>
      </w:r>
      <w:r>
        <w:rPr>
          <w:w w:val="105"/>
        </w:rPr>
        <w:t xml:space="preserve"> value</w:t>
      </w:r>
      <w:proofErr w:type="gramEnd"/>
      <w:r>
        <w:rPr>
          <w:w w:val="105"/>
        </w:rPr>
        <w:t>.</w:t>
      </w:r>
    </w:p>
    <w:p w14:paraId="209D436E" w14:textId="77777777" w:rsidR="00430DE3" w:rsidRDefault="00430DE3">
      <w:pPr>
        <w:pStyle w:val="BodyText"/>
        <w:rPr>
          <w:sz w:val="30"/>
        </w:rPr>
      </w:pPr>
    </w:p>
    <w:p w14:paraId="4C30A24F" w14:textId="77777777" w:rsidR="00430DE3" w:rsidRDefault="008F0850">
      <w:pPr>
        <w:pStyle w:val="Heading2"/>
        <w:ind w:left="822" w:firstLine="0"/>
      </w:pPr>
      <w:r>
        <w:rPr>
          <w:w w:val="115"/>
        </w:rPr>
        <w:t>Integral Data</w:t>
      </w:r>
    </w:p>
    <w:p w14:paraId="00CF9841" w14:textId="77777777" w:rsidR="00430DE3" w:rsidRDefault="00430DE3">
      <w:pPr>
        <w:pStyle w:val="BodyText"/>
        <w:spacing w:before="11"/>
        <w:rPr>
          <w:b/>
          <w:sz w:val="30"/>
        </w:rPr>
      </w:pPr>
    </w:p>
    <w:p w14:paraId="3710AA24" w14:textId="38D63EE9" w:rsidR="00430DE3" w:rsidRDefault="008F0850">
      <w:pPr>
        <w:pStyle w:val="BodyText"/>
        <w:spacing w:line="415" w:lineRule="auto"/>
        <w:ind w:left="119" w:right="117" w:firstLine="442"/>
        <w:jc w:val="both"/>
      </w:pPr>
      <w:r>
        <w:rPr>
          <w:w w:val="105"/>
        </w:rPr>
        <w:t xml:space="preserve">The total reaction uncertainty </w:t>
      </w:r>
      <w:r>
        <w:rPr>
          <w:spacing w:val="-3"/>
          <w:w w:val="105"/>
        </w:rPr>
        <w:t xml:space="preserve">was </w:t>
      </w:r>
      <w:r>
        <w:rPr>
          <w:w w:val="105"/>
        </w:rPr>
        <w:t xml:space="preserve">determined </w:t>
      </w:r>
      <w:r>
        <w:rPr>
          <w:spacing w:val="-4"/>
          <w:w w:val="105"/>
        </w:rPr>
        <w:t xml:space="preserve">by </w:t>
      </w:r>
      <w:r>
        <w:rPr>
          <w:w w:val="105"/>
        </w:rPr>
        <w:t xml:space="preserve">the uncertainty in the </w:t>
      </w:r>
      <w:r>
        <w:rPr>
          <w:spacing w:val="2"/>
          <w:w w:val="105"/>
        </w:rPr>
        <w:t xml:space="preserve">boot- </w:t>
      </w:r>
      <w:r>
        <w:rPr>
          <w:w w:val="105"/>
        </w:rPr>
        <w:t xml:space="preserve">strapped 252 group </w:t>
      </w:r>
      <w:r>
        <w:rPr>
          <w:spacing w:val="-3"/>
          <w:w w:val="105"/>
        </w:rPr>
        <w:t xml:space="preserve">value. </w:t>
      </w:r>
      <w:r>
        <w:rPr>
          <w:w w:val="105"/>
        </w:rPr>
        <w:t xml:space="preserve">The integral uncertainty </w:t>
      </w:r>
      <w:r>
        <w:rPr>
          <w:spacing w:val="-3"/>
          <w:w w:val="105"/>
        </w:rPr>
        <w:t xml:space="preserve">was </w:t>
      </w:r>
      <w:r>
        <w:rPr>
          <w:w w:val="105"/>
        </w:rPr>
        <w:t xml:space="preserve">used with the mean </w:t>
      </w:r>
      <w:r>
        <w:rPr>
          <w:spacing w:val="-3"/>
          <w:w w:val="105"/>
        </w:rPr>
        <w:t>value</w:t>
      </w:r>
      <w:r w:rsidR="00DB52C2">
        <w:rPr>
          <w:spacing w:val="-3"/>
          <w:w w:val="105"/>
        </w:rPr>
        <w:t xml:space="preserve"> </w:t>
      </w:r>
      <w:r>
        <w:rPr>
          <w:w w:val="105"/>
        </w:rPr>
        <w:t>from the continuous energy solution. It is important to note that the uncertainty in</w:t>
      </w:r>
      <w:r w:rsidR="00DB52C2">
        <w:rPr>
          <w:w w:val="105"/>
        </w:rPr>
        <w:t xml:space="preserve"> </w:t>
      </w:r>
      <w:r>
        <w:rPr>
          <w:w w:val="105"/>
        </w:rPr>
        <w:t>this uncertainty is on the order for which the group</w:t>
      </w:r>
      <w:ins w:id="490" w:author="Bucy, Anna M Ctr USAF AETC AFIT/ENP" w:date="2019-01-08T16:25:00Z">
        <w:r w:rsidR="00AD7542">
          <w:rPr>
            <w:w w:val="105"/>
          </w:rPr>
          <w:t>-</w:t>
        </w:r>
      </w:ins>
      <w:del w:id="491" w:author="Bucy, Anna M Ctr USAF AETC AFIT/ENP" w:date="2019-01-08T16:25:00Z">
        <w:r w:rsidDel="00AD7542">
          <w:rPr>
            <w:w w:val="105"/>
          </w:rPr>
          <w:delText xml:space="preserve"> </w:delText>
        </w:r>
      </w:del>
      <w:r>
        <w:rPr>
          <w:w w:val="105"/>
        </w:rPr>
        <w:t xml:space="preserve">wise transport analysis </w:t>
      </w:r>
      <w:proofErr w:type="spellStart"/>
      <w:r>
        <w:rPr>
          <w:w w:val="105"/>
        </w:rPr>
        <w:t>misrep</w:t>
      </w:r>
      <w:proofErr w:type="spellEnd"/>
      <w:r>
        <w:rPr>
          <w:w w:val="105"/>
        </w:rPr>
        <w:t>- resents the continuous energy solution based on the previous</w:t>
      </w:r>
      <w:r w:rsidR="00DB52C2">
        <w:rPr>
          <w:w w:val="105"/>
        </w:rPr>
        <w:t xml:space="preserve"> </w:t>
      </w:r>
      <w:r>
        <w:rPr>
          <w:w w:val="105"/>
        </w:rPr>
        <w:t>section.</w:t>
      </w:r>
    </w:p>
    <w:p w14:paraId="155BE739" w14:textId="77777777" w:rsidR="00430DE3" w:rsidRDefault="00430DE3">
      <w:pPr>
        <w:spacing w:line="415" w:lineRule="auto"/>
        <w:jc w:val="both"/>
        <w:sectPr w:rsidR="00430DE3">
          <w:pgSz w:w="12240" w:h="15840"/>
          <w:pgMar w:top="1420" w:right="1680" w:bottom="1380" w:left="1680" w:header="0" w:footer="1182" w:gutter="0"/>
          <w:cols w:space="720"/>
        </w:sectPr>
      </w:pPr>
    </w:p>
    <w:p w14:paraId="01C220DF" w14:textId="77777777" w:rsidR="00430DE3" w:rsidRDefault="008F0850">
      <w:pPr>
        <w:pStyle w:val="Heading2"/>
        <w:spacing w:before="35"/>
        <w:ind w:left="802" w:firstLine="0"/>
      </w:pPr>
      <w:r>
        <w:rPr>
          <w:w w:val="115"/>
        </w:rPr>
        <w:lastRenderedPageBreak/>
        <w:t>Differential Data</w:t>
      </w:r>
    </w:p>
    <w:p w14:paraId="0F73B01B" w14:textId="77777777" w:rsidR="00430DE3" w:rsidRDefault="00430DE3">
      <w:pPr>
        <w:pStyle w:val="BodyText"/>
        <w:rPr>
          <w:b/>
          <w:sz w:val="31"/>
        </w:rPr>
      </w:pPr>
    </w:p>
    <w:p w14:paraId="6437ABEA" w14:textId="0E383369" w:rsidR="00430DE3" w:rsidRDefault="008F0850">
      <w:pPr>
        <w:pStyle w:val="BodyText"/>
        <w:spacing w:line="410" w:lineRule="auto"/>
        <w:ind w:left="100" w:right="117" w:firstLine="427"/>
        <w:jc w:val="both"/>
      </w:pPr>
      <w:r>
        <w:rPr>
          <w:w w:val="105"/>
        </w:rPr>
        <w:t>The differential uncertainties were treated as being a function of energy through linear interpolation of the midpoint bin energies. This approach provide</w:t>
      </w:r>
      <w:ins w:id="492" w:author="Bucy, Anna M Ctr USAF AETC AFIT/ENP" w:date="2019-01-08T16:26:00Z">
        <w:r w:rsidR="00AD7542">
          <w:rPr>
            <w:w w:val="105"/>
          </w:rPr>
          <w:t>d</w:t>
        </w:r>
      </w:ins>
      <w:del w:id="493" w:author="Bucy, Anna M Ctr USAF AETC AFIT/ENP" w:date="2019-01-08T16:26:00Z">
        <w:r w:rsidDel="00AD7542">
          <w:rPr>
            <w:w w:val="105"/>
          </w:rPr>
          <w:delText>s</w:delText>
        </w:r>
      </w:del>
      <w:r>
        <w:rPr>
          <w:w w:val="105"/>
        </w:rPr>
        <w:t xml:space="preserve"> an </w:t>
      </w:r>
      <w:proofErr w:type="spellStart"/>
      <w:r>
        <w:rPr>
          <w:w w:val="105"/>
        </w:rPr>
        <w:t>approxi</w:t>
      </w:r>
      <w:proofErr w:type="spellEnd"/>
      <w:r>
        <w:rPr>
          <w:w w:val="105"/>
        </w:rPr>
        <w:t xml:space="preserve">- </w:t>
      </w:r>
      <w:proofErr w:type="spellStart"/>
      <w:r>
        <w:rPr>
          <w:w w:val="105"/>
        </w:rPr>
        <w:t>mation</w:t>
      </w:r>
      <w:proofErr w:type="spellEnd"/>
      <w:r>
        <w:rPr>
          <w:w w:val="105"/>
        </w:rPr>
        <w:t xml:space="preserve"> of the total uncertainty for the target bin structures. The 252 group structure results were assumed to </w:t>
      </w:r>
      <w:r>
        <w:rPr>
          <w:spacing w:val="3"/>
          <w:w w:val="105"/>
        </w:rPr>
        <w:t xml:space="preserve">be </w:t>
      </w:r>
      <w:r>
        <w:rPr>
          <w:w w:val="105"/>
        </w:rPr>
        <w:t xml:space="preserve">a combination of </w:t>
      </w:r>
      <w:r>
        <w:rPr>
          <w:rFonts w:ascii="Bookman Old Style" w:hAnsi="Bookman Old Style"/>
          <w:i/>
          <w:w w:val="105"/>
        </w:rPr>
        <w:t>σ</w:t>
      </w:r>
      <w:r>
        <w:rPr>
          <w:rFonts w:ascii="Arial" w:hAnsi="Arial"/>
          <w:i/>
          <w:w w:val="105"/>
          <w:position w:val="-3"/>
          <w:sz w:val="16"/>
        </w:rPr>
        <w:t xml:space="preserve">stat </w:t>
      </w:r>
      <w:r>
        <w:rPr>
          <w:w w:val="105"/>
        </w:rPr>
        <w:t xml:space="preserve">and </w:t>
      </w:r>
      <w:r>
        <w:rPr>
          <w:rFonts w:ascii="Bookman Old Style" w:hAnsi="Bookman Old Style"/>
          <w:i/>
          <w:w w:val="105"/>
        </w:rPr>
        <w:t>σ</w:t>
      </w:r>
      <w:r>
        <w:rPr>
          <w:rFonts w:ascii="Arial" w:hAnsi="Arial"/>
          <w:i/>
          <w:w w:val="105"/>
          <w:position w:val="-3"/>
          <w:sz w:val="16"/>
        </w:rPr>
        <w:t xml:space="preserve">sys </w:t>
      </w:r>
      <w:r>
        <w:rPr>
          <w:w w:val="105"/>
        </w:rPr>
        <w:t xml:space="preserve">through quadrature. The 252 groups were collapsed at </w:t>
      </w:r>
      <w:r>
        <w:rPr>
          <w:spacing w:val="-3"/>
          <w:w w:val="105"/>
        </w:rPr>
        <w:t xml:space="preserve">low </w:t>
      </w:r>
      <w:r>
        <w:rPr>
          <w:w w:val="105"/>
        </w:rPr>
        <w:t xml:space="preserve">energy to create a </w:t>
      </w:r>
      <w:proofErr w:type="gramStart"/>
      <w:r>
        <w:rPr>
          <w:w w:val="105"/>
        </w:rPr>
        <w:t>66 group</w:t>
      </w:r>
      <w:proofErr w:type="gramEnd"/>
      <w:r w:rsidR="00DB52C2">
        <w:rPr>
          <w:w w:val="105"/>
        </w:rPr>
        <w:t xml:space="preserve"> </w:t>
      </w:r>
      <w:r>
        <w:rPr>
          <w:w w:val="105"/>
        </w:rPr>
        <w:t>structure.</w:t>
      </w:r>
    </w:p>
    <w:p w14:paraId="46CB1204" w14:textId="77777777" w:rsidR="00430DE3" w:rsidRDefault="00430DE3">
      <w:pPr>
        <w:pStyle w:val="BodyText"/>
        <w:spacing w:before="5"/>
        <w:rPr>
          <w:sz w:val="13"/>
        </w:rPr>
      </w:pPr>
    </w:p>
    <w:p w14:paraId="777EED67" w14:textId="77777777" w:rsidR="00430DE3" w:rsidRDefault="00430DE3">
      <w:pPr>
        <w:rPr>
          <w:sz w:val="13"/>
        </w:rPr>
        <w:sectPr w:rsidR="00430DE3">
          <w:pgSz w:w="12240" w:h="15840"/>
          <w:pgMar w:top="1420" w:right="1680" w:bottom="1380" w:left="1700" w:header="0" w:footer="1182" w:gutter="0"/>
          <w:cols w:space="720"/>
        </w:sectPr>
      </w:pPr>
    </w:p>
    <w:p w14:paraId="5B669355" w14:textId="77777777" w:rsidR="00430DE3" w:rsidRDefault="00DD3DCA">
      <w:pPr>
        <w:spacing w:before="62"/>
        <w:ind w:right="150"/>
        <w:jc w:val="right"/>
        <w:rPr>
          <w:sz w:val="16"/>
        </w:rPr>
      </w:pPr>
      <w:r>
        <w:rPr>
          <w:noProof/>
        </w:rPr>
        <mc:AlternateContent>
          <mc:Choice Requires="wps">
            <w:drawing>
              <wp:anchor distT="0" distB="0" distL="114300" distR="114300" simplePos="0" relativeHeight="251676160" behindDoc="1" locked="0" layoutInCell="1" allowOverlap="1" wp14:anchorId="7CCDB1A7" wp14:editId="7A254F4C">
                <wp:simplePos x="0" y="0"/>
                <wp:positionH relativeFrom="page">
                  <wp:posOffset>3889375</wp:posOffset>
                </wp:positionH>
                <wp:positionV relativeFrom="paragraph">
                  <wp:posOffset>178435</wp:posOffset>
                </wp:positionV>
                <wp:extent cx="755015" cy="0"/>
                <wp:effectExtent l="12700" t="5080" r="13335" b="13970"/>
                <wp:wrapNone/>
                <wp:docPr id="96" name="Lin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5015"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83CFBE" id="Line 42" o:spid="_x0000_s1026" style="position:absolute;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6.25pt,14.05pt" to="365.7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" strokeweight=".16864mm">
                <w10:wrap anchorx="page"/>
              </v:line>
            </w:pict>
          </mc:Fallback>
        </mc:AlternateContent>
      </w:r>
      <w:r>
        <w:rPr>
          <w:noProof/>
        </w:rPr>
        <mc:AlternateContent>
          <mc:Choice Requires="wps">
            <w:drawing>
              <wp:anchor distT="0" distB="0" distL="114300" distR="114300" simplePos="0" relativeHeight="251677184" behindDoc="1" locked="0" layoutInCell="1" allowOverlap="1" wp14:anchorId="04600BBA" wp14:editId="73AE8E72">
                <wp:simplePos x="0" y="0"/>
                <wp:positionH relativeFrom="page">
                  <wp:posOffset>3973830</wp:posOffset>
                </wp:positionH>
                <wp:positionV relativeFrom="paragraph">
                  <wp:posOffset>318135</wp:posOffset>
                </wp:positionV>
                <wp:extent cx="156845" cy="101600"/>
                <wp:effectExtent l="1905" t="1905" r="3175" b="1270"/>
                <wp:wrapNone/>
                <wp:docPr id="94"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84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E2828" w14:textId="77777777" w:rsidR="002363D0" w:rsidRDefault="002363D0">
                            <w:pPr>
                              <w:spacing w:line="153" w:lineRule="exact"/>
                              <w:rPr>
                                <w:rFonts w:ascii="Arial"/>
                                <w:i/>
                                <w:sz w:val="16"/>
                              </w:rPr>
                            </w:pPr>
                            <w:r>
                              <w:rPr>
                                <w:rFonts w:ascii="Arial"/>
                                <w:i/>
                                <w:sz w:val="16"/>
                              </w:rPr>
                              <w:t>sys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600BBA" id="Text Box 41" o:spid="_x0000_s1054" type="#_x0000_t202" style="position:absolute;left:0;text-align:left;margin-left:312.9pt;margin-top:25.05pt;width:12.35pt;height:8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" filled="f" stroked="f">
                <v:textbox inset="0,0,0,0">
                  <w:txbxContent>
                    <w:p w14:paraId="385E2828" w14:textId="77777777" w:rsidR="002363D0" w:rsidRDefault="002363D0">
                      <w:pPr>
                        <w:spacing w:line="153" w:lineRule="exact"/>
                        <w:rPr>
                          <w:rFonts w:ascii="Arial"/>
                          <w:i/>
                          <w:sz w:val="16"/>
                        </w:rPr>
                      </w:pPr>
                      <w:r>
                        <w:rPr>
                          <w:rFonts w:ascii="Arial"/>
                          <w:i/>
                          <w:sz w:val="16"/>
                        </w:rPr>
                        <w:t>sys</w:t>
                      </w:r>
                    </w:p>
                  </w:txbxContent>
                </v:textbox>
                <w10:wrap anchorx="page"/>
              </v:shape>
            </w:pict>
          </mc:Fallback>
        </mc:AlternateContent>
      </w:r>
      <w:r w:rsidR="008F0850">
        <w:rPr>
          <w:rFonts w:ascii="Bookman Old Style" w:hAnsi="Bookman Old Style"/>
          <w:i/>
          <w:w w:val="102"/>
          <w:position w:val="4"/>
          <w:sz w:val="24"/>
        </w:rPr>
        <w:t>σ</w:t>
      </w:r>
      <w:proofErr w:type="gramStart"/>
      <w:r w:rsidR="008F0850">
        <w:rPr>
          <w:rFonts w:ascii="Arial" w:hAnsi="Arial"/>
          <w:i/>
          <w:w w:val="113"/>
          <w:sz w:val="16"/>
        </w:rPr>
        <w:t>total</w:t>
      </w:r>
      <w:r w:rsidR="00DB52C2">
        <w:rPr>
          <w:rFonts w:ascii="Arial" w:hAnsi="Arial"/>
          <w:i/>
          <w:sz w:val="16"/>
        </w:rPr>
        <w:t xml:space="preserve">  </w:t>
      </w:r>
      <w:r w:rsidR="008F0850">
        <w:rPr>
          <w:w w:val="134"/>
          <w:position w:val="4"/>
          <w:sz w:val="24"/>
        </w:rPr>
        <w:t>=</w:t>
      </w:r>
      <w:proofErr w:type="gramEnd"/>
      <w:r w:rsidR="00DB52C2">
        <w:rPr>
          <w:position w:val="4"/>
          <w:sz w:val="24"/>
        </w:rPr>
        <w:t xml:space="preserve"> </w:t>
      </w:r>
      <w:r w:rsidR="008F0850">
        <w:rPr>
          <w:rFonts w:ascii="Arial" w:hAnsi="Arial"/>
          <w:w w:val="358"/>
          <w:position w:val="31"/>
          <w:sz w:val="24"/>
        </w:rPr>
        <w:t>I</w:t>
      </w:r>
      <w:r w:rsidR="008F0850">
        <w:rPr>
          <w:rFonts w:ascii="Bookman Old Style" w:hAnsi="Bookman Old Style"/>
          <w:i/>
          <w:spacing w:val="8"/>
          <w:w w:val="102"/>
          <w:position w:val="4"/>
          <w:sz w:val="24"/>
        </w:rPr>
        <w:t>σ</w:t>
      </w:r>
      <w:r w:rsidR="008F0850">
        <w:rPr>
          <w:w w:val="105"/>
          <w:position w:val="10"/>
          <w:sz w:val="16"/>
        </w:rPr>
        <w:t>2</w:t>
      </w:r>
    </w:p>
    <w:p w14:paraId="092F1B18" w14:textId="77777777" w:rsidR="00430DE3" w:rsidRDefault="008F0850">
      <w:pPr>
        <w:pStyle w:val="BodyText"/>
        <w:rPr>
          <w:sz w:val="16"/>
        </w:rPr>
      </w:pPr>
      <w:r>
        <w:br w:type="column"/>
      </w:r>
    </w:p>
    <w:p w14:paraId="6F2F1AD1" w14:textId="77777777" w:rsidR="00430DE3" w:rsidRDefault="00430DE3">
      <w:pPr>
        <w:pStyle w:val="BodyText"/>
        <w:spacing w:before="7"/>
        <w:rPr>
          <w:sz w:val="12"/>
        </w:rPr>
      </w:pPr>
    </w:p>
    <w:p w14:paraId="7D24BF7B" w14:textId="77777777" w:rsidR="00430DE3" w:rsidRDefault="00DD3DCA">
      <w:pPr>
        <w:spacing w:line="160" w:lineRule="exact"/>
        <w:ind w:left="478"/>
        <w:rPr>
          <w:sz w:val="16"/>
        </w:rPr>
      </w:pPr>
      <w:r>
        <w:rPr>
          <w:noProof/>
        </w:rPr>
        <mc:AlternateContent>
          <mc:Choice Requires="wps">
            <w:drawing>
              <wp:anchor distT="0" distB="0" distL="114300" distR="114300" simplePos="0" relativeHeight="251643392" behindDoc="0" locked="0" layoutInCell="1" allowOverlap="1" wp14:anchorId="0A9BAE3E" wp14:editId="117839B2">
                <wp:simplePos x="0" y="0"/>
                <wp:positionH relativeFrom="page">
                  <wp:posOffset>4220210</wp:posOffset>
                </wp:positionH>
                <wp:positionV relativeFrom="paragraph">
                  <wp:posOffset>33020</wp:posOffset>
                </wp:positionV>
                <wp:extent cx="234315" cy="152400"/>
                <wp:effectExtent l="635" t="1905" r="3175" b="0"/>
                <wp:wrapNone/>
                <wp:docPr id="92"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93F0D" w14:textId="77777777" w:rsidR="002363D0" w:rsidRDefault="002363D0">
                            <w:pPr>
                              <w:spacing w:line="235" w:lineRule="exact"/>
                              <w:rPr>
                                <w:rFonts w:ascii="Bookman Old Style" w:hAnsi="Bookman Old Style"/>
                                <w:i/>
                                <w:sz w:val="24"/>
                              </w:rPr>
                            </w:pPr>
                            <w:r>
                              <w:rPr>
                                <w:w w:val="120"/>
                                <w:sz w:val="24"/>
                              </w:rPr>
                              <w:t>+</w:t>
                            </w:r>
                            <w:r>
                              <w:rPr>
                                <w:spacing w:val="-23"/>
                                <w:w w:val="120"/>
                                <w:sz w:val="24"/>
                              </w:rPr>
                              <w:t xml:space="preserve"> </w:t>
                            </w:r>
                            <w:r>
                              <w:rPr>
                                <w:rFonts w:ascii="Bookman Old Style" w:hAnsi="Bookman Old Style"/>
                                <w:i/>
                                <w:w w:val="120"/>
                                <w:sz w:val="24"/>
                              </w:rPr>
                              <w:t>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9BAE3E" id="Text Box 40" o:spid="_x0000_s1055" type="#_x0000_t202" style="position:absolute;left:0;text-align:left;margin-left:332.3pt;margin-top:2.6pt;width:18.45pt;height:12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" filled="f" stroked="f">
                <v:textbox inset="0,0,0,0">
                  <w:txbxContent>
                    <w:p w14:paraId="5BC93F0D" w14:textId="77777777" w:rsidR="002363D0" w:rsidRDefault="002363D0">
                      <w:pPr>
                        <w:spacing w:line="235" w:lineRule="exact"/>
                        <w:rPr>
                          <w:rFonts w:ascii="Bookman Old Style" w:hAnsi="Bookman Old Style"/>
                          <w:i/>
                          <w:sz w:val="24"/>
                        </w:rPr>
                      </w:pPr>
                      <w:r>
                        <w:rPr>
                          <w:w w:val="120"/>
                          <w:sz w:val="24"/>
                        </w:rPr>
                        <w:t>+</w:t>
                      </w:r>
                      <w:r>
                        <w:rPr>
                          <w:spacing w:val="-23"/>
                          <w:w w:val="120"/>
                          <w:sz w:val="24"/>
                        </w:rPr>
                        <w:t xml:space="preserve"> </w:t>
                      </w:r>
                      <w:r>
                        <w:rPr>
                          <w:rFonts w:ascii="Bookman Old Style" w:hAnsi="Bookman Old Style"/>
                          <w:i/>
                          <w:w w:val="120"/>
                          <w:sz w:val="24"/>
                        </w:rPr>
                        <w:t>σ</w:t>
                      </w:r>
                    </w:p>
                  </w:txbxContent>
                </v:textbox>
                <w10:wrap anchorx="page"/>
              </v:shape>
            </w:pict>
          </mc:Fallback>
        </mc:AlternateContent>
      </w:r>
      <w:r w:rsidR="008F0850">
        <w:rPr>
          <w:w w:val="105"/>
          <w:sz w:val="16"/>
        </w:rPr>
        <w:t>2</w:t>
      </w:r>
    </w:p>
    <w:p w14:paraId="05D2BFC2" w14:textId="77777777" w:rsidR="00430DE3" w:rsidRDefault="008F0850">
      <w:pPr>
        <w:spacing w:line="160" w:lineRule="exact"/>
        <w:ind w:left="469"/>
        <w:rPr>
          <w:rFonts w:ascii="Arial"/>
          <w:i/>
          <w:sz w:val="16"/>
        </w:rPr>
      </w:pPr>
      <w:r>
        <w:rPr>
          <w:rFonts w:ascii="Arial"/>
          <w:i/>
          <w:w w:val="110"/>
          <w:sz w:val="16"/>
        </w:rPr>
        <w:t>stat</w:t>
      </w:r>
    </w:p>
    <w:p w14:paraId="01132283" w14:textId="77777777" w:rsidR="00430DE3" w:rsidRDefault="008F0850">
      <w:pPr>
        <w:pStyle w:val="BodyText"/>
        <w:spacing w:before="3"/>
        <w:rPr>
          <w:rFonts w:ascii="Arial"/>
          <w:i/>
          <w:sz w:val="29"/>
        </w:rPr>
      </w:pPr>
      <w:r>
        <w:br w:type="column"/>
      </w:r>
    </w:p>
    <w:p w14:paraId="561FB56F" w14:textId="77777777" w:rsidR="00430DE3" w:rsidRDefault="008F0850">
      <w:pPr>
        <w:pStyle w:val="BodyText"/>
        <w:ind w:right="117"/>
        <w:jc w:val="right"/>
      </w:pPr>
      <w:r>
        <w:t>(21)</w:t>
      </w:r>
    </w:p>
    <w:p w14:paraId="198045DC" w14:textId="77777777" w:rsidR="00430DE3" w:rsidRDefault="00430DE3">
      <w:pPr>
        <w:jc w:val="right"/>
        <w:sectPr w:rsidR="00430DE3">
          <w:type w:val="continuous"/>
          <w:pgSz w:w="12240" w:h="15840"/>
          <w:pgMar w:top="1500" w:right="1680" w:bottom="280" w:left="1700" w:header="720" w:footer="720" w:gutter="0"/>
          <w:cols w:num="3" w:space="720" w:equalWidth="0">
            <w:col w:w="4805" w:space="40"/>
            <w:col w:w="760" w:space="40"/>
            <w:col w:w="3215"/>
          </w:cols>
        </w:sectPr>
      </w:pPr>
    </w:p>
    <w:p w14:paraId="6904C264" w14:textId="77777777" w:rsidR="00430DE3" w:rsidRDefault="00430DE3">
      <w:pPr>
        <w:pStyle w:val="BodyText"/>
        <w:spacing w:before="3"/>
        <w:rPr>
          <w:sz w:val="28"/>
        </w:rPr>
      </w:pPr>
    </w:p>
    <w:p w14:paraId="76A25C61" w14:textId="77777777" w:rsidR="00430DE3" w:rsidRDefault="008F0850">
      <w:pPr>
        <w:pStyle w:val="BodyText"/>
        <w:spacing w:before="54" w:line="391" w:lineRule="auto"/>
        <w:ind w:left="100" w:right="176"/>
      </w:pPr>
      <w:r>
        <w:rPr>
          <w:w w:val="105"/>
        </w:rPr>
        <w:t xml:space="preserve">Thereby </w:t>
      </w:r>
      <w:r>
        <w:rPr>
          <w:rFonts w:ascii="Bookman Old Style" w:hAnsi="Bookman Old Style"/>
          <w:i/>
          <w:w w:val="105"/>
        </w:rPr>
        <w:t>σ</w:t>
      </w:r>
      <w:r>
        <w:rPr>
          <w:rFonts w:ascii="Arial" w:hAnsi="Arial"/>
          <w:i/>
          <w:w w:val="105"/>
          <w:position w:val="-3"/>
          <w:sz w:val="16"/>
        </w:rPr>
        <w:t xml:space="preserve">sys </w:t>
      </w:r>
      <w:r>
        <w:rPr>
          <w:spacing w:val="-3"/>
          <w:w w:val="105"/>
        </w:rPr>
        <w:t xml:space="preserve">was </w:t>
      </w:r>
      <w:r>
        <w:rPr>
          <w:w w:val="105"/>
        </w:rPr>
        <w:t>determined for each group.</w:t>
      </w:r>
      <w:r w:rsidR="00DB52C2">
        <w:rPr>
          <w:w w:val="105"/>
        </w:rPr>
        <w:t xml:space="preserve"> </w:t>
      </w:r>
      <w:r>
        <w:rPr>
          <w:w w:val="105"/>
        </w:rPr>
        <w:t xml:space="preserve">The reverse treatment </w:t>
      </w:r>
      <w:r>
        <w:rPr>
          <w:spacing w:val="-3"/>
          <w:w w:val="105"/>
        </w:rPr>
        <w:t xml:space="preserve">was </w:t>
      </w:r>
      <w:r>
        <w:rPr>
          <w:w w:val="105"/>
        </w:rPr>
        <w:t>performed</w:t>
      </w:r>
      <w:r w:rsidR="00DB52C2">
        <w:rPr>
          <w:w w:val="105"/>
        </w:rPr>
        <w:t xml:space="preserve"> </w:t>
      </w:r>
      <w:r>
        <w:rPr>
          <w:w w:val="105"/>
        </w:rPr>
        <w:t xml:space="preserve">to add in </w:t>
      </w:r>
      <w:r>
        <w:rPr>
          <w:rFonts w:ascii="Bookman Old Style" w:hAnsi="Bookman Old Style"/>
          <w:i/>
          <w:w w:val="105"/>
        </w:rPr>
        <w:t>σ</w:t>
      </w:r>
      <w:r>
        <w:rPr>
          <w:rFonts w:ascii="Arial" w:hAnsi="Arial"/>
          <w:i/>
          <w:w w:val="105"/>
          <w:position w:val="-3"/>
          <w:sz w:val="16"/>
        </w:rPr>
        <w:t>sys</w:t>
      </w:r>
      <w:r w:rsidR="00DB52C2">
        <w:rPr>
          <w:rFonts w:ascii="Arial" w:hAnsi="Arial"/>
          <w:i/>
          <w:w w:val="105"/>
          <w:position w:val="-3"/>
          <w:sz w:val="16"/>
        </w:rPr>
        <w:t xml:space="preserve"> </w:t>
      </w:r>
      <w:r>
        <w:rPr>
          <w:w w:val="105"/>
        </w:rPr>
        <w:t xml:space="preserve">to the target </w:t>
      </w:r>
      <w:proofErr w:type="gramStart"/>
      <w:r>
        <w:rPr>
          <w:w w:val="105"/>
        </w:rPr>
        <w:t>group</w:t>
      </w:r>
      <w:r w:rsidR="00DB52C2">
        <w:rPr>
          <w:w w:val="105"/>
        </w:rPr>
        <w:t xml:space="preserve">  </w:t>
      </w:r>
      <w:r>
        <w:rPr>
          <w:w w:val="105"/>
        </w:rPr>
        <w:t>structure</w:t>
      </w:r>
      <w:proofErr w:type="gramEnd"/>
      <w:r>
        <w:rPr>
          <w:w w:val="105"/>
        </w:rPr>
        <w:t>.</w:t>
      </w:r>
    </w:p>
    <w:p w14:paraId="4DBEDE36" w14:textId="77777777" w:rsidR="00430DE3" w:rsidRDefault="00430DE3">
      <w:pPr>
        <w:pStyle w:val="BodyText"/>
        <w:spacing w:before="2"/>
        <w:rPr>
          <w:sz w:val="31"/>
        </w:rPr>
      </w:pPr>
    </w:p>
    <w:p w14:paraId="2E5FA9E4" w14:textId="77777777" w:rsidR="00430DE3" w:rsidRDefault="008F0850">
      <w:pPr>
        <w:pStyle w:val="Heading2"/>
        <w:numPr>
          <w:ilvl w:val="1"/>
          <w:numId w:val="10"/>
        </w:numPr>
        <w:tabs>
          <w:tab w:val="left" w:pos="712"/>
          <w:tab w:val="left" w:pos="713"/>
        </w:tabs>
        <w:ind w:left="712" w:hanging="612"/>
        <w:jc w:val="left"/>
      </w:pPr>
      <w:bookmarkStart w:id="494" w:name="Activation_Foil_Pack_and_Neutron_Energy_"/>
      <w:bookmarkStart w:id="495" w:name="_bookmark88"/>
      <w:bookmarkEnd w:id="494"/>
      <w:bookmarkEnd w:id="495"/>
      <w:r>
        <w:rPr>
          <w:w w:val="115"/>
        </w:rPr>
        <w:t xml:space="preserve">Activation </w:t>
      </w:r>
      <w:r>
        <w:rPr>
          <w:spacing w:val="-6"/>
          <w:w w:val="115"/>
        </w:rPr>
        <w:t xml:space="preserve">Foil </w:t>
      </w:r>
      <w:r>
        <w:rPr>
          <w:spacing w:val="-4"/>
          <w:w w:val="115"/>
        </w:rPr>
        <w:t xml:space="preserve">Pack </w:t>
      </w:r>
      <w:r>
        <w:rPr>
          <w:w w:val="115"/>
        </w:rPr>
        <w:t>and Neutron Energy Spectra</w:t>
      </w:r>
      <w:r>
        <w:rPr>
          <w:spacing w:val="53"/>
          <w:w w:val="115"/>
        </w:rPr>
        <w:t xml:space="preserve"> </w:t>
      </w:r>
      <w:r>
        <w:rPr>
          <w:w w:val="115"/>
        </w:rPr>
        <w:t>Unfolding</w:t>
      </w:r>
    </w:p>
    <w:p w14:paraId="2705555D" w14:textId="77777777" w:rsidR="00430DE3" w:rsidRDefault="00430DE3">
      <w:pPr>
        <w:pStyle w:val="BodyText"/>
        <w:rPr>
          <w:b/>
        </w:rPr>
      </w:pPr>
    </w:p>
    <w:p w14:paraId="12A899D8" w14:textId="77777777" w:rsidR="00430DE3" w:rsidRDefault="008F0850">
      <w:pPr>
        <w:pStyle w:val="Heading2"/>
        <w:numPr>
          <w:ilvl w:val="2"/>
          <w:numId w:val="9"/>
        </w:numPr>
        <w:tabs>
          <w:tab w:val="left" w:pos="1273"/>
          <w:tab w:val="left" w:pos="1274"/>
        </w:tabs>
        <w:spacing w:before="162"/>
      </w:pPr>
      <w:bookmarkStart w:id="496" w:name="Activation_Foils_Selection"/>
      <w:bookmarkStart w:id="497" w:name="_bookmark89"/>
      <w:bookmarkEnd w:id="496"/>
      <w:bookmarkEnd w:id="497"/>
      <w:r>
        <w:rPr>
          <w:w w:val="115"/>
        </w:rPr>
        <w:t xml:space="preserve">Activation </w:t>
      </w:r>
      <w:r>
        <w:rPr>
          <w:spacing w:val="-5"/>
          <w:w w:val="115"/>
        </w:rPr>
        <w:t>Foils</w:t>
      </w:r>
      <w:r>
        <w:rPr>
          <w:spacing w:val="22"/>
          <w:w w:val="115"/>
        </w:rPr>
        <w:t xml:space="preserve"> </w:t>
      </w:r>
      <w:r>
        <w:rPr>
          <w:w w:val="115"/>
        </w:rPr>
        <w:t>Selection</w:t>
      </w:r>
    </w:p>
    <w:p w14:paraId="6922AAC3" w14:textId="77777777" w:rsidR="00430DE3" w:rsidRDefault="00430DE3">
      <w:pPr>
        <w:pStyle w:val="BodyText"/>
        <w:spacing w:before="11"/>
        <w:rPr>
          <w:b/>
          <w:sz w:val="30"/>
        </w:rPr>
      </w:pPr>
    </w:p>
    <w:p w14:paraId="71FDFCFD" w14:textId="77777777" w:rsidR="00430DE3" w:rsidRDefault="008F0850">
      <w:pPr>
        <w:pStyle w:val="BodyText"/>
        <w:spacing w:line="415" w:lineRule="auto"/>
        <w:ind w:left="100" w:right="117" w:firstLine="351"/>
        <w:jc w:val="both"/>
      </w:pPr>
      <w:r>
        <w:rPr>
          <w:w w:val="105"/>
        </w:rPr>
        <w:t xml:space="preserve">A study concluded that Au, As, Cd, In, </w:t>
      </w:r>
      <w:proofErr w:type="spellStart"/>
      <w:r>
        <w:rPr>
          <w:w w:val="105"/>
        </w:rPr>
        <w:t>Ir</w:t>
      </w:r>
      <w:proofErr w:type="spellEnd"/>
      <w:r>
        <w:rPr>
          <w:w w:val="105"/>
        </w:rPr>
        <w:t xml:space="preserve">, </w:t>
      </w:r>
      <w:proofErr w:type="spellStart"/>
      <w:r>
        <w:rPr>
          <w:w w:val="105"/>
        </w:rPr>
        <w:t>Er</w:t>
      </w:r>
      <w:proofErr w:type="spellEnd"/>
      <w:r>
        <w:rPr>
          <w:w w:val="105"/>
        </w:rPr>
        <w:t xml:space="preserve">, Mn, Ni, Se, </w:t>
      </w:r>
      <w:proofErr w:type="spellStart"/>
      <w:r>
        <w:rPr>
          <w:w w:val="105"/>
        </w:rPr>
        <w:t>Sm</w:t>
      </w:r>
      <w:proofErr w:type="spellEnd"/>
      <w:r>
        <w:rPr>
          <w:w w:val="105"/>
        </w:rPr>
        <w:t xml:space="preserve">, W, and Zn were suitable to fully </w:t>
      </w:r>
      <w:r>
        <w:rPr>
          <w:spacing w:val="-3"/>
          <w:w w:val="105"/>
        </w:rPr>
        <w:t xml:space="preserve">cover </w:t>
      </w:r>
      <w:r>
        <w:rPr>
          <w:w w:val="105"/>
        </w:rPr>
        <w:t>the neutron energy spectrum ranging from 0.01 eV to 18 MeV which is of interest to the TN+PFNS [</w:t>
      </w:r>
      <w:hyperlink w:anchor="_bookmark200" w:history="1">
        <w:r>
          <w:rPr>
            <w:w w:val="105"/>
          </w:rPr>
          <w:t>67</w:t>
        </w:r>
      </w:hyperlink>
      <w:r>
        <w:rPr>
          <w:w w:val="105"/>
        </w:rPr>
        <w:t xml:space="preserve">]. In addition to this identified set, the </w:t>
      </w:r>
      <w:r>
        <w:rPr>
          <w:spacing w:val="-7"/>
          <w:w w:val="105"/>
        </w:rPr>
        <w:t xml:space="preserve">ETA </w:t>
      </w:r>
      <w:r>
        <w:rPr>
          <w:w w:val="105"/>
        </w:rPr>
        <w:t xml:space="preserve">experiment </w:t>
      </w:r>
      <w:commentRangeStart w:id="498"/>
      <w:r>
        <w:rPr>
          <w:w w:val="105"/>
        </w:rPr>
        <w:t xml:space="preserve">will </w:t>
      </w:r>
      <w:r>
        <w:rPr>
          <w:spacing w:val="-4"/>
          <w:w w:val="105"/>
        </w:rPr>
        <w:t xml:space="preserve">have </w:t>
      </w:r>
      <w:commentRangeEnd w:id="498"/>
      <w:r w:rsidR="00AD7542">
        <w:rPr>
          <w:rStyle w:val="CommentReference"/>
        </w:rPr>
        <w:commentReference w:id="498"/>
      </w:r>
      <w:r>
        <w:rPr>
          <w:w w:val="105"/>
        </w:rPr>
        <w:t xml:space="preserve">a large amount of high energy neutron flux necessitating the use of additional high energy foils. Unfortunately, the experimental </w:t>
      </w:r>
      <w:r>
        <w:rPr>
          <w:spacing w:val="-3"/>
          <w:w w:val="105"/>
        </w:rPr>
        <w:t xml:space="preserve">cavity </w:t>
      </w:r>
      <w:r>
        <w:rPr>
          <w:w w:val="105"/>
        </w:rPr>
        <w:t xml:space="preserve">in the </w:t>
      </w:r>
      <w:r>
        <w:rPr>
          <w:spacing w:val="-7"/>
          <w:w w:val="105"/>
        </w:rPr>
        <w:t>ETA</w:t>
      </w:r>
      <w:r>
        <w:rPr>
          <w:spacing w:val="49"/>
          <w:w w:val="105"/>
        </w:rPr>
        <w:t xml:space="preserve"> </w:t>
      </w:r>
      <w:commentRangeStart w:id="499"/>
      <w:r>
        <w:rPr>
          <w:w w:val="105"/>
        </w:rPr>
        <w:t xml:space="preserve">will </w:t>
      </w:r>
      <w:commentRangeEnd w:id="499"/>
      <w:r w:rsidR="00AD7542">
        <w:rPr>
          <w:rStyle w:val="CommentReference"/>
        </w:rPr>
        <w:commentReference w:id="499"/>
      </w:r>
      <w:r>
        <w:rPr>
          <w:w w:val="105"/>
        </w:rPr>
        <w:t xml:space="preserve">not </w:t>
      </w:r>
      <w:r>
        <w:rPr>
          <w:spacing w:val="-4"/>
          <w:w w:val="105"/>
        </w:rPr>
        <w:t xml:space="preserve">have </w:t>
      </w:r>
      <w:r>
        <w:rPr>
          <w:w w:val="105"/>
        </w:rPr>
        <w:t>enough space to fit all of these</w:t>
      </w:r>
      <w:r w:rsidR="00DB52C2">
        <w:rPr>
          <w:w w:val="105"/>
        </w:rPr>
        <w:t xml:space="preserve"> </w:t>
      </w:r>
      <w:r>
        <w:rPr>
          <w:w w:val="105"/>
        </w:rPr>
        <w:t>foils.</w:t>
      </w:r>
    </w:p>
    <w:p w14:paraId="37DF634E" w14:textId="45618065" w:rsidR="00430DE3" w:rsidRDefault="008F0850">
      <w:pPr>
        <w:pStyle w:val="BodyText"/>
        <w:spacing w:before="7" w:line="415" w:lineRule="auto"/>
        <w:ind w:left="100" w:right="117" w:firstLine="428"/>
        <w:jc w:val="both"/>
      </w:pPr>
      <w:r>
        <w:rPr>
          <w:w w:val="105"/>
        </w:rPr>
        <w:t xml:space="preserve">The foil pack designed to </w:t>
      </w:r>
      <w:r>
        <w:rPr>
          <w:spacing w:val="3"/>
          <w:w w:val="105"/>
        </w:rPr>
        <w:t xml:space="preserve">be </w:t>
      </w:r>
      <w:r>
        <w:rPr>
          <w:w w:val="105"/>
        </w:rPr>
        <w:t xml:space="preserve">placed in the </w:t>
      </w:r>
      <w:r>
        <w:rPr>
          <w:spacing w:val="-7"/>
          <w:w w:val="105"/>
        </w:rPr>
        <w:t xml:space="preserve">ETA </w:t>
      </w:r>
      <w:r>
        <w:rPr>
          <w:w w:val="105"/>
        </w:rPr>
        <w:t xml:space="preserve">experimental </w:t>
      </w:r>
      <w:r>
        <w:rPr>
          <w:spacing w:val="-3"/>
          <w:w w:val="105"/>
        </w:rPr>
        <w:t xml:space="preserve">cavity was </w:t>
      </w:r>
      <w:r>
        <w:rPr>
          <w:w w:val="105"/>
        </w:rPr>
        <w:t xml:space="preserve">created to </w:t>
      </w:r>
      <w:r>
        <w:rPr>
          <w:spacing w:val="3"/>
          <w:w w:val="105"/>
        </w:rPr>
        <w:t xml:space="preserve">be </w:t>
      </w:r>
      <w:r>
        <w:rPr>
          <w:w w:val="105"/>
        </w:rPr>
        <w:t>able to successfully unfold the incident neutron spectra from the activation</w:t>
      </w:r>
      <w:r w:rsidR="00DB52C2">
        <w:rPr>
          <w:w w:val="105"/>
        </w:rPr>
        <w:t xml:space="preserve"> </w:t>
      </w:r>
      <w:r>
        <w:rPr>
          <w:w w:val="105"/>
        </w:rPr>
        <w:t>foils. The activation foils were selected with many important factors including the cross</w:t>
      </w:r>
      <w:ins w:id="500" w:author="Bucy, Anna M Ctr USAF AETC AFIT/ENP" w:date="2019-01-08T16:43:00Z">
        <w:r w:rsidR="00340302">
          <w:rPr>
            <w:w w:val="105"/>
          </w:rPr>
          <w:t xml:space="preserve"> </w:t>
        </w:r>
      </w:ins>
      <w:del w:id="501" w:author="Bucy, Anna M Ctr USAF AETC AFIT/ENP" w:date="2019-01-08T16:43:00Z">
        <w:r w:rsidDel="00340302">
          <w:rPr>
            <w:w w:val="105"/>
          </w:rPr>
          <w:delText>-</w:delText>
        </w:r>
      </w:del>
      <w:r>
        <w:rPr>
          <w:w w:val="105"/>
        </w:rPr>
        <w:t>section, gamma emission, and half</w:t>
      </w:r>
      <w:ins w:id="502" w:author="Bucy, Anna M Ctr USAF AETC AFIT/ENP" w:date="2019-01-08T16:28:00Z">
        <w:r w:rsidR="00AD7542">
          <w:rPr>
            <w:w w:val="105"/>
          </w:rPr>
          <w:t>-</w:t>
        </w:r>
      </w:ins>
      <w:del w:id="503" w:author="Bucy, Anna M Ctr USAF AETC AFIT/ENP" w:date="2019-01-08T16:28:00Z">
        <w:r w:rsidDel="00AD7542">
          <w:rPr>
            <w:w w:val="105"/>
          </w:rPr>
          <w:delText xml:space="preserve"> </w:delText>
        </w:r>
      </w:del>
      <w:r>
        <w:rPr>
          <w:w w:val="105"/>
        </w:rPr>
        <w:t xml:space="preserve">life as discussed in Section </w:t>
      </w:r>
      <w:hyperlink w:anchor="_bookmark54" w:history="1">
        <w:r>
          <w:rPr>
            <w:w w:val="105"/>
          </w:rPr>
          <w:t>2.5.2</w:t>
        </w:r>
      </w:hyperlink>
      <w:r>
        <w:rPr>
          <w:w w:val="105"/>
        </w:rPr>
        <w:t xml:space="preserve">. </w:t>
      </w:r>
      <w:r>
        <w:rPr>
          <w:spacing w:val="-3"/>
          <w:w w:val="105"/>
        </w:rPr>
        <w:t xml:space="preserve">However, </w:t>
      </w:r>
      <w:r>
        <w:rPr>
          <w:w w:val="105"/>
        </w:rPr>
        <w:t>the most notable aspects were the confidence in the nuclear data,</w:t>
      </w:r>
      <w:r w:rsidR="00DB52C2">
        <w:rPr>
          <w:w w:val="105"/>
        </w:rPr>
        <w:t xml:space="preserve"> </w:t>
      </w:r>
      <w:r>
        <w:rPr>
          <w:w w:val="105"/>
        </w:rPr>
        <w:t xml:space="preserve">the inclusion </w:t>
      </w:r>
      <w:proofErr w:type="gramStart"/>
      <w:r>
        <w:rPr>
          <w:w w:val="105"/>
        </w:rPr>
        <w:t>in</w:t>
      </w:r>
      <w:r w:rsidR="00DB52C2">
        <w:rPr>
          <w:w w:val="105"/>
        </w:rPr>
        <w:t xml:space="preserve"> </w:t>
      </w:r>
      <w:r>
        <w:rPr>
          <w:w w:val="105"/>
        </w:rPr>
        <w:t xml:space="preserve"> the</w:t>
      </w:r>
      <w:proofErr w:type="gramEnd"/>
      <w:r>
        <w:rPr>
          <w:spacing w:val="46"/>
          <w:w w:val="105"/>
        </w:rPr>
        <w:t xml:space="preserve"> </w:t>
      </w:r>
      <w:r>
        <w:rPr>
          <w:w w:val="105"/>
        </w:rPr>
        <w:t>IRDFF</w:t>
      </w:r>
      <w:r>
        <w:rPr>
          <w:spacing w:val="46"/>
          <w:w w:val="105"/>
        </w:rPr>
        <w:t xml:space="preserve"> </w:t>
      </w:r>
      <w:r>
        <w:rPr>
          <w:w w:val="105"/>
        </w:rPr>
        <w:t>database,</w:t>
      </w:r>
      <w:r>
        <w:rPr>
          <w:spacing w:val="52"/>
          <w:w w:val="105"/>
        </w:rPr>
        <w:t xml:space="preserve"> </w:t>
      </w:r>
      <w:r>
        <w:rPr>
          <w:w w:val="105"/>
        </w:rPr>
        <w:t>and</w:t>
      </w:r>
      <w:r>
        <w:rPr>
          <w:spacing w:val="46"/>
          <w:w w:val="105"/>
        </w:rPr>
        <w:t xml:space="preserve"> </w:t>
      </w:r>
      <w:r>
        <w:rPr>
          <w:w w:val="105"/>
        </w:rPr>
        <w:t>energy</w:t>
      </w:r>
      <w:r>
        <w:rPr>
          <w:spacing w:val="47"/>
          <w:w w:val="105"/>
        </w:rPr>
        <w:t xml:space="preserve"> </w:t>
      </w:r>
      <w:r>
        <w:rPr>
          <w:w w:val="105"/>
        </w:rPr>
        <w:t>range</w:t>
      </w:r>
      <w:r>
        <w:rPr>
          <w:spacing w:val="46"/>
          <w:w w:val="105"/>
        </w:rPr>
        <w:t xml:space="preserve"> </w:t>
      </w:r>
      <w:r>
        <w:rPr>
          <w:w w:val="105"/>
        </w:rPr>
        <w:t>that</w:t>
      </w:r>
      <w:r>
        <w:rPr>
          <w:spacing w:val="46"/>
          <w:w w:val="105"/>
        </w:rPr>
        <w:t xml:space="preserve"> </w:t>
      </w:r>
      <w:r>
        <w:rPr>
          <w:w w:val="105"/>
        </w:rPr>
        <w:t>the</w:t>
      </w:r>
      <w:r>
        <w:rPr>
          <w:spacing w:val="46"/>
          <w:w w:val="105"/>
        </w:rPr>
        <w:t xml:space="preserve"> </w:t>
      </w:r>
      <w:r>
        <w:rPr>
          <w:w w:val="105"/>
        </w:rPr>
        <w:t>foils</w:t>
      </w:r>
      <w:r>
        <w:rPr>
          <w:spacing w:val="47"/>
          <w:w w:val="105"/>
        </w:rPr>
        <w:t xml:space="preserve"> </w:t>
      </w:r>
      <w:r>
        <w:rPr>
          <w:w w:val="105"/>
        </w:rPr>
        <w:t>are</w:t>
      </w:r>
      <w:r>
        <w:rPr>
          <w:spacing w:val="46"/>
          <w:w w:val="105"/>
        </w:rPr>
        <w:t xml:space="preserve"> </w:t>
      </w:r>
      <w:r>
        <w:rPr>
          <w:w w:val="105"/>
        </w:rPr>
        <w:t>activated.</w:t>
      </w:r>
      <w:r w:rsidR="00DB52C2">
        <w:rPr>
          <w:w w:val="105"/>
        </w:rPr>
        <w:t xml:space="preserve"> </w:t>
      </w:r>
      <w:r>
        <w:rPr>
          <w:w w:val="105"/>
        </w:rPr>
        <w:t xml:space="preserve"> The</w:t>
      </w:r>
      <w:r>
        <w:rPr>
          <w:spacing w:val="46"/>
          <w:w w:val="105"/>
        </w:rPr>
        <w:t xml:space="preserve"> </w:t>
      </w:r>
      <w:r>
        <w:rPr>
          <w:w w:val="105"/>
        </w:rPr>
        <w:t>final</w:t>
      </w:r>
      <w:r>
        <w:rPr>
          <w:spacing w:val="46"/>
          <w:w w:val="105"/>
        </w:rPr>
        <w:t xml:space="preserve"> </w:t>
      </w:r>
      <w:r>
        <w:rPr>
          <w:w w:val="105"/>
        </w:rPr>
        <w:t>set</w:t>
      </w:r>
    </w:p>
    <w:p w14:paraId="0FF188AC" w14:textId="77777777" w:rsidR="00430DE3" w:rsidRDefault="00430DE3">
      <w:pPr>
        <w:spacing w:line="415" w:lineRule="auto"/>
        <w:jc w:val="both"/>
        <w:sectPr w:rsidR="00430DE3">
          <w:type w:val="continuous"/>
          <w:pgSz w:w="12240" w:h="15840"/>
          <w:pgMar w:top="1500" w:right="1680" w:bottom="280" w:left="1700" w:header="720" w:footer="720" w:gutter="0"/>
          <w:cols w:space="720"/>
        </w:sectPr>
      </w:pPr>
    </w:p>
    <w:p w14:paraId="4014E016" w14:textId="77777777" w:rsidR="00430DE3" w:rsidRDefault="008F0850">
      <w:pPr>
        <w:pStyle w:val="BodyText"/>
        <w:spacing w:before="35" w:line="415" w:lineRule="auto"/>
        <w:ind w:left="120" w:right="117"/>
        <w:jc w:val="both"/>
      </w:pPr>
      <w:r>
        <w:rPr>
          <w:w w:val="105"/>
        </w:rPr>
        <w:lastRenderedPageBreak/>
        <w:t xml:space="preserve">of foils, containing </w:t>
      </w:r>
      <w:proofErr w:type="spellStart"/>
      <w:r>
        <w:rPr>
          <w:w w:val="105"/>
        </w:rPr>
        <w:t>Zr</w:t>
      </w:r>
      <w:proofErr w:type="spellEnd"/>
      <w:r>
        <w:rPr>
          <w:w w:val="105"/>
        </w:rPr>
        <w:t xml:space="preserve">, Ni, Au, In, Al, W, and Mn, </w:t>
      </w:r>
      <w:r>
        <w:rPr>
          <w:spacing w:val="-3"/>
          <w:w w:val="105"/>
        </w:rPr>
        <w:t xml:space="preserve">was </w:t>
      </w:r>
      <w:r>
        <w:rPr>
          <w:w w:val="105"/>
        </w:rPr>
        <w:t xml:space="preserve">analyzed for </w:t>
      </w:r>
      <w:proofErr w:type="gramStart"/>
      <w:r>
        <w:rPr>
          <w:w w:val="105"/>
        </w:rPr>
        <w:t>the this</w:t>
      </w:r>
      <w:proofErr w:type="gramEnd"/>
      <w:r>
        <w:rPr>
          <w:w w:val="105"/>
        </w:rPr>
        <w:t xml:space="preserve"> </w:t>
      </w:r>
      <w:r>
        <w:rPr>
          <w:spacing w:val="-4"/>
          <w:w w:val="105"/>
        </w:rPr>
        <w:t xml:space="preserve">study. </w:t>
      </w:r>
      <w:r>
        <w:rPr>
          <w:w w:val="105"/>
        </w:rPr>
        <w:t xml:space="preserve">The </w:t>
      </w:r>
      <w:r>
        <w:rPr>
          <w:spacing w:val="-3"/>
          <w:w w:val="105"/>
        </w:rPr>
        <w:t xml:space="preserve">relevant </w:t>
      </w:r>
      <w:r>
        <w:rPr>
          <w:w w:val="105"/>
        </w:rPr>
        <w:t>nuclear data and foil thicknesses for each selected foil are summarized</w:t>
      </w:r>
      <w:r w:rsidR="00DB52C2">
        <w:rPr>
          <w:w w:val="105"/>
        </w:rPr>
        <w:t xml:space="preserve"> </w:t>
      </w:r>
      <w:r>
        <w:rPr>
          <w:w w:val="105"/>
        </w:rPr>
        <w:t xml:space="preserve">in </w:t>
      </w:r>
      <w:r>
        <w:rPr>
          <w:spacing w:val="-4"/>
          <w:w w:val="105"/>
        </w:rPr>
        <w:t>Table</w:t>
      </w:r>
      <w:r>
        <w:rPr>
          <w:spacing w:val="32"/>
          <w:w w:val="105"/>
        </w:rPr>
        <w:t xml:space="preserve"> </w:t>
      </w:r>
      <w:hyperlink w:anchor="_bookmark90" w:history="1">
        <w:r>
          <w:rPr>
            <w:w w:val="105"/>
          </w:rPr>
          <w:t>4</w:t>
        </w:r>
      </w:hyperlink>
      <w:r>
        <w:rPr>
          <w:w w:val="105"/>
        </w:rPr>
        <w:t>.</w:t>
      </w:r>
    </w:p>
    <w:p w14:paraId="7BE58F45" w14:textId="77777777" w:rsidR="00430DE3" w:rsidRDefault="008F0850">
      <w:pPr>
        <w:spacing w:before="13" w:line="249" w:lineRule="auto"/>
        <w:ind w:left="120" w:right="117"/>
        <w:jc w:val="both"/>
        <w:rPr>
          <w:b/>
          <w:sz w:val="20"/>
        </w:rPr>
      </w:pPr>
      <w:bookmarkStart w:id="504" w:name="_bookmark90"/>
      <w:bookmarkEnd w:id="504"/>
      <w:r>
        <w:rPr>
          <w:b/>
          <w:spacing w:val="-4"/>
          <w:w w:val="115"/>
          <w:sz w:val="20"/>
        </w:rPr>
        <w:t xml:space="preserve">Table </w:t>
      </w:r>
      <w:r>
        <w:rPr>
          <w:b/>
          <w:w w:val="115"/>
          <w:sz w:val="20"/>
        </w:rPr>
        <w:t xml:space="preserve">4. Activation foils selected for </w:t>
      </w:r>
      <w:r>
        <w:rPr>
          <w:b/>
          <w:spacing w:val="-7"/>
          <w:w w:val="115"/>
          <w:sz w:val="20"/>
        </w:rPr>
        <w:t xml:space="preserve">ETA </w:t>
      </w:r>
      <w:r>
        <w:rPr>
          <w:b/>
          <w:w w:val="115"/>
          <w:sz w:val="20"/>
        </w:rPr>
        <w:t xml:space="preserve">experiment to </w:t>
      </w:r>
      <w:r>
        <w:rPr>
          <w:b/>
          <w:spacing w:val="3"/>
          <w:w w:val="115"/>
          <w:sz w:val="20"/>
        </w:rPr>
        <w:t xml:space="preserve">be </w:t>
      </w:r>
      <w:r>
        <w:rPr>
          <w:b/>
          <w:w w:val="115"/>
          <w:sz w:val="20"/>
        </w:rPr>
        <w:t>utilized to unfold</w:t>
      </w:r>
      <w:r w:rsidR="00DB52C2">
        <w:rPr>
          <w:b/>
          <w:w w:val="115"/>
          <w:sz w:val="20"/>
        </w:rPr>
        <w:t xml:space="preserve"> </w:t>
      </w:r>
      <w:r>
        <w:rPr>
          <w:b/>
          <w:w w:val="115"/>
          <w:sz w:val="20"/>
        </w:rPr>
        <w:t xml:space="preserve">the neutron energy spectrum. Each reaction has well documented nuclear data and is </w:t>
      </w:r>
      <w:r>
        <w:rPr>
          <w:b/>
          <w:spacing w:val="-3"/>
          <w:w w:val="115"/>
          <w:sz w:val="20"/>
        </w:rPr>
        <w:t>available</w:t>
      </w:r>
      <w:r w:rsidR="00DB52C2">
        <w:rPr>
          <w:b/>
          <w:spacing w:val="-3"/>
          <w:w w:val="115"/>
          <w:sz w:val="20"/>
        </w:rPr>
        <w:t xml:space="preserve"> </w:t>
      </w:r>
      <w:r>
        <w:rPr>
          <w:b/>
          <w:w w:val="115"/>
          <w:sz w:val="20"/>
        </w:rPr>
        <w:t xml:space="preserve">within the IRDFF utilized </w:t>
      </w:r>
      <w:proofErr w:type="gramStart"/>
      <w:r>
        <w:rPr>
          <w:b/>
          <w:spacing w:val="-4"/>
          <w:w w:val="115"/>
          <w:sz w:val="20"/>
        </w:rPr>
        <w:t>by</w:t>
      </w:r>
      <w:r w:rsidR="00DB52C2">
        <w:rPr>
          <w:b/>
          <w:spacing w:val="-4"/>
          <w:w w:val="115"/>
          <w:sz w:val="20"/>
        </w:rPr>
        <w:t xml:space="preserve"> </w:t>
      </w:r>
      <w:r>
        <w:rPr>
          <w:b/>
          <w:spacing w:val="27"/>
          <w:w w:val="115"/>
          <w:sz w:val="20"/>
        </w:rPr>
        <w:t xml:space="preserve"> </w:t>
      </w:r>
      <w:r>
        <w:rPr>
          <w:b/>
          <w:spacing w:val="-6"/>
          <w:w w:val="115"/>
          <w:sz w:val="20"/>
        </w:rPr>
        <w:t>STAYSL</w:t>
      </w:r>
      <w:proofErr w:type="gramEnd"/>
      <w:r>
        <w:rPr>
          <w:b/>
          <w:spacing w:val="-6"/>
          <w:w w:val="115"/>
          <w:sz w:val="20"/>
        </w:rPr>
        <w:t>.</w:t>
      </w:r>
    </w:p>
    <w:p w14:paraId="30B63DC2" w14:textId="77777777" w:rsidR="00430DE3" w:rsidRDefault="00430DE3">
      <w:pPr>
        <w:pStyle w:val="BodyText"/>
        <w:spacing w:before="11"/>
        <w:rPr>
          <w:b/>
          <w:sz w:val="18"/>
        </w:rPr>
      </w:pPr>
    </w:p>
    <w:tbl>
      <w:tblPr>
        <w:tblW w:w="0" w:type="auto"/>
        <w:tblInd w:w="12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755"/>
        <w:gridCol w:w="2012"/>
        <w:gridCol w:w="1835"/>
        <w:gridCol w:w="1810"/>
        <w:gridCol w:w="1220"/>
      </w:tblGrid>
      <w:tr w:rsidR="00430DE3" w14:paraId="3F9148F4" w14:textId="77777777">
        <w:trPr>
          <w:trHeight w:hRule="exact" w:val="636"/>
        </w:trPr>
        <w:tc>
          <w:tcPr>
            <w:tcW w:w="1755" w:type="dxa"/>
          </w:tcPr>
          <w:p w14:paraId="5A6C0056" w14:textId="77777777" w:rsidR="00430DE3" w:rsidRDefault="008F0850">
            <w:pPr>
              <w:pStyle w:val="TableParagraph"/>
              <w:spacing w:before="164"/>
              <w:ind w:left="93" w:right="93"/>
            </w:pPr>
            <w:r>
              <w:rPr>
                <w:w w:val="105"/>
              </w:rPr>
              <w:t>Foil (Thickness)</w:t>
            </w:r>
          </w:p>
        </w:tc>
        <w:tc>
          <w:tcPr>
            <w:tcW w:w="2012" w:type="dxa"/>
          </w:tcPr>
          <w:p w14:paraId="7C55BA4E" w14:textId="77777777" w:rsidR="00430DE3" w:rsidRDefault="008F0850">
            <w:pPr>
              <w:pStyle w:val="TableParagraph"/>
              <w:spacing w:before="164"/>
              <w:ind w:left="102" w:right="102"/>
            </w:pPr>
            <w:r>
              <w:rPr>
                <w:w w:val="105"/>
              </w:rPr>
              <w:t>Reaction</w:t>
            </w:r>
          </w:p>
        </w:tc>
        <w:tc>
          <w:tcPr>
            <w:tcW w:w="1835" w:type="dxa"/>
          </w:tcPr>
          <w:p w14:paraId="7FD94515" w14:textId="77777777" w:rsidR="00430DE3" w:rsidRDefault="008F0850">
            <w:pPr>
              <w:pStyle w:val="TableParagraph"/>
              <w:spacing w:line="297" w:lineRule="auto"/>
              <w:ind w:left="416" w:hanging="306"/>
              <w:jc w:val="left"/>
            </w:pPr>
            <w:r>
              <w:t>Threshold [MeV] (@ 10 mb)</w:t>
            </w:r>
          </w:p>
        </w:tc>
        <w:tc>
          <w:tcPr>
            <w:tcW w:w="1810" w:type="dxa"/>
          </w:tcPr>
          <w:p w14:paraId="4D3C357B" w14:textId="77777777" w:rsidR="00430DE3" w:rsidRDefault="008F0850">
            <w:pPr>
              <w:pStyle w:val="TableParagraph"/>
              <w:spacing w:line="297" w:lineRule="auto"/>
              <w:ind w:left="119" w:right="105" w:hanging="9"/>
              <w:jc w:val="left"/>
            </w:pPr>
            <w:r>
              <w:rPr>
                <w:w w:val="105"/>
              </w:rPr>
              <w:t>Decay Radiation [keV] (Intensity)</w:t>
            </w:r>
          </w:p>
        </w:tc>
        <w:tc>
          <w:tcPr>
            <w:tcW w:w="1220" w:type="dxa"/>
          </w:tcPr>
          <w:p w14:paraId="19DC9D75" w14:textId="77777777" w:rsidR="00430DE3" w:rsidRDefault="008F0850">
            <w:pPr>
              <w:pStyle w:val="TableParagraph"/>
              <w:spacing w:before="167"/>
              <w:ind w:left="401" w:right="408"/>
              <w:rPr>
                <w:sz w:val="14"/>
              </w:rPr>
            </w:pPr>
            <w:r>
              <w:rPr>
                <w:rFonts w:ascii="Bookman Old Style"/>
                <w:i/>
                <w:w w:val="96"/>
                <w:position w:val="3"/>
              </w:rPr>
              <w:t>T</w:t>
            </w:r>
            <w:r>
              <w:rPr>
                <w:w w:val="112"/>
                <w:sz w:val="14"/>
              </w:rPr>
              <w:t>1</w:t>
            </w:r>
            <w:r>
              <w:rPr>
                <w:rFonts w:ascii="Arial"/>
                <w:i/>
                <w:w w:val="201"/>
                <w:sz w:val="14"/>
              </w:rPr>
              <w:t>/</w:t>
            </w:r>
            <w:r>
              <w:rPr>
                <w:w w:val="112"/>
                <w:sz w:val="14"/>
              </w:rPr>
              <w:t>2</w:t>
            </w:r>
          </w:p>
        </w:tc>
      </w:tr>
      <w:tr w:rsidR="00430DE3" w14:paraId="3EC17D05" w14:textId="77777777">
        <w:trPr>
          <w:trHeight w:hRule="exact" w:val="322"/>
        </w:trPr>
        <w:tc>
          <w:tcPr>
            <w:tcW w:w="1755" w:type="dxa"/>
          </w:tcPr>
          <w:p w14:paraId="43A87C00" w14:textId="77777777" w:rsidR="00430DE3" w:rsidRDefault="008F0850">
            <w:pPr>
              <w:pStyle w:val="TableParagraph"/>
              <w:ind w:left="93" w:right="93"/>
            </w:pPr>
            <w:proofErr w:type="spellStart"/>
            <w:r>
              <w:rPr>
                <w:w w:val="105"/>
              </w:rPr>
              <w:t>Zr</w:t>
            </w:r>
            <w:proofErr w:type="spellEnd"/>
            <w:r>
              <w:rPr>
                <w:w w:val="105"/>
              </w:rPr>
              <w:t xml:space="preserve"> (1 mm)</w:t>
            </w:r>
          </w:p>
        </w:tc>
        <w:tc>
          <w:tcPr>
            <w:tcW w:w="2012" w:type="dxa"/>
          </w:tcPr>
          <w:p w14:paraId="31A9F128" w14:textId="77777777" w:rsidR="00430DE3" w:rsidRDefault="008F0850">
            <w:pPr>
              <w:pStyle w:val="TableParagraph"/>
              <w:spacing w:before="23"/>
              <w:ind w:left="102" w:right="102"/>
            </w:pPr>
            <w:r>
              <w:rPr>
                <w:w w:val="110"/>
                <w:position w:val="8"/>
                <w:sz w:val="14"/>
              </w:rPr>
              <w:t>90</w:t>
            </w:r>
            <w:proofErr w:type="spellStart"/>
            <w:r>
              <w:rPr>
                <w:w w:val="110"/>
              </w:rPr>
              <w:t>Zr</w:t>
            </w:r>
            <w:proofErr w:type="spellEnd"/>
            <w:r>
              <w:rPr>
                <w:w w:val="110"/>
              </w:rPr>
              <w:t xml:space="preserve"> (n,2n) </w:t>
            </w:r>
            <w:r>
              <w:rPr>
                <w:w w:val="110"/>
                <w:position w:val="8"/>
                <w:sz w:val="14"/>
              </w:rPr>
              <w:t>89</w:t>
            </w:r>
            <w:proofErr w:type="spellStart"/>
            <w:r>
              <w:rPr>
                <w:w w:val="110"/>
              </w:rPr>
              <w:t>Zr</w:t>
            </w:r>
            <w:proofErr w:type="spellEnd"/>
          </w:p>
        </w:tc>
        <w:tc>
          <w:tcPr>
            <w:tcW w:w="1835" w:type="dxa"/>
          </w:tcPr>
          <w:p w14:paraId="5F95473F" w14:textId="77777777" w:rsidR="00430DE3" w:rsidRDefault="008F0850">
            <w:pPr>
              <w:pStyle w:val="TableParagraph"/>
              <w:ind w:left="298" w:right="298"/>
            </w:pPr>
            <w:r>
              <w:t>12.1 (12.1)</w:t>
            </w:r>
          </w:p>
        </w:tc>
        <w:tc>
          <w:tcPr>
            <w:tcW w:w="1810" w:type="dxa"/>
          </w:tcPr>
          <w:p w14:paraId="7CDB332B" w14:textId="77777777" w:rsidR="00430DE3" w:rsidRDefault="008F0850">
            <w:pPr>
              <w:pStyle w:val="TableParagraph"/>
              <w:ind w:left="120" w:right="120"/>
            </w:pPr>
            <w:r>
              <w:t>909.2 (0.9904)</w:t>
            </w:r>
          </w:p>
        </w:tc>
        <w:tc>
          <w:tcPr>
            <w:tcW w:w="1220" w:type="dxa"/>
          </w:tcPr>
          <w:p w14:paraId="0046FF6C" w14:textId="77777777" w:rsidR="00430DE3" w:rsidRDefault="008F0850">
            <w:pPr>
              <w:pStyle w:val="TableParagraph"/>
              <w:ind w:left="177"/>
              <w:jc w:val="left"/>
            </w:pPr>
            <w:r>
              <w:rPr>
                <w:w w:val="105"/>
              </w:rPr>
              <w:t xml:space="preserve">78.41 </w:t>
            </w:r>
            <w:proofErr w:type="spellStart"/>
            <w:r>
              <w:rPr>
                <w:w w:val="105"/>
              </w:rPr>
              <w:t>hrs</w:t>
            </w:r>
            <w:proofErr w:type="spellEnd"/>
          </w:p>
        </w:tc>
      </w:tr>
      <w:tr w:rsidR="00430DE3" w14:paraId="3C257774" w14:textId="77777777">
        <w:trPr>
          <w:trHeight w:hRule="exact" w:val="322"/>
        </w:trPr>
        <w:tc>
          <w:tcPr>
            <w:tcW w:w="1755" w:type="dxa"/>
            <w:vMerge w:val="restart"/>
          </w:tcPr>
          <w:p w14:paraId="1FE5F7CB" w14:textId="77777777" w:rsidR="00430DE3" w:rsidRDefault="008F0850">
            <w:pPr>
              <w:pStyle w:val="TableParagraph"/>
              <w:spacing w:before="162"/>
              <w:ind w:left="370"/>
              <w:jc w:val="left"/>
            </w:pPr>
            <w:r>
              <w:rPr>
                <w:w w:val="105"/>
              </w:rPr>
              <w:t>Ni (1 mm)</w:t>
            </w:r>
          </w:p>
        </w:tc>
        <w:tc>
          <w:tcPr>
            <w:tcW w:w="2012" w:type="dxa"/>
          </w:tcPr>
          <w:p w14:paraId="545FF9D7" w14:textId="77777777" w:rsidR="00430DE3" w:rsidRDefault="008F0850">
            <w:pPr>
              <w:pStyle w:val="TableParagraph"/>
              <w:spacing w:before="23"/>
              <w:ind w:left="102" w:right="102"/>
            </w:pPr>
            <w:r>
              <w:rPr>
                <w:spacing w:val="2"/>
                <w:w w:val="105"/>
                <w:position w:val="8"/>
                <w:sz w:val="14"/>
              </w:rPr>
              <w:t>58</w:t>
            </w:r>
            <w:r>
              <w:rPr>
                <w:spacing w:val="2"/>
                <w:w w:val="105"/>
              </w:rPr>
              <w:t xml:space="preserve">Ni </w:t>
            </w:r>
            <w:r>
              <w:rPr>
                <w:w w:val="105"/>
              </w:rPr>
              <w:t>(n,2n)</w:t>
            </w:r>
            <w:r>
              <w:rPr>
                <w:spacing w:val="52"/>
                <w:w w:val="105"/>
              </w:rPr>
              <w:t xml:space="preserve"> </w:t>
            </w:r>
            <w:r>
              <w:rPr>
                <w:spacing w:val="2"/>
                <w:w w:val="105"/>
                <w:position w:val="8"/>
                <w:sz w:val="14"/>
              </w:rPr>
              <w:t>57</w:t>
            </w:r>
            <w:r>
              <w:rPr>
                <w:spacing w:val="2"/>
                <w:w w:val="105"/>
              </w:rPr>
              <w:t>Ni</w:t>
            </w:r>
          </w:p>
        </w:tc>
        <w:tc>
          <w:tcPr>
            <w:tcW w:w="1835" w:type="dxa"/>
          </w:tcPr>
          <w:p w14:paraId="010097CF" w14:textId="77777777" w:rsidR="00430DE3" w:rsidRDefault="008F0850">
            <w:pPr>
              <w:pStyle w:val="TableParagraph"/>
              <w:ind w:left="298" w:right="298"/>
            </w:pPr>
            <w:r>
              <w:t>12.4 (13.3)</w:t>
            </w:r>
          </w:p>
        </w:tc>
        <w:tc>
          <w:tcPr>
            <w:tcW w:w="1810" w:type="dxa"/>
          </w:tcPr>
          <w:p w14:paraId="0ECC867E" w14:textId="77777777" w:rsidR="00430DE3" w:rsidRDefault="008F0850">
            <w:pPr>
              <w:pStyle w:val="TableParagraph"/>
              <w:ind w:left="120" w:right="120"/>
            </w:pPr>
            <w:r>
              <w:t>1,378 (0.817)</w:t>
            </w:r>
          </w:p>
        </w:tc>
        <w:tc>
          <w:tcPr>
            <w:tcW w:w="1220" w:type="dxa"/>
          </w:tcPr>
          <w:p w14:paraId="57503C48" w14:textId="77777777" w:rsidR="00430DE3" w:rsidRDefault="008F0850">
            <w:pPr>
              <w:pStyle w:val="TableParagraph"/>
              <w:ind w:left="231"/>
              <w:jc w:val="left"/>
            </w:pPr>
            <w:r>
              <w:rPr>
                <w:w w:val="105"/>
              </w:rPr>
              <w:t xml:space="preserve">35.6 </w:t>
            </w:r>
            <w:proofErr w:type="spellStart"/>
            <w:r>
              <w:rPr>
                <w:w w:val="105"/>
              </w:rPr>
              <w:t>hrs</w:t>
            </w:r>
            <w:proofErr w:type="spellEnd"/>
          </w:p>
        </w:tc>
      </w:tr>
      <w:tr w:rsidR="00430DE3" w14:paraId="54B8F8F8" w14:textId="77777777">
        <w:trPr>
          <w:trHeight w:hRule="exact" w:val="314"/>
        </w:trPr>
        <w:tc>
          <w:tcPr>
            <w:tcW w:w="1755" w:type="dxa"/>
            <w:vMerge/>
          </w:tcPr>
          <w:p w14:paraId="04645E7B" w14:textId="77777777" w:rsidR="00430DE3" w:rsidRDefault="00430DE3"/>
        </w:tc>
        <w:tc>
          <w:tcPr>
            <w:tcW w:w="2012" w:type="dxa"/>
          </w:tcPr>
          <w:p w14:paraId="19895726" w14:textId="77777777" w:rsidR="00430DE3" w:rsidRDefault="008F0850">
            <w:pPr>
              <w:pStyle w:val="TableParagraph"/>
              <w:spacing w:before="15"/>
              <w:ind w:left="102" w:right="102"/>
            </w:pPr>
            <w:r>
              <w:rPr>
                <w:w w:val="110"/>
                <w:position w:val="8"/>
                <w:sz w:val="14"/>
              </w:rPr>
              <w:t>58</w:t>
            </w:r>
            <w:r>
              <w:rPr>
                <w:w w:val="110"/>
              </w:rPr>
              <w:t>Ni (</w:t>
            </w:r>
            <w:proofErr w:type="spellStart"/>
            <w:proofErr w:type="gramStart"/>
            <w:r>
              <w:rPr>
                <w:w w:val="110"/>
              </w:rPr>
              <w:t>n,p</w:t>
            </w:r>
            <w:proofErr w:type="spellEnd"/>
            <w:proofErr w:type="gramEnd"/>
            <w:r>
              <w:rPr>
                <w:w w:val="110"/>
              </w:rPr>
              <w:t xml:space="preserve">) </w:t>
            </w:r>
            <w:r>
              <w:rPr>
                <w:w w:val="110"/>
                <w:position w:val="8"/>
                <w:sz w:val="14"/>
              </w:rPr>
              <w:t>58</w:t>
            </w:r>
            <w:r>
              <w:rPr>
                <w:w w:val="110"/>
              </w:rPr>
              <w:t>Co</w:t>
            </w:r>
          </w:p>
        </w:tc>
        <w:tc>
          <w:tcPr>
            <w:tcW w:w="1835" w:type="dxa"/>
          </w:tcPr>
          <w:p w14:paraId="44E104B4" w14:textId="77777777" w:rsidR="00430DE3" w:rsidRDefault="008F0850">
            <w:pPr>
              <w:pStyle w:val="TableParagraph"/>
              <w:spacing w:before="21"/>
              <w:ind w:left="298" w:right="298"/>
            </w:pPr>
            <w:r>
              <w:t>0 (1.3)</w:t>
            </w:r>
          </w:p>
        </w:tc>
        <w:tc>
          <w:tcPr>
            <w:tcW w:w="1810" w:type="dxa"/>
          </w:tcPr>
          <w:p w14:paraId="077E3434" w14:textId="77777777" w:rsidR="00430DE3" w:rsidRDefault="008F0850">
            <w:pPr>
              <w:pStyle w:val="TableParagraph"/>
              <w:spacing w:before="21"/>
              <w:ind w:left="120" w:right="120"/>
            </w:pPr>
            <w:r>
              <w:t>810.8 (0.9945)</w:t>
            </w:r>
          </w:p>
        </w:tc>
        <w:tc>
          <w:tcPr>
            <w:tcW w:w="1220" w:type="dxa"/>
          </w:tcPr>
          <w:p w14:paraId="0FA554F5" w14:textId="77777777" w:rsidR="00430DE3" w:rsidRDefault="008F0850">
            <w:pPr>
              <w:pStyle w:val="TableParagraph"/>
              <w:spacing w:before="21"/>
              <w:ind w:left="110"/>
              <w:jc w:val="left"/>
            </w:pPr>
            <w:r>
              <w:rPr>
                <w:w w:val="105"/>
              </w:rPr>
              <w:t>70.86 days</w:t>
            </w:r>
          </w:p>
        </w:tc>
      </w:tr>
      <w:tr w:rsidR="00430DE3" w14:paraId="6CE657E1" w14:textId="77777777">
        <w:trPr>
          <w:trHeight w:hRule="exact" w:val="322"/>
        </w:trPr>
        <w:tc>
          <w:tcPr>
            <w:tcW w:w="1755" w:type="dxa"/>
            <w:vMerge w:val="restart"/>
          </w:tcPr>
          <w:p w14:paraId="57342440" w14:textId="77777777" w:rsidR="00430DE3" w:rsidRDefault="008F0850">
            <w:pPr>
              <w:pStyle w:val="TableParagraph"/>
              <w:spacing w:before="162"/>
              <w:ind w:left="255"/>
              <w:jc w:val="left"/>
            </w:pPr>
            <w:r>
              <w:rPr>
                <w:w w:val="105"/>
              </w:rPr>
              <w:t>Au (0.1 mm)</w:t>
            </w:r>
          </w:p>
        </w:tc>
        <w:tc>
          <w:tcPr>
            <w:tcW w:w="2012" w:type="dxa"/>
          </w:tcPr>
          <w:p w14:paraId="065F8325" w14:textId="77777777" w:rsidR="00430DE3" w:rsidRDefault="008F0850">
            <w:pPr>
              <w:pStyle w:val="TableParagraph"/>
              <w:spacing w:before="23"/>
              <w:ind w:left="102" w:right="102"/>
            </w:pPr>
            <w:r>
              <w:rPr>
                <w:w w:val="110"/>
                <w:position w:val="8"/>
                <w:sz w:val="14"/>
              </w:rPr>
              <w:t>197</w:t>
            </w:r>
            <w:r>
              <w:rPr>
                <w:w w:val="110"/>
              </w:rPr>
              <w:t xml:space="preserve">Au (n,2n) </w:t>
            </w:r>
            <w:r>
              <w:rPr>
                <w:w w:val="110"/>
                <w:position w:val="8"/>
                <w:sz w:val="14"/>
              </w:rPr>
              <w:t>196</w:t>
            </w:r>
            <w:r>
              <w:rPr>
                <w:w w:val="110"/>
              </w:rPr>
              <w:t>Au</w:t>
            </w:r>
          </w:p>
        </w:tc>
        <w:tc>
          <w:tcPr>
            <w:tcW w:w="1835" w:type="dxa"/>
          </w:tcPr>
          <w:p w14:paraId="1936D864" w14:textId="77777777" w:rsidR="00430DE3" w:rsidRDefault="008F0850">
            <w:pPr>
              <w:pStyle w:val="TableParagraph"/>
              <w:ind w:left="298" w:right="298"/>
            </w:pPr>
            <w:r>
              <w:rPr>
                <w:w w:val="105"/>
              </w:rPr>
              <w:t>8.1 (8.3)</w:t>
            </w:r>
          </w:p>
        </w:tc>
        <w:tc>
          <w:tcPr>
            <w:tcW w:w="1810" w:type="dxa"/>
          </w:tcPr>
          <w:p w14:paraId="681845C6" w14:textId="77777777" w:rsidR="00430DE3" w:rsidRDefault="008F0850">
            <w:pPr>
              <w:pStyle w:val="TableParagraph"/>
              <w:ind w:left="120" w:right="120"/>
            </w:pPr>
            <w:r>
              <w:t>355.7 (0.87)</w:t>
            </w:r>
          </w:p>
        </w:tc>
        <w:tc>
          <w:tcPr>
            <w:tcW w:w="1220" w:type="dxa"/>
          </w:tcPr>
          <w:p w14:paraId="0639A7C8" w14:textId="77777777" w:rsidR="00430DE3" w:rsidRDefault="008F0850">
            <w:pPr>
              <w:pStyle w:val="TableParagraph"/>
              <w:ind w:left="165"/>
              <w:jc w:val="left"/>
            </w:pPr>
            <w:r>
              <w:rPr>
                <w:w w:val="105"/>
              </w:rPr>
              <w:t>6.17 days</w:t>
            </w:r>
          </w:p>
        </w:tc>
      </w:tr>
      <w:tr w:rsidR="00430DE3" w14:paraId="20998BFC" w14:textId="77777777">
        <w:trPr>
          <w:trHeight w:hRule="exact" w:val="314"/>
        </w:trPr>
        <w:tc>
          <w:tcPr>
            <w:tcW w:w="1755" w:type="dxa"/>
            <w:vMerge/>
          </w:tcPr>
          <w:p w14:paraId="5BC643BB" w14:textId="77777777" w:rsidR="00430DE3" w:rsidRDefault="00430DE3"/>
        </w:tc>
        <w:tc>
          <w:tcPr>
            <w:tcW w:w="2012" w:type="dxa"/>
          </w:tcPr>
          <w:p w14:paraId="60213379" w14:textId="77777777" w:rsidR="00430DE3" w:rsidRDefault="008F0850">
            <w:pPr>
              <w:pStyle w:val="TableParagraph"/>
              <w:spacing w:before="15"/>
              <w:ind w:left="102" w:right="102"/>
            </w:pPr>
            <w:r>
              <w:rPr>
                <w:w w:val="110"/>
                <w:position w:val="8"/>
                <w:sz w:val="14"/>
              </w:rPr>
              <w:t>197</w:t>
            </w:r>
            <w:r>
              <w:rPr>
                <w:w w:val="110"/>
              </w:rPr>
              <w:t>Au (</w:t>
            </w:r>
            <w:proofErr w:type="spellStart"/>
            <w:proofErr w:type="gramStart"/>
            <w:r>
              <w:rPr>
                <w:w w:val="110"/>
              </w:rPr>
              <w:t>n,g</w:t>
            </w:r>
            <w:proofErr w:type="spellEnd"/>
            <w:proofErr w:type="gramEnd"/>
            <w:r>
              <w:rPr>
                <w:w w:val="110"/>
              </w:rPr>
              <w:t xml:space="preserve">) </w:t>
            </w:r>
            <w:r>
              <w:rPr>
                <w:w w:val="110"/>
                <w:position w:val="8"/>
                <w:sz w:val="14"/>
              </w:rPr>
              <w:t>198</w:t>
            </w:r>
            <w:r>
              <w:rPr>
                <w:w w:val="110"/>
              </w:rPr>
              <w:t>Au</w:t>
            </w:r>
          </w:p>
        </w:tc>
        <w:tc>
          <w:tcPr>
            <w:tcW w:w="1835" w:type="dxa"/>
          </w:tcPr>
          <w:p w14:paraId="74C0A14A" w14:textId="77777777" w:rsidR="00430DE3" w:rsidRDefault="008F0850">
            <w:pPr>
              <w:pStyle w:val="TableParagraph"/>
              <w:spacing w:before="21"/>
              <w:ind w:left="298" w:right="298"/>
            </w:pPr>
            <w:r>
              <w:rPr>
                <w:w w:val="110"/>
              </w:rPr>
              <w:t>Thermal</w:t>
            </w:r>
          </w:p>
        </w:tc>
        <w:tc>
          <w:tcPr>
            <w:tcW w:w="1810" w:type="dxa"/>
          </w:tcPr>
          <w:p w14:paraId="1CF88926" w14:textId="77777777" w:rsidR="00430DE3" w:rsidRDefault="008F0850">
            <w:pPr>
              <w:pStyle w:val="TableParagraph"/>
              <w:spacing w:before="21"/>
              <w:ind w:left="120" w:right="120"/>
            </w:pPr>
            <w:r>
              <w:t>411.8 (0.9562)</w:t>
            </w:r>
          </w:p>
        </w:tc>
        <w:tc>
          <w:tcPr>
            <w:tcW w:w="1220" w:type="dxa"/>
          </w:tcPr>
          <w:p w14:paraId="05B234A0" w14:textId="77777777" w:rsidR="00430DE3" w:rsidRDefault="008F0850">
            <w:pPr>
              <w:pStyle w:val="TableParagraph"/>
              <w:spacing w:before="21"/>
              <w:ind w:left="165"/>
              <w:jc w:val="left"/>
            </w:pPr>
            <w:r>
              <w:rPr>
                <w:w w:val="105"/>
              </w:rPr>
              <w:t>2.69 days</w:t>
            </w:r>
          </w:p>
        </w:tc>
      </w:tr>
      <w:tr w:rsidR="00430DE3" w14:paraId="6F0D14B3" w14:textId="77777777">
        <w:trPr>
          <w:trHeight w:hRule="exact" w:val="322"/>
        </w:trPr>
        <w:tc>
          <w:tcPr>
            <w:tcW w:w="1755" w:type="dxa"/>
            <w:vMerge w:val="restart"/>
          </w:tcPr>
          <w:p w14:paraId="3D9BFC51" w14:textId="77777777" w:rsidR="00430DE3" w:rsidRDefault="008F0850">
            <w:pPr>
              <w:pStyle w:val="TableParagraph"/>
              <w:spacing w:before="162"/>
              <w:ind w:left="382"/>
              <w:jc w:val="left"/>
            </w:pPr>
            <w:r>
              <w:rPr>
                <w:w w:val="105"/>
              </w:rPr>
              <w:t>In (1 mm)</w:t>
            </w:r>
          </w:p>
        </w:tc>
        <w:tc>
          <w:tcPr>
            <w:tcW w:w="2012" w:type="dxa"/>
          </w:tcPr>
          <w:p w14:paraId="242B8AFD" w14:textId="77777777" w:rsidR="00430DE3" w:rsidRDefault="008F0850">
            <w:pPr>
              <w:pStyle w:val="TableParagraph"/>
              <w:spacing w:before="23"/>
              <w:ind w:left="95" w:right="102"/>
              <w:rPr>
                <w:sz w:val="14"/>
              </w:rPr>
            </w:pPr>
            <w:r>
              <w:rPr>
                <w:w w:val="110"/>
                <w:position w:val="8"/>
                <w:sz w:val="14"/>
              </w:rPr>
              <w:t>115</w:t>
            </w:r>
            <w:r>
              <w:rPr>
                <w:w w:val="110"/>
              </w:rPr>
              <w:t>In (</w:t>
            </w:r>
            <w:proofErr w:type="spellStart"/>
            <w:proofErr w:type="gramStart"/>
            <w:r>
              <w:rPr>
                <w:w w:val="110"/>
              </w:rPr>
              <w:t>n,n</w:t>
            </w:r>
            <w:proofErr w:type="spellEnd"/>
            <w:proofErr w:type="gramEnd"/>
            <w:r>
              <w:rPr>
                <w:w w:val="110"/>
              </w:rPr>
              <w:t xml:space="preserve">’) </w:t>
            </w:r>
            <w:r>
              <w:rPr>
                <w:w w:val="110"/>
                <w:position w:val="8"/>
                <w:sz w:val="14"/>
              </w:rPr>
              <w:t>115</w:t>
            </w:r>
            <w:r>
              <w:rPr>
                <w:w w:val="110"/>
              </w:rPr>
              <w:t>In</w:t>
            </w:r>
            <w:r>
              <w:rPr>
                <w:w w:val="110"/>
                <w:position w:val="8"/>
                <w:sz w:val="14"/>
              </w:rPr>
              <w:t>m1</w:t>
            </w:r>
          </w:p>
        </w:tc>
        <w:tc>
          <w:tcPr>
            <w:tcW w:w="1835" w:type="dxa"/>
          </w:tcPr>
          <w:p w14:paraId="357FE467" w14:textId="77777777" w:rsidR="00430DE3" w:rsidRDefault="008F0850">
            <w:pPr>
              <w:pStyle w:val="TableParagraph"/>
              <w:ind w:left="298" w:right="298"/>
            </w:pPr>
            <w:r>
              <w:t>0.336 (0.597)</w:t>
            </w:r>
          </w:p>
        </w:tc>
        <w:tc>
          <w:tcPr>
            <w:tcW w:w="1810" w:type="dxa"/>
          </w:tcPr>
          <w:p w14:paraId="066A0AC1" w14:textId="77777777" w:rsidR="00430DE3" w:rsidRDefault="008F0850">
            <w:pPr>
              <w:pStyle w:val="TableParagraph"/>
              <w:ind w:left="120" w:right="120"/>
            </w:pPr>
            <w:r>
              <w:t>336.24 (0.459)</w:t>
            </w:r>
          </w:p>
        </w:tc>
        <w:tc>
          <w:tcPr>
            <w:tcW w:w="1220" w:type="dxa"/>
          </w:tcPr>
          <w:p w14:paraId="2D2B3E98" w14:textId="77777777" w:rsidR="00430DE3" w:rsidRDefault="008F0850">
            <w:pPr>
              <w:pStyle w:val="TableParagraph"/>
              <w:ind w:left="231"/>
              <w:jc w:val="left"/>
            </w:pPr>
            <w:r>
              <w:rPr>
                <w:w w:val="105"/>
              </w:rPr>
              <w:t xml:space="preserve">4.49 </w:t>
            </w:r>
            <w:proofErr w:type="spellStart"/>
            <w:r>
              <w:rPr>
                <w:w w:val="105"/>
              </w:rPr>
              <w:t>hrs</w:t>
            </w:r>
            <w:proofErr w:type="spellEnd"/>
          </w:p>
        </w:tc>
      </w:tr>
      <w:tr w:rsidR="00430DE3" w14:paraId="2E67FA63" w14:textId="77777777">
        <w:trPr>
          <w:trHeight w:hRule="exact" w:val="314"/>
        </w:trPr>
        <w:tc>
          <w:tcPr>
            <w:tcW w:w="1755" w:type="dxa"/>
            <w:vMerge/>
          </w:tcPr>
          <w:p w14:paraId="63DFFBCE" w14:textId="77777777" w:rsidR="00430DE3" w:rsidRDefault="00430DE3"/>
        </w:tc>
        <w:tc>
          <w:tcPr>
            <w:tcW w:w="2012" w:type="dxa"/>
          </w:tcPr>
          <w:p w14:paraId="22CBF384" w14:textId="77777777" w:rsidR="00430DE3" w:rsidRDefault="008F0850">
            <w:pPr>
              <w:pStyle w:val="TableParagraph"/>
              <w:spacing w:before="15"/>
              <w:ind w:left="95" w:right="102"/>
              <w:rPr>
                <w:sz w:val="14"/>
              </w:rPr>
            </w:pPr>
            <w:r>
              <w:rPr>
                <w:w w:val="110"/>
                <w:position w:val="8"/>
                <w:sz w:val="14"/>
              </w:rPr>
              <w:t>115</w:t>
            </w:r>
            <w:r>
              <w:rPr>
                <w:w w:val="110"/>
              </w:rPr>
              <w:t>In (</w:t>
            </w:r>
            <w:proofErr w:type="spellStart"/>
            <w:proofErr w:type="gramStart"/>
            <w:r>
              <w:rPr>
                <w:w w:val="110"/>
              </w:rPr>
              <w:t>n,g</w:t>
            </w:r>
            <w:proofErr w:type="spellEnd"/>
            <w:proofErr w:type="gramEnd"/>
            <w:r>
              <w:rPr>
                <w:w w:val="110"/>
              </w:rPr>
              <w:t>)</w:t>
            </w:r>
            <w:r>
              <w:rPr>
                <w:spacing w:val="51"/>
                <w:w w:val="110"/>
              </w:rPr>
              <w:t xml:space="preserve"> </w:t>
            </w:r>
            <w:r>
              <w:rPr>
                <w:w w:val="110"/>
                <w:position w:val="8"/>
                <w:sz w:val="14"/>
              </w:rPr>
              <w:t>116</w:t>
            </w:r>
            <w:r>
              <w:rPr>
                <w:w w:val="110"/>
              </w:rPr>
              <w:t>In</w:t>
            </w:r>
            <w:r>
              <w:rPr>
                <w:w w:val="110"/>
                <w:position w:val="8"/>
                <w:sz w:val="14"/>
              </w:rPr>
              <w:t>m1</w:t>
            </w:r>
          </w:p>
        </w:tc>
        <w:tc>
          <w:tcPr>
            <w:tcW w:w="1835" w:type="dxa"/>
          </w:tcPr>
          <w:p w14:paraId="0549D517" w14:textId="77777777" w:rsidR="00430DE3" w:rsidRDefault="008F0850">
            <w:pPr>
              <w:pStyle w:val="TableParagraph"/>
              <w:spacing w:before="21"/>
              <w:ind w:left="298" w:right="298"/>
            </w:pPr>
            <w:r>
              <w:rPr>
                <w:w w:val="110"/>
              </w:rPr>
              <w:t>Thermal</w:t>
            </w:r>
          </w:p>
        </w:tc>
        <w:tc>
          <w:tcPr>
            <w:tcW w:w="1810" w:type="dxa"/>
          </w:tcPr>
          <w:p w14:paraId="7C80876D" w14:textId="77777777" w:rsidR="00430DE3" w:rsidRDefault="008F0850">
            <w:pPr>
              <w:pStyle w:val="TableParagraph"/>
              <w:spacing w:before="21"/>
              <w:ind w:left="120" w:right="120"/>
            </w:pPr>
            <w:r>
              <w:t>1293.56 (0.848)</w:t>
            </w:r>
          </w:p>
        </w:tc>
        <w:tc>
          <w:tcPr>
            <w:tcW w:w="1220" w:type="dxa"/>
          </w:tcPr>
          <w:p w14:paraId="69D86A04" w14:textId="77777777" w:rsidR="00430DE3" w:rsidRDefault="008F0850">
            <w:pPr>
              <w:pStyle w:val="TableParagraph"/>
              <w:spacing w:before="21"/>
              <w:ind w:left="141"/>
              <w:jc w:val="left"/>
            </w:pPr>
            <w:r>
              <w:rPr>
                <w:w w:val="105"/>
              </w:rPr>
              <w:t>54.29 min</w:t>
            </w:r>
          </w:p>
        </w:tc>
      </w:tr>
      <w:tr w:rsidR="00430DE3" w14:paraId="10C0F73A" w14:textId="77777777">
        <w:trPr>
          <w:trHeight w:hRule="exact" w:val="322"/>
        </w:trPr>
        <w:tc>
          <w:tcPr>
            <w:tcW w:w="1755" w:type="dxa"/>
          </w:tcPr>
          <w:p w14:paraId="65FD871F" w14:textId="77777777" w:rsidR="00430DE3" w:rsidRDefault="008F0850">
            <w:pPr>
              <w:pStyle w:val="TableParagraph"/>
              <w:ind w:left="93" w:right="93"/>
            </w:pPr>
            <w:r>
              <w:rPr>
                <w:w w:val="105"/>
              </w:rPr>
              <w:t>Al (1 mm)</w:t>
            </w:r>
          </w:p>
        </w:tc>
        <w:tc>
          <w:tcPr>
            <w:tcW w:w="2012" w:type="dxa"/>
          </w:tcPr>
          <w:p w14:paraId="4A35A453" w14:textId="77777777" w:rsidR="00430DE3" w:rsidRDefault="008F0850">
            <w:pPr>
              <w:pStyle w:val="TableParagraph"/>
              <w:spacing w:before="23"/>
              <w:ind w:left="102" w:right="102"/>
            </w:pPr>
            <w:r>
              <w:rPr>
                <w:w w:val="110"/>
                <w:position w:val="8"/>
                <w:sz w:val="14"/>
              </w:rPr>
              <w:t>27</w:t>
            </w:r>
            <w:r>
              <w:rPr>
                <w:w w:val="110"/>
              </w:rPr>
              <w:t>Al (</w:t>
            </w:r>
            <w:proofErr w:type="spellStart"/>
            <w:proofErr w:type="gramStart"/>
            <w:r>
              <w:rPr>
                <w:w w:val="110"/>
              </w:rPr>
              <w:t>n,a</w:t>
            </w:r>
            <w:proofErr w:type="spellEnd"/>
            <w:proofErr w:type="gramEnd"/>
            <w:r>
              <w:rPr>
                <w:w w:val="110"/>
              </w:rPr>
              <w:t xml:space="preserve">) </w:t>
            </w:r>
            <w:r>
              <w:rPr>
                <w:w w:val="110"/>
                <w:position w:val="8"/>
                <w:sz w:val="14"/>
              </w:rPr>
              <w:t>24</w:t>
            </w:r>
            <w:r>
              <w:rPr>
                <w:w w:val="110"/>
              </w:rPr>
              <w:t>Na</w:t>
            </w:r>
          </w:p>
        </w:tc>
        <w:tc>
          <w:tcPr>
            <w:tcW w:w="1835" w:type="dxa"/>
          </w:tcPr>
          <w:p w14:paraId="06EDEBDB" w14:textId="77777777" w:rsidR="00430DE3" w:rsidRDefault="008F0850">
            <w:pPr>
              <w:pStyle w:val="TableParagraph"/>
              <w:ind w:left="298" w:right="298"/>
            </w:pPr>
            <w:r>
              <w:rPr>
                <w:w w:val="105"/>
              </w:rPr>
              <w:t>3.25 (6.7)</w:t>
            </w:r>
          </w:p>
        </w:tc>
        <w:tc>
          <w:tcPr>
            <w:tcW w:w="1810" w:type="dxa"/>
          </w:tcPr>
          <w:p w14:paraId="707DF304" w14:textId="77777777" w:rsidR="00430DE3" w:rsidRDefault="008F0850">
            <w:pPr>
              <w:pStyle w:val="TableParagraph"/>
              <w:ind w:left="120" w:right="120"/>
            </w:pPr>
            <w:r>
              <w:t>1368.63 (0.9999)</w:t>
            </w:r>
          </w:p>
        </w:tc>
        <w:tc>
          <w:tcPr>
            <w:tcW w:w="1220" w:type="dxa"/>
          </w:tcPr>
          <w:p w14:paraId="2AE0E514" w14:textId="77777777" w:rsidR="00430DE3" w:rsidRDefault="008F0850">
            <w:pPr>
              <w:pStyle w:val="TableParagraph"/>
              <w:ind w:left="316"/>
              <w:jc w:val="left"/>
            </w:pPr>
            <w:r>
              <w:rPr>
                <w:w w:val="105"/>
              </w:rPr>
              <w:t xml:space="preserve">15 </w:t>
            </w:r>
            <w:proofErr w:type="spellStart"/>
            <w:r>
              <w:rPr>
                <w:w w:val="105"/>
              </w:rPr>
              <w:t>hrs</w:t>
            </w:r>
            <w:proofErr w:type="spellEnd"/>
          </w:p>
        </w:tc>
      </w:tr>
      <w:tr w:rsidR="00430DE3" w14:paraId="427CCDF6" w14:textId="77777777">
        <w:trPr>
          <w:trHeight w:hRule="exact" w:val="322"/>
        </w:trPr>
        <w:tc>
          <w:tcPr>
            <w:tcW w:w="1755" w:type="dxa"/>
          </w:tcPr>
          <w:p w14:paraId="55D92012" w14:textId="77777777" w:rsidR="00430DE3" w:rsidRDefault="008F0850">
            <w:pPr>
              <w:pStyle w:val="TableParagraph"/>
              <w:ind w:left="93" w:right="93"/>
            </w:pPr>
            <w:r>
              <w:rPr>
                <w:w w:val="105"/>
              </w:rPr>
              <w:t>W (1 mm)</w:t>
            </w:r>
          </w:p>
        </w:tc>
        <w:tc>
          <w:tcPr>
            <w:tcW w:w="2012" w:type="dxa"/>
          </w:tcPr>
          <w:p w14:paraId="05B02EA1" w14:textId="77777777" w:rsidR="00430DE3" w:rsidRDefault="008F0850">
            <w:pPr>
              <w:pStyle w:val="TableParagraph"/>
              <w:spacing w:before="23"/>
              <w:ind w:left="101" w:right="102"/>
            </w:pPr>
            <w:r>
              <w:rPr>
                <w:w w:val="110"/>
                <w:position w:val="8"/>
                <w:sz w:val="14"/>
              </w:rPr>
              <w:t>186</w:t>
            </w:r>
            <w:r>
              <w:rPr>
                <w:w w:val="110"/>
              </w:rPr>
              <w:t>W (</w:t>
            </w:r>
            <w:proofErr w:type="spellStart"/>
            <w:proofErr w:type="gramStart"/>
            <w:r>
              <w:rPr>
                <w:w w:val="110"/>
              </w:rPr>
              <w:t>n,g</w:t>
            </w:r>
            <w:proofErr w:type="spellEnd"/>
            <w:proofErr w:type="gramEnd"/>
            <w:r>
              <w:rPr>
                <w:w w:val="110"/>
              </w:rPr>
              <w:t xml:space="preserve">) </w:t>
            </w:r>
            <w:r>
              <w:rPr>
                <w:w w:val="110"/>
                <w:position w:val="8"/>
                <w:sz w:val="14"/>
              </w:rPr>
              <w:t>187</w:t>
            </w:r>
            <w:r>
              <w:rPr>
                <w:w w:val="110"/>
              </w:rPr>
              <w:t>W</w:t>
            </w:r>
          </w:p>
        </w:tc>
        <w:tc>
          <w:tcPr>
            <w:tcW w:w="1835" w:type="dxa"/>
          </w:tcPr>
          <w:p w14:paraId="52F99308" w14:textId="77777777" w:rsidR="00430DE3" w:rsidRDefault="008F0850">
            <w:pPr>
              <w:pStyle w:val="TableParagraph"/>
              <w:ind w:left="298" w:right="298"/>
            </w:pPr>
            <w:r>
              <w:rPr>
                <w:w w:val="110"/>
              </w:rPr>
              <w:t>Thermal</w:t>
            </w:r>
          </w:p>
        </w:tc>
        <w:tc>
          <w:tcPr>
            <w:tcW w:w="1810" w:type="dxa"/>
          </w:tcPr>
          <w:p w14:paraId="4B8A6AC1" w14:textId="77777777" w:rsidR="00430DE3" w:rsidRDefault="008F0850">
            <w:pPr>
              <w:pStyle w:val="TableParagraph"/>
              <w:ind w:left="120" w:right="120"/>
            </w:pPr>
            <w:r>
              <w:t>685.51 (0.332)</w:t>
            </w:r>
          </w:p>
        </w:tc>
        <w:tc>
          <w:tcPr>
            <w:tcW w:w="1220" w:type="dxa"/>
          </w:tcPr>
          <w:p w14:paraId="182E4795" w14:textId="77777777" w:rsidR="00430DE3" w:rsidRDefault="008F0850">
            <w:pPr>
              <w:pStyle w:val="TableParagraph"/>
              <w:ind w:left="316"/>
              <w:jc w:val="left"/>
            </w:pPr>
            <w:r>
              <w:rPr>
                <w:w w:val="105"/>
              </w:rPr>
              <w:t xml:space="preserve">24 </w:t>
            </w:r>
            <w:proofErr w:type="spellStart"/>
            <w:r>
              <w:rPr>
                <w:w w:val="105"/>
              </w:rPr>
              <w:t>hrs</w:t>
            </w:r>
            <w:proofErr w:type="spellEnd"/>
          </w:p>
        </w:tc>
      </w:tr>
      <w:tr w:rsidR="00430DE3" w14:paraId="34A1FFCF" w14:textId="77777777">
        <w:trPr>
          <w:trHeight w:hRule="exact" w:val="322"/>
        </w:trPr>
        <w:tc>
          <w:tcPr>
            <w:tcW w:w="1755" w:type="dxa"/>
          </w:tcPr>
          <w:p w14:paraId="48F61E00" w14:textId="77777777" w:rsidR="00430DE3" w:rsidRDefault="008F0850">
            <w:pPr>
              <w:pStyle w:val="TableParagraph"/>
              <w:ind w:left="93" w:right="93"/>
            </w:pPr>
            <w:r>
              <w:rPr>
                <w:w w:val="105"/>
              </w:rPr>
              <w:t>Mn (1 mm)</w:t>
            </w:r>
          </w:p>
        </w:tc>
        <w:tc>
          <w:tcPr>
            <w:tcW w:w="2012" w:type="dxa"/>
          </w:tcPr>
          <w:p w14:paraId="24E9B25B" w14:textId="77777777" w:rsidR="00430DE3" w:rsidRDefault="008F0850">
            <w:pPr>
              <w:pStyle w:val="TableParagraph"/>
              <w:spacing w:before="23"/>
              <w:ind w:left="102" w:right="102"/>
            </w:pPr>
            <w:r>
              <w:rPr>
                <w:w w:val="110"/>
                <w:position w:val="8"/>
                <w:sz w:val="14"/>
              </w:rPr>
              <w:t>55</w:t>
            </w:r>
            <w:r>
              <w:rPr>
                <w:w w:val="110"/>
              </w:rPr>
              <w:t>Mn (</w:t>
            </w:r>
            <w:proofErr w:type="spellStart"/>
            <w:proofErr w:type="gramStart"/>
            <w:r>
              <w:rPr>
                <w:w w:val="110"/>
              </w:rPr>
              <w:t>n,g</w:t>
            </w:r>
            <w:proofErr w:type="spellEnd"/>
            <w:proofErr w:type="gramEnd"/>
            <w:r>
              <w:rPr>
                <w:w w:val="110"/>
              </w:rPr>
              <w:t xml:space="preserve">) </w:t>
            </w:r>
            <w:r>
              <w:rPr>
                <w:w w:val="110"/>
                <w:position w:val="8"/>
                <w:sz w:val="14"/>
              </w:rPr>
              <w:t>56</w:t>
            </w:r>
            <w:r>
              <w:rPr>
                <w:w w:val="110"/>
              </w:rPr>
              <w:t>Mn</w:t>
            </w:r>
          </w:p>
        </w:tc>
        <w:tc>
          <w:tcPr>
            <w:tcW w:w="1835" w:type="dxa"/>
          </w:tcPr>
          <w:p w14:paraId="346C040F" w14:textId="77777777" w:rsidR="00430DE3" w:rsidRDefault="008F0850">
            <w:pPr>
              <w:pStyle w:val="TableParagraph"/>
              <w:ind w:left="298" w:right="298"/>
            </w:pPr>
            <w:r>
              <w:rPr>
                <w:w w:val="110"/>
              </w:rPr>
              <w:t>Thermal</w:t>
            </w:r>
          </w:p>
        </w:tc>
        <w:tc>
          <w:tcPr>
            <w:tcW w:w="1810" w:type="dxa"/>
          </w:tcPr>
          <w:p w14:paraId="2EE4735D" w14:textId="77777777" w:rsidR="00430DE3" w:rsidRDefault="008F0850">
            <w:pPr>
              <w:pStyle w:val="TableParagraph"/>
              <w:ind w:left="120" w:right="120"/>
            </w:pPr>
            <w:r>
              <w:t>846.8 (0.9885)</w:t>
            </w:r>
          </w:p>
        </w:tc>
        <w:tc>
          <w:tcPr>
            <w:tcW w:w="1220" w:type="dxa"/>
          </w:tcPr>
          <w:p w14:paraId="0D2A8E4E" w14:textId="77777777" w:rsidR="00430DE3" w:rsidRDefault="008F0850">
            <w:pPr>
              <w:pStyle w:val="TableParagraph"/>
              <w:ind w:left="231"/>
              <w:jc w:val="left"/>
            </w:pPr>
            <w:r>
              <w:rPr>
                <w:w w:val="105"/>
              </w:rPr>
              <w:t xml:space="preserve">2.58 </w:t>
            </w:r>
            <w:proofErr w:type="spellStart"/>
            <w:r>
              <w:rPr>
                <w:w w:val="105"/>
              </w:rPr>
              <w:t>hrs</w:t>
            </w:r>
            <w:proofErr w:type="spellEnd"/>
          </w:p>
        </w:tc>
      </w:tr>
    </w:tbl>
    <w:p w14:paraId="45DF67E3" w14:textId="77777777" w:rsidR="00430DE3" w:rsidRDefault="00430DE3">
      <w:pPr>
        <w:pStyle w:val="BodyText"/>
        <w:rPr>
          <w:b/>
          <w:sz w:val="20"/>
        </w:rPr>
      </w:pPr>
    </w:p>
    <w:p w14:paraId="26A15871" w14:textId="77777777" w:rsidR="00430DE3" w:rsidRDefault="00430DE3">
      <w:pPr>
        <w:pStyle w:val="BodyText"/>
        <w:spacing w:before="4"/>
        <w:rPr>
          <w:b/>
          <w:sz w:val="26"/>
        </w:rPr>
      </w:pPr>
    </w:p>
    <w:p w14:paraId="16CAACE3" w14:textId="77777777" w:rsidR="00430DE3" w:rsidRDefault="008F0850">
      <w:pPr>
        <w:pStyle w:val="BodyText"/>
        <w:spacing w:line="415" w:lineRule="auto"/>
        <w:ind w:left="120" w:right="23" w:firstLine="417"/>
      </w:pPr>
      <w:r>
        <w:rPr>
          <w:w w:val="105"/>
        </w:rPr>
        <w:t>Many additional foils were considered for the experiment; however, they were not utilized for various reasons:</w:t>
      </w:r>
    </w:p>
    <w:p w14:paraId="78573F07" w14:textId="77777777" w:rsidR="00430DE3" w:rsidRDefault="00430DE3">
      <w:pPr>
        <w:pStyle w:val="BodyText"/>
        <w:spacing w:before="9"/>
        <w:rPr>
          <w:sz w:val="19"/>
        </w:rPr>
      </w:pPr>
    </w:p>
    <w:p w14:paraId="4619E315" w14:textId="77777777" w:rsidR="00430DE3" w:rsidRDefault="008F0850">
      <w:pPr>
        <w:pStyle w:val="ListParagraph"/>
        <w:numPr>
          <w:ilvl w:val="1"/>
          <w:numId w:val="11"/>
        </w:numPr>
        <w:tabs>
          <w:tab w:val="left" w:pos="706"/>
        </w:tabs>
        <w:spacing w:line="336" w:lineRule="auto"/>
        <w:ind w:right="118"/>
        <w:rPr>
          <w:sz w:val="24"/>
        </w:rPr>
      </w:pPr>
      <w:r>
        <w:rPr>
          <w:w w:val="110"/>
          <w:sz w:val="24"/>
        </w:rPr>
        <w:t>Cd,</w:t>
      </w:r>
      <w:r>
        <w:rPr>
          <w:spacing w:val="-15"/>
          <w:w w:val="110"/>
          <w:sz w:val="24"/>
        </w:rPr>
        <w:t xml:space="preserve"> </w:t>
      </w:r>
      <w:r>
        <w:rPr>
          <w:w w:val="110"/>
          <w:sz w:val="24"/>
        </w:rPr>
        <w:t>Cu</w:t>
      </w:r>
      <w:r>
        <w:rPr>
          <w:spacing w:val="-16"/>
          <w:w w:val="110"/>
          <w:sz w:val="24"/>
        </w:rPr>
        <w:t xml:space="preserve"> </w:t>
      </w:r>
      <w:r>
        <w:rPr>
          <w:w w:val="110"/>
          <w:sz w:val="24"/>
        </w:rPr>
        <w:t>-</w:t>
      </w:r>
      <w:r>
        <w:rPr>
          <w:spacing w:val="-16"/>
          <w:w w:val="110"/>
          <w:sz w:val="24"/>
        </w:rPr>
        <w:t xml:space="preserve"> </w:t>
      </w:r>
      <w:r>
        <w:rPr>
          <w:w w:val="110"/>
          <w:sz w:val="24"/>
        </w:rPr>
        <w:t>Multiple</w:t>
      </w:r>
      <w:r>
        <w:rPr>
          <w:spacing w:val="-15"/>
          <w:w w:val="110"/>
          <w:sz w:val="24"/>
        </w:rPr>
        <w:t xml:space="preserve"> </w:t>
      </w:r>
      <w:r>
        <w:rPr>
          <w:w w:val="110"/>
          <w:sz w:val="24"/>
        </w:rPr>
        <w:t>reaction</w:t>
      </w:r>
      <w:r>
        <w:rPr>
          <w:spacing w:val="-16"/>
          <w:w w:val="110"/>
          <w:sz w:val="24"/>
        </w:rPr>
        <w:t xml:space="preserve"> </w:t>
      </w:r>
      <w:r>
        <w:rPr>
          <w:w w:val="110"/>
          <w:sz w:val="24"/>
        </w:rPr>
        <w:t>channels</w:t>
      </w:r>
      <w:r>
        <w:rPr>
          <w:spacing w:val="-16"/>
          <w:w w:val="110"/>
          <w:sz w:val="24"/>
        </w:rPr>
        <w:t xml:space="preserve"> </w:t>
      </w:r>
      <w:r>
        <w:rPr>
          <w:w w:val="110"/>
          <w:sz w:val="24"/>
        </w:rPr>
        <w:t>contribute</w:t>
      </w:r>
      <w:r>
        <w:rPr>
          <w:spacing w:val="-16"/>
          <w:w w:val="110"/>
          <w:sz w:val="24"/>
        </w:rPr>
        <w:t xml:space="preserve"> </w:t>
      </w:r>
      <w:r>
        <w:rPr>
          <w:w w:val="110"/>
          <w:sz w:val="24"/>
        </w:rPr>
        <w:t>to</w:t>
      </w:r>
      <w:r>
        <w:rPr>
          <w:spacing w:val="-16"/>
          <w:w w:val="110"/>
          <w:sz w:val="24"/>
        </w:rPr>
        <w:t xml:space="preserve"> </w:t>
      </w:r>
      <w:r>
        <w:rPr>
          <w:w w:val="110"/>
          <w:sz w:val="24"/>
        </w:rPr>
        <w:t>produce</w:t>
      </w:r>
      <w:r>
        <w:rPr>
          <w:spacing w:val="-16"/>
          <w:w w:val="110"/>
          <w:sz w:val="24"/>
        </w:rPr>
        <w:t xml:space="preserve"> </w:t>
      </w:r>
      <w:r>
        <w:rPr>
          <w:w w:val="110"/>
          <w:sz w:val="24"/>
        </w:rPr>
        <w:t>the</w:t>
      </w:r>
      <w:r>
        <w:rPr>
          <w:spacing w:val="-16"/>
          <w:w w:val="110"/>
          <w:sz w:val="24"/>
        </w:rPr>
        <w:t xml:space="preserve"> </w:t>
      </w:r>
      <w:r>
        <w:rPr>
          <w:w w:val="110"/>
          <w:sz w:val="24"/>
        </w:rPr>
        <w:t>same</w:t>
      </w:r>
      <w:r>
        <w:rPr>
          <w:spacing w:val="-16"/>
          <w:w w:val="110"/>
          <w:sz w:val="24"/>
        </w:rPr>
        <w:t xml:space="preserve"> </w:t>
      </w:r>
      <w:r>
        <w:rPr>
          <w:w w:val="110"/>
          <w:sz w:val="24"/>
        </w:rPr>
        <w:t>activation products</w:t>
      </w:r>
    </w:p>
    <w:p w14:paraId="6A297A10" w14:textId="77777777" w:rsidR="00430DE3" w:rsidRDefault="00430DE3">
      <w:pPr>
        <w:pStyle w:val="BodyText"/>
        <w:spacing w:before="2"/>
        <w:rPr>
          <w:sz w:val="22"/>
        </w:rPr>
      </w:pPr>
    </w:p>
    <w:p w14:paraId="543CA50F" w14:textId="77777777" w:rsidR="00430DE3" w:rsidRDefault="008F0850">
      <w:pPr>
        <w:pStyle w:val="ListParagraph"/>
        <w:numPr>
          <w:ilvl w:val="1"/>
          <w:numId w:val="11"/>
        </w:numPr>
        <w:tabs>
          <w:tab w:val="left" w:pos="706"/>
        </w:tabs>
        <w:rPr>
          <w:sz w:val="24"/>
        </w:rPr>
      </w:pPr>
      <w:proofErr w:type="spellStart"/>
      <w:r>
        <w:rPr>
          <w:w w:val="110"/>
          <w:sz w:val="24"/>
        </w:rPr>
        <w:t>Nb</w:t>
      </w:r>
      <w:proofErr w:type="spellEnd"/>
      <w:r>
        <w:rPr>
          <w:w w:val="110"/>
          <w:sz w:val="24"/>
        </w:rPr>
        <w:t>,</w:t>
      </w:r>
      <w:r>
        <w:rPr>
          <w:spacing w:val="-19"/>
          <w:w w:val="110"/>
          <w:sz w:val="24"/>
        </w:rPr>
        <w:t xml:space="preserve"> </w:t>
      </w:r>
      <w:r>
        <w:rPr>
          <w:w w:val="110"/>
          <w:sz w:val="24"/>
        </w:rPr>
        <w:t>Eu,</w:t>
      </w:r>
      <w:r>
        <w:rPr>
          <w:spacing w:val="-19"/>
          <w:w w:val="110"/>
          <w:sz w:val="24"/>
        </w:rPr>
        <w:t xml:space="preserve"> </w:t>
      </w:r>
      <w:r>
        <w:rPr>
          <w:spacing w:val="-7"/>
          <w:w w:val="110"/>
          <w:sz w:val="24"/>
        </w:rPr>
        <w:t>Dy,</w:t>
      </w:r>
      <w:r>
        <w:rPr>
          <w:spacing w:val="-19"/>
          <w:w w:val="110"/>
          <w:sz w:val="24"/>
        </w:rPr>
        <w:t xml:space="preserve"> </w:t>
      </w:r>
      <w:proofErr w:type="spellStart"/>
      <w:r>
        <w:rPr>
          <w:w w:val="110"/>
          <w:sz w:val="24"/>
        </w:rPr>
        <w:t>Sm</w:t>
      </w:r>
      <w:proofErr w:type="spellEnd"/>
      <w:r>
        <w:rPr>
          <w:w w:val="110"/>
          <w:sz w:val="24"/>
        </w:rPr>
        <w:t>,</w:t>
      </w:r>
      <w:r>
        <w:rPr>
          <w:spacing w:val="-19"/>
          <w:w w:val="110"/>
          <w:sz w:val="24"/>
        </w:rPr>
        <w:t xml:space="preserve"> </w:t>
      </w:r>
      <w:r>
        <w:rPr>
          <w:w w:val="110"/>
          <w:sz w:val="24"/>
        </w:rPr>
        <w:t>Se,</w:t>
      </w:r>
      <w:r>
        <w:rPr>
          <w:spacing w:val="-19"/>
          <w:w w:val="110"/>
          <w:sz w:val="24"/>
        </w:rPr>
        <w:t xml:space="preserve"> </w:t>
      </w:r>
      <w:proofErr w:type="spellStart"/>
      <w:r>
        <w:rPr>
          <w:w w:val="110"/>
          <w:sz w:val="24"/>
        </w:rPr>
        <w:t>Er</w:t>
      </w:r>
      <w:proofErr w:type="spellEnd"/>
      <w:r>
        <w:rPr>
          <w:w w:val="110"/>
          <w:sz w:val="24"/>
        </w:rPr>
        <w:t>,</w:t>
      </w:r>
      <w:r>
        <w:rPr>
          <w:spacing w:val="-19"/>
          <w:w w:val="110"/>
          <w:sz w:val="24"/>
        </w:rPr>
        <w:t xml:space="preserve"> </w:t>
      </w:r>
      <w:proofErr w:type="spellStart"/>
      <w:r>
        <w:rPr>
          <w:w w:val="110"/>
          <w:sz w:val="24"/>
        </w:rPr>
        <w:t>Ir</w:t>
      </w:r>
      <w:proofErr w:type="spellEnd"/>
      <w:r>
        <w:rPr>
          <w:spacing w:val="-20"/>
          <w:w w:val="110"/>
          <w:sz w:val="24"/>
        </w:rPr>
        <w:t xml:space="preserve"> </w:t>
      </w:r>
      <w:r>
        <w:rPr>
          <w:w w:val="110"/>
          <w:sz w:val="24"/>
        </w:rPr>
        <w:t>-</w:t>
      </w:r>
      <w:r>
        <w:rPr>
          <w:spacing w:val="-20"/>
          <w:w w:val="110"/>
          <w:sz w:val="24"/>
        </w:rPr>
        <w:t xml:space="preserve"> </w:t>
      </w:r>
      <w:r>
        <w:rPr>
          <w:w w:val="110"/>
          <w:sz w:val="24"/>
        </w:rPr>
        <w:t>Large</w:t>
      </w:r>
      <w:r>
        <w:rPr>
          <w:spacing w:val="-20"/>
          <w:w w:val="110"/>
          <w:sz w:val="24"/>
        </w:rPr>
        <w:t xml:space="preserve"> </w:t>
      </w:r>
      <w:r>
        <w:rPr>
          <w:w w:val="110"/>
          <w:sz w:val="24"/>
        </w:rPr>
        <w:t>nuclear</w:t>
      </w:r>
      <w:r>
        <w:rPr>
          <w:spacing w:val="-21"/>
          <w:w w:val="110"/>
          <w:sz w:val="24"/>
        </w:rPr>
        <w:t xml:space="preserve"> </w:t>
      </w:r>
      <w:r>
        <w:rPr>
          <w:w w:val="110"/>
          <w:sz w:val="24"/>
        </w:rPr>
        <w:t>data</w:t>
      </w:r>
      <w:r>
        <w:rPr>
          <w:spacing w:val="-20"/>
          <w:w w:val="110"/>
          <w:sz w:val="24"/>
        </w:rPr>
        <w:t xml:space="preserve"> </w:t>
      </w:r>
      <w:r>
        <w:rPr>
          <w:w w:val="110"/>
          <w:sz w:val="24"/>
        </w:rPr>
        <w:t>uncertainty</w:t>
      </w:r>
      <w:r>
        <w:rPr>
          <w:spacing w:val="-20"/>
          <w:w w:val="110"/>
          <w:sz w:val="24"/>
        </w:rPr>
        <w:t xml:space="preserve"> </w:t>
      </w:r>
      <w:r>
        <w:rPr>
          <w:w w:val="110"/>
          <w:sz w:val="24"/>
        </w:rPr>
        <w:t>in</w:t>
      </w:r>
      <w:r>
        <w:rPr>
          <w:spacing w:val="-20"/>
          <w:w w:val="110"/>
          <w:sz w:val="24"/>
        </w:rPr>
        <w:t xml:space="preserve"> </w:t>
      </w:r>
      <w:r>
        <w:rPr>
          <w:w w:val="110"/>
          <w:sz w:val="24"/>
        </w:rPr>
        <w:t>activation</w:t>
      </w:r>
      <w:r>
        <w:rPr>
          <w:spacing w:val="-20"/>
          <w:w w:val="110"/>
          <w:sz w:val="24"/>
        </w:rPr>
        <w:t xml:space="preserve"> </w:t>
      </w:r>
      <w:r>
        <w:rPr>
          <w:w w:val="110"/>
          <w:sz w:val="24"/>
        </w:rPr>
        <w:t>region</w:t>
      </w:r>
    </w:p>
    <w:p w14:paraId="359503D8" w14:textId="77777777" w:rsidR="00430DE3" w:rsidRDefault="008F0850">
      <w:pPr>
        <w:pStyle w:val="ListParagraph"/>
        <w:numPr>
          <w:ilvl w:val="1"/>
          <w:numId w:val="11"/>
        </w:numPr>
        <w:tabs>
          <w:tab w:val="left" w:pos="706"/>
        </w:tabs>
        <w:spacing w:before="308"/>
        <w:rPr>
          <w:sz w:val="24"/>
        </w:rPr>
      </w:pPr>
      <w:r>
        <w:rPr>
          <w:w w:val="105"/>
          <w:sz w:val="24"/>
        </w:rPr>
        <w:t xml:space="preserve">Zn - </w:t>
      </w:r>
      <w:r>
        <w:rPr>
          <w:spacing w:val="2"/>
          <w:w w:val="105"/>
          <w:position w:val="9"/>
          <w:sz w:val="16"/>
        </w:rPr>
        <w:t>64</w:t>
      </w:r>
      <w:r>
        <w:rPr>
          <w:spacing w:val="2"/>
          <w:w w:val="105"/>
          <w:sz w:val="24"/>
        </w:rPr>
        <w:t xml:space="preserve">Zn </w:t>
      </w:r>
      <w:r>
        <w:rPr>
          <w:w w:val="105"/>
          <w:sz w:val="24"/>
        </w:rPr>
        <w:t>(</w:t>
      </w:r>
      <w:proofErr w:type="spellStart"/>
      <w:proofErr w:type="gramStart"/>
      <w:r>
        <w:rPr>
          <w:w w:val="105"/>
          <w:sz w:val="24"/>
        </w:rPr>
        <w:t>n,p</w:t>
      </w:r>
      <w:proofErr w:type="spellEnd"/>
      <w:proofErr w:type="gramEnd"/>
      <w:r>
        <w:rPr>
          <w:w w:val="105"/>
          <w:sz w:val="24"/>
        </w:rPr>
        <w:t>) nearly equivalent to Aluminum</w:t>
      </w:r>
      <w:r w:rsidR="00DB52C2">
        <w:rPr>
          <w:w w:val="105"/>
          <w:sz w:val="24"/>
        </w:rPr>
        <w:t xml:space="preserve"> </w:t>
      </w:r>
      <w:r>
        <w:rPr>
          <w:w w:val="105"/>
          <w:sz w:val="24"/>
        </w:rPr>
        <w:t>reaction</w:t>
      </w:r>
    </w:p>
    <w:p w14:paraId="30C155AE" w14:textId="488770EB" w:rsidR="00430DE3" w:rsidRDefault="008F0850">
      <w:pPr>
        <w:pStyle w:val="ListParagraph"/>
        <w:numPr>
          <w:ilvl w:val="1"/>
          <w:numId w:val="11"/>
        </w:numPr>
        <w:tabs>
          <w:tab w:val="left" w:pos="706"/>
        </w:tabs>
        <w:spacing w:before="308" w:line="336" w:lineRule="auto"/>
        <w:ind w:right="117"/>
        <w:rPr>
          <w:sz w:val="24"/>
        </w:rPr>
      </w:pPr>
      <w:r>
        <w:rPr>
          <w:sz w:val="24"/>
        </w:rPr>
        <w:t xml:space="preserve">Sc, As, Co, </w:t>
      </w:r>
      <w:proofErr w:type="spellStart"/>
      <w:r>
        <w:rPr>
          <w:sz w:val="24"/>
        </w:rPr>
        <w:t>Nb</w:t>
      </w:r>
      <w:proofErr w:type="spellEnd"/>
      <w:r>
        <w:rPr>
          <w:sz w:val="24"/>
        </w:rPr>
        <w:t xml:space="preserve"> - </w:t>
      </w:r>
      <w:r>
        <w:rPr>
          <w:spacing w:val="-3"/>
          <w:sz w:val="24"/>
        </w:rPr>
        <w:t xml:space="preserve">Low </w:t>
      </w:r>
      <w:r>
        <w:rPr>
          <w:sz w:val="24"/>
        </w:rPr>
        <w:t>activity at 2 hours (small cross</w:t>
      </w:r>
      <w:ins w:id="505" w:author="Bucy, Anna M Ctr USAF AETC AFIT/ENP" w:date="2019-01-08T16:43:00Z">
        <w:r w:rsidR="00340302">
          <w:rPr>
            <w:sz w:val="24"/>
          </w:rPr>
          <w:t xml:space="preserve"> </w:t>
        </w:r>
      </w:ins>
      <w:del w:id="506" w:author="Bucy, Anna M Ctr USAF AETC AFIT/ENP" w:date="2019-01-08T16:43:00Z">
        <w:r w:rsidDel="00340302">
          <w:rPr>
            <w:sz w:val="24"/>
          </w:rPr>
          <w:delText>-</w:delText>
        </w:r>
      </w:del>
      <w:r>
        <w:rPr>
          <w:sz w:val="24"/>
        </w:rPr>
        <w:t>section, too long of half-life, too</w:t>
      </w:r>
      <w:r w:rsidR="00DB52C2">
        <w:rPr>
          <w:sz w:val="24"/>
        </w:rPr>
        <w:t xml:space="preserve"> </w:t>
      </w:r>
      <w:r>
        <w:rPr>
          <w:sz w:val="24"/>
        </w:rPr>
        <w:t>short</w:t>
      </w:r>
      <w:r w:rsidR="00DB52C2">
        <w:rPr>
          <w:sz w:val="24"/>
        </w:rPr>
        <w:t xml:space="preserve"> </w:t>
      </w:r>
      <w:r>
        <w:rPr>
          <w:sz w:val="24"/>
        </w:rPr>
        <w:t>of</w:t>
      </w:r>
      <w:r>
        <w:rPr>
          <w:spacing w:val="-9"/>
          <w:sz w:val="24"/>
        </w:rPr>
        <w:t xml:space="preserve"> </w:t>
      </w:r>
      <w:r>
        <w:rPr>
          <w:sz w:val="24"/>
        </w:rPr>
        <w:t>half-life)</w:t>
      </w:r>
    </w:p>
    <w:p w14:paraId="0400B062" w14:textId="77777777" w:rsidR="00430DE3" w:rsidRDefault="00430DE3">
      <w:pPr>
        <w:pStyle w:val="BodyText"/>
        <w:spacing w:before="2"/>
        <w:rPr>
          <w:sz w:val="22"/>
        </w:rPr>
      </w:pPr>
    </w:p>
    <w:p w14:paraId="297B4D9C" w14:textId="77777777" w:rsidR="00430DE3" w:rsidRDefault="008F0850">
      <w:pPr>
        <w:pStyle w:val="ListParagraph"/>
        <w:numPr>
          <w:ilvl w:val="1"/>
          <w:numId w:val="11"/>
        </w:numPr>
        <w:tabs>
          <w:tab w:val="left" w:pos="706"/>
        </w:tabs>
        <w:rPr>
          <w:sz w:val="24"/>
        </w:rPr>
      </w:pPr>
      <w:r>
        <w:rPr>
          <w:spacing w:val="-10"/>
          <w:w w:val="105"/>
          <w:sz w:val="24"/>
        </w:rPr>
        <w:t xml:space="preserve">Fe </w:t>
      </w:r>
      <w:r>
        <w:rPr>
          <w:w w:val="105"/>
          <w:sz w:val="24"/>
        </w:rPr>
        <w:t xml:space="preserve">- </w:t>
      </w:r>
      <w:r>
        <w:rPr>
          <w:spacing w:val="-3"/>
          <w:w w:val="105"/>
          <w:sz w:val="24"/>
        </w:rPr>
        <w:t xml:space="preserve">Low </w:t>
      </w:r>
      <w:r>
        <w:rPr>
          <w:w w:val="105"/>
          <w:sz w:val="24"/>
        </w:rPr>
        <w:t>abundance of activation isotope of</w:t>
      </w:r>
      <w:r w:rsidR="00DB52C2">
        <w:rPr>
          <w:w w:val="105"/>
          <w:sz w:val="24"/>
        </w:rPr>
        <w:t xml:space="preserve"> </w:t>
      </w:r>
      <w:r>
        <w:rPr>
          <w:w w:val="105"/>
          <w:sz w:val="24"/>
        </w:rPr>
        <w:t>interest</w:t>
      </w:r>
    </w:p>
    <w:p w14:paraId="7A5D2160" w14:textId="77777777" w:rsidR="00430DE3" w:rsidRDefault="00430DE3">
      <w:pPr>
        <w:rPr>
          <w:sz w:val="24"/>
        </w:rPr>
        <w:sectPr w:rsidR="00430DE3">
          <w:pgSz w:w="12240" w:h="15840"/>
          <w:pgMar w:top="1420" w:right="1680" w:bottom="1380" w:left="1680" w:header="0" w:footer="1182" w:gutter="0"/>
          <w:cols w:space="720"/>
        </w:sectPr>
      </w:pPr>
    </w:p>
    <w:p w14:paraId="61D6598F" w14:textId="77777777" w:rsidR="00430DE3" w:rsidRDefault="008F0850">
      <w:pPr>
        <w:pStyle w:val="Heading2"/>
        <w:numPr>
          <w:ilvl w:val="2"/>
          <w:numId w:val="9"/>
        </w:numPr>
        <w:tabs>
          <w:tab w:val="left" w:pos="1273"/>
          <w:tab w:val="left" w:pos="1274"/>
        </w:tabs>
        <w:spacing w:before="35"/>
      </w:pPr>
      <w:bookmarkStart w:id="507" w:name="Neutron_Flux_Unfolding_with_STAYSL"/>
      <w:bookmarkStart w:id="508" w:name="_bookmark91"/>
      <w:bookmarkEnd w:id="507"/>
      <w:bookmarkEnd w:id="508"/>
      <w:r>
        <w:rPr>
          <w:w w:val="115"/>
        </w:rPr>
        <w:lastRenderedPageBreak/>
        <w:t>Neutron Flux Unfolding with</w:t>
      </w:r>
      <w:r>
        <w:rPr>
          <w:spacing w:val="33"/>
          <w:w w:val="115"/>
        </w:rPr>
        <w:t xml:space="preserve"> </w:t>
      </w:r>
      <w:r>
        <w:rPr>
          <w:spacing w:val="-8"/>
          <w:w w:val="115"/>
        </w:rPr>
        <w:t>STAYSL</w:t>
      </w:r>
    </w:p>
    <w:p w14:paraId="77369C30" w14:textId="77777777" w:rsidR="00430DE3" w:rsidRDefault="00430DE3">
      <w:pPr>
        <w:pStyle w:val="BodyText"/>
        <w:rPr>
          <w:b/>
          <w:sz w:val="31"/>
        </w:rPr>
      </w:pPr>
    </w:p>
    <w:p w14:paraId="0512C418" w14:textId="77777777" w:rsidR="00430DE3" w:rsidRDefault="008F0850">
      <w:pPr>
        <w:pStyle w:val="BodyText"/>
        <w:spacing w:line="412" w:lineRule="auto"/>
        <w:ind w:left="100" w:right="117" w:firstLine="449"/>
        <w:jc w:val="both"/>
      </w:pPr>
      <w:r>
        <w:rPr>
          <w:w w:val="105"/>
        </w:rPr>
        <w:t>The modeled foil activities were used with the underlying nuclear data to un-</w:t>
      </w:r>
      <w:r w:rsidR="00DB52C2">
        <w:rPr>
          <w:w w:val="105"/>
        </w:rPr>
        <w:t xml:space="preserve"> </w:t>
      </w:r>
      <w:r>
        <w:rPr>
          <w:w w:val="105"/>
        </w:rPr>
        <w:t xml:space="preserve">fold the neutron spectrum using </w:t>
      </w:r>
      <w:r>
        <w:rPr>
          <w:spacing w:val="-6"/>
          <w:w w:val="105"/>
        </w:rPr>
        <w:t xml:space="preserve">STAYSL. </w:t>
      </w:r>
      <w:r>
        <w:rPr>
          <w:spacing w:val="-7"/>
          <w:w w:val="105"/>
        </w:rPr>
        <w:t xml:space="preserve">STAYSL </w:t>
      </w:r>
      <w:r>
        <w:rPr>
          <w:w w:val="105"/>
        </w:rPr>
        <w:t xml:space="preserve">determines the incident neutron flux using a generalized least-squares spectral adjustment based on a </w:t>
      </w:r>
      <w:r>
        <w:rPr>
          <w:rFonts w:ascii="Bookman Old Style" w:hAnsi="Bookman Old Style"/>
          <w:i/>
          <w:w w:val="105"/>
        </w:rPr>
        <w:t>χ</w:t>
      </w:r>
      <w:r>
        <w:rPr>
          <w:w w:val="105"/>
          <w:position w:val="9"/>
          <w:sz w:val="16"/>
        </w:rPr>
        <w:t xml:space="preserve">2 </w:t>
      </w:r>
      <w:r>
        <w:rPr>
          <w:w w:val="105"/>
        </w:rPr>
        <w:t>comparison of the measured activities and the activities calculated from an adjusted flux [</w:t>
      </w:r>
      <w:hyperlink w:anchor="_bookmark169" w:history="1">
        <w:r>
          <w:rPr>
            <w:w w:val="105"/>
          </w:rPr>
          <w:t>36</w:t>
        </w:r>
      </w:hyperlink>
      <w:r>
        <w:rPr>
          <w:w w:val="105"/>
        </w:rPr>
        <w:t xml:space="preserve">]. </w:t>
      </w:r>
      <w:r>
        <w:rPr>
          <w:spacing w:val="-7"/>
          <w:w w:val="105"/>
        </w:rPr>
        <w:t xml:space="preserve">STAYSL </w:t>
      </w:r>
      <w:r>
        <w:rPr>
          <w:w w:val="105"/>
        </w:rPr>
        <w:t>utilizes data from the IRDFF v1.05 library because of the increased level of benchmarking for dosimetry</w:t>
      </w:r>
      <w:r>
        <w:rPr>
          <w:spacing w:val="26"/>
          <w:w w:val="105"/>
        </w:rPr>
        <w:t xml:space="preserve"> </w:t>
      </w:r>
      <w:r>
        <w:rPr>
          <w:w w:val="105"/>
        </w:rPr>
        <w:t>applications.</w:t>
      </w:r>
    </w:p>
    <w:p w14:paraId="3BF97A80" w14:textId="77777777" w:rsidR="00430DE3" w:rsidRDefault="008F0850">
      <w:pPr>
        <w:pStyle w:val="BodyText"/>
        <w:spacing w:before="10" w:line="410" w:lineRule="auto"/>
        <w:ind w:left="100" w:right="117" w:firstLine="405"/>
        <w:jc w:val="both"/>
      </w:pPr>
      <w:r>
        <w:rPr>
          <w:w w:val="105"/>
        </w:rPr>
        <w:t xml:space="preserve">Additionally, </w:t>
      </w:r>
      <w:r>
        <w:rPr>
          <w:spacing w:val="-7"/>
          <w:w w:val="105"/>
        </w:rPr>
        <w:t xml:space="preserve">STAYSL </w:t>
      </w:r>
      <w:r>
        <w:rPr>
          <w:w w:val="105"/>
        </w:rPr>
        <w:t>required an initial guess spectrum. The activities</w:t>
      </w:r>
      <w:r>
        <w:rPr>
          <w:spacing w:val="-36"/>
          <w:w w:val="105"/>
        </w:rPr>
        <w:t xml:space="preserve"> </w:t>
      </w:r>
      <w:r>
        <w:rPr>
          <w:w w:val="105"/>
        </w:rPr>
        <w:t xml:space="preserve">produced for the foils is often degenerate, where an infinite </w:t>
      </w:r>
      <w:proofErr w:type="gramStart"/>
      <w:r>
        <w:rPr>
          <w:w w:val="105"/>
        </w:rPr>
        <w:t>amount</w:t>
      </w:r>
      <w:proofErr w:type="gramEnd"/>
      <w:r>
        <w:rPr>
          <w:w w:val="105"/>
        </w:rPr>
        <w:t xml:space="preserve"> of spectra could provide</w:t>
      </w:r>
      <w:r w:rsidR="00DB52C2">
        <w:rPr>
          <w:w w:val="105"/>
        </w:rPr>
        <w:t xml:space="preserve"> </w:t>
      </w:r>
      <w:r>
        <w:rPr>
          <w:w w:val="105"/>
        </w:rPr>
        <w:t>the same end-point.</w:t>
      </w:r>
      <w:r w:rsidR="00DB52C2">
        <w:rPr>
          <w:w w:val="105"/>
        </w:rPr>
        <w:t xml:space="preserve"> </w:t>
      </w:r>
      <w:r>
        <w:rPr>
          <w:w w:val="105"/>
        </w:rPr>
        <w:t xml:space="preserve">The initial spectrum allowed for the </w:t>
      </w:r>
      <w:commentRangeStart w:id="509"/>
      <w:commentRangeStart w:id="510"/>
      <w:r>
        <w:rPr>
          <w:w w:val="105"/>
        </w:rPr>
        <w:t>insertion of more physics</w:t>
      </w:r>
      <w:r w:rsidR="00DB52C2">
        <w:rPr>
          <w:w w:val="105"/>
        </w:rPr>
        <w:t xml:space="preserve"> </w:t>
      </w:r>
      <w:r>
        <w:rPr>
          <w:w w:val="105"/>
        </w:rPr>
        <w:t xml:space="preserve"> </w:t>
      </w:r>
      <w:commentRangeEnd w:id="509"/>
      <w:r w:rsidR="00AD7542">
        <w:rPr>
          <w:rStyle w:val="CommentReference"/>
        </w:rPr>
        <w:commentReference w:id="509"/>
      </w:r>
      <w:commentRangeEnd w:id="510"/>
      <w:r w:rsidR="00B505DE">
        <w:rPr>
          <w:rStyle w:val="CommentReference"/>
        </w:rPr>
        <w:commentReference w:id="510"/>
      </w:r>
      <w:r>
        <w:rPr>
          <w:w w:val="105"/>
        </w:rPr>
        <w:t xml:space="preserve">to guide the overall result. The initial guess spectrum utilized the MCNP-calculated neutron fluence in the HEU foil with </w:t>
      </w:r>
      <w:r>
        <w:rPr>
          <w:rFonts w:ascii="Bookman Old Style" w:hAnsi="Bookman Old Style"/>
          <w:i/>
          <w:w w:val="105"/>
        </w:rPr>
        <w:t>σ</w:t>
      </w:r>
      <w:r>
        <w:rPr>
          <w:rFonts w:ascii="Arial" w:hAnsi="Arial"/>
          <w:i/>
          <w:w w:val="105"/>
          <w:position w:val="-3"/>
          <w:sz w:val="16"/>
        </w:rPr>
        <w:t>sys</w:t>
      </w:r>
      <w:r w:rsidR="00DB52C2">
        <w:rPr>
          <w:rFonts w:ascii="Arial" w:hAnsi="Arial"/>
          <w:i/>
          <w:w w:val="105"/>
          <w:position w:val="-3"/>
          <w:sz w:val="16"/>
        </w:rPr>
        <w:t xml:space="preserve"> </w:t>
      </w:r>
      <w:r>
        <w:rPr>
          <w:w w:val="105"/>
        </w:rPr>
        <w:t>mapped from the Sampler results to the</w:t>
      </w:r>
      <w:r w:rsidR="00DB52C2">
        <w:rPr>
          <w:w w:val="105"/>
        </w:rPr>
        <w:t xml:space="preserve"> </w:t>
      </w:r>
      <w:r>
        <w:rPr>
          <w:w w:val="105"/>
        </w:rPr>
        <w:t xml:space="preserve">129 group </w:t>
      </w:r>
      <w:r>
        <w:rPr>
          <w:spacing w:val="-7"/>
          <w:w w:val="105"/>
        </w:rPr>
        <w:t xml:space="preserve">STAYSL </w:t>
      </w:r>
      <w:proofErr w:type="gramStart"/>
      <w:r>
        <w:rPr>
          <w:w w:val="105"/>
        </w:rPr>
        <w:t>format</w:t>
      </w:r>
      <w:r>
        <w:rPr>
          <w:spacing w:val="23"/>
          <w:w w:val="105"/>
        </w:rPr>
        <w:t xml:space="preserve"> </w:t>
      </w:r>
      <w:r>
        <w:rPr>
          <w:w w:val="105"/>
        </w:rPr>
        <w:t>.</w:t>
      </w:r>
      <w:proofErr w:type="gramEnd"/>
    </w:p>
    <w:p w14:paraId="6CDD59AA" w14:textId="274D646D" w:rsidR="00430DE3" w:rsidRDefault="008F0850">
      <w:pPr>
        <w:pStyle w:val="BodyText"/>
        <w:spacing w:before="12" w:line="415" w:lineRule="auto"/>
        <w:ind w:left="100" w:right="117" w:firstLine="420"/>
        <w:jc w:val="both"/>
      </w:pPr>
      <w:r>
        <w:rPr>
          <w:spacing w:val="-7"/>
          <w:w w:val="105"/>
        </w:rPr>
        <w:t xml:space="preserve">STAYSL </w:t>
      </w:r>
      <w:r>
        <w:rPr>
          <w:w w:val="105"/>
        </w:rPr>
        <w:t xml:space="preserve">had several modules that </w:t>
      </w:r>
      <w:del w:id="511" w:author="Bucy, Anna M Ctr USAF AETC AFIT/ENP" w:date="2019-01-08T16:30:00Z">
        <w:r w:rsidDel="00AD7542">
          <w:rPr>
            <w:w w:val="105"/>
          </w:rPr>
          <w:delText xml:space="preserve">are </w:delText>
        </w:r>
      </w:del>
      <w:ins w:id="512" w:author="Bucy, Anna M Ctr USAF AETC AFIT/ENP" w:date="2019-01-08T16:30:00Z">
        <w:r w:rsidR="00AD7542">
          <w:rPr>
            <w:w w:val="105"/>
          </w:rPr>
          <w:t xml:space="preserve">were </w:t>
        </w:r>
      </w:ins>
      <w:r>
        <w:rPr>
          <w:w w:val="105"/>
        </w:rPr>
        <w:t xml:space="preserve">used to unfold the neutron spectrum from the calculated activities. The main components used in this analysis </w:t>
      </w:r>
      <w:del w:id="513" w:author="Bucy, Anna M Ctr USAF AETC AFIT/ENP" w:date="2019-01-08T16:30:00Z">
        <w:r w:rsidDel="00AD7542">
          <w:rPr>
            <w:w w:val="105"/>
          </w:rPr>
          <w:delText xml:space="preserve">are </w:delText>
        </w:r>
      </w:del>
      <w:ins w:id="514" w:author="Bucy, Anna M Ctr USAF AETC AFIT/ENP" w:date="2019-01-08T16:30:00Z">
        <w:r w:rsidR="00AD7542">
          <w:rPr>
            <w:w w:val="105"/>
          </w:rPr>
          <w:t xml:space="preserve">were </w:t>
        </w:r>
      </w:ins>
      <w:r>
        <w:rPr>
          <w:w w:val="105"/>
        </w:rPr>
        <w:t xml:space="preserve">SHIELD, SIG-PHI Calculator, and PNNL </w:t>
      </w:r>
      <w:r>
        <w:rPr>
          <w:spacing w:val="-6"/>
          <w:w w:val="105"/>
        </w:rPr>
        <w:t xml:space="preserve">STAYSL. </w:t>
      </w:r>
      <w:r>
        <w:rPr>
          <w:w w:val="105"/>
        </w:rPr>
        <w:t xml:space="preserve">The Beam Correction factor </w:t>
      </w:r>
      <w:r>
        <w:rPr>
          <w:spacing w:val="-3"/>
          <w:w w:val="105"/>
        </w:rPr>
        <w:t xml:space="preserve">was </w:t>
      </w:r>
      <w:r>
        <w:rPr>
          <w:w w:val="105"/>
        </w:rPr>
        <w:t xml:space="preserve">not used because the NIF irradiation time </w:t>
      </w:r>
      <w:del w:id="515" w:author="Bucy, Anna M Ctr USAF AETC AFIT/ENP" w:date="2019-01-08T16:31:00Z">
        <w:r w:rsidDel="00AD7542">
          <w:rPr>
            <w:w w:val="105"/>
          </w:rPr>
          <w:delText xml:space="preserve">is </w:delText>
        </w:r>
      </w:del>
      <w:ins w:id="516" w:author="Bucy, Anna M Ctr USAF AETC AFIT/ENP" w:date="2019-01-08T16:31:00Z">
        <w:r w:rsidR="00AD7542">
          <w:rPr>
            <w:w w:val="105"/>
          </w:rPr>
          <w:t xml:space="preserve">was </w:t>
        </w:r>
      </w:ins>
      <w:r>
        <w:rPr>
          <w:spacing w:val="-4"/>
          <w:w w:val="105"/>
        </w:rPr>
        <w:t xml:space="preserve">much </w:t>
      </w:r>
      <w:r>
        <w:rPr>
          <w:w w:val="105"/>
        </w:rPr>
        <w:t xml:space="preserve">less than the half-lives of the reaction products. SHIELD </w:t>
      </w:r>
      <w:r>
        <w:rPr>
          <w:spacing w:val="-3"/>
          <w:w w:val="105"/>
        </w:rPr>
        <w:t xml:space="preserve">was </w:t>
      </w:r>
      <w:r>
        <w:rPr>
          <w:w w:val="105"/>
        </w:rPr>
        <w:t>used to generate energy</w:t>
      </w:r>
      <w:ins w:id="517" w:author="Bucy, Anna M Ctr USAF AETC AFIT/ENP" w:date="2019-01-08T16:31:00Z">
        <w:r w:rsidR="00AD7542">
          <w:rPr>
            <w:w w:val="105"/>
          </w:rPr>
          <w:t>-</w:t>
        </w:r>
      </w:ins>
      <w:del w:id="518" w:author="Bucy, Anna M Ctr USAF AETC AFIT/ENP" w:date="2019-01-08T16:31:00Z">
        <w:r w:rsidDel="00AD7542">
          <w:rPr>
            <w:w w:val="105"/>
          </w:rPr>
          <w:delText xml:space="preserve"> </w:delText>
        </w:r>
      </w:del>
      <w:r>
        <w:rPr>
          <w:w w:val="105"/>
        </w:rPr>
        <w:t xml:space="preserve">dependent neutron self-shielding factors for non-threshold reactions. SHIELD </w:t>
      </w:r>
      <w:r>
        <w:rPr>
          <w:spacing w:val="-3"/>
          <w:w w:val="105"/>
        </w:rPr>
        <w:t xml:space="preserve">was </w:t>
      </w:r>
      <w:r>
        <w:rPr>
          <w:w w:val="105"/>
        </w:rPr>
        <w:t xml:space="preserve">not used on high energy threshold reactions because there </w:t>
      </w:r>
      <w:del w:id="519" w:author="Bucy, Anna M Ctr USAF AETC AFIT/ENP" w:date="2019-01-08T16:31:00Z">
        <w:r w:rsidDel="00AD7542">
          <w:rPr>
            <w:w w:val="105"/>
          </w:rPr>
          <w:delText xml:space="preserve">is </w:delText>
        </w:r>
      </w:del>
      <w:ins w:id="520" w:author="Bucy, Anna M Ctr USAF AETC AFIT/ENP" w:date="2019-01-08T16:31:00Z">
        <w:r w:rsidR="00AD7542">
          <w:rPr>
            <w:w w:val="105"/>
          </w:rPr>
          <w:t xml:space="preserve">was </w:t>
        </w:r>
      </w:ins>
      <w:r>
        <w:rPr>
          <w:w w:val="105"/>
        </w:rPr>
        <w:t>negligible shielding.</w:t>
      </w:r>
      <w:r w:rsidR="00DB52C2">
        <w:rPr>
          <w:w w:val="105"/>
        </w:rPr>
        <w:t xml:space="preserve"> </w:t>
      </w:r>
      <w:r>
        <w:rPr>
          <w:w w:val="105"/>
        </w:rPr>
        <w:t xml:space="preserve"> The SIG-PHI Calculator </w:t>
      </w:r>
      <w:r>
        <w:rPr>
          <w:spacing w:val="-3"/>
          <w:w w:val="105"/>
        </w:rPr>
        <w:t>was</w:t>
      </w:r>
      <w:r w:rsidR="00DB52C2">
        <w:rPr>
          <w:spacing w:val="-3"/>
          <w:w w:val="105"/>
        </w:rPr>
        <w:t xml:space="preserve"> </w:t>
      </w:r>
      <w:proofErr w:type="gramStart"/>
      <w:r>
        <w:rPr>
          <w:w w:val="105"/>
        </w:rPr>
        <w:t>used</w:t>
      </w:r>
      <w:r w:rsidR="00DB52C2">
        <w:rPr>
          <w:w w:val="105"/>
        </w:rPr>
        <w:t xml:space="preserve"> </w:t>
      </w:r>
      <w:r>
        <w:rPr>
          <w:w w:val="105"/>
        </w:rPr>
        <w:t xml:space="preserve"> to</w:t>
      </w:r>
      <w:proofErr w:type="gramEnd"/>
      <w:r>
        <w:rPr>
          <w:w w:val="105"/>
        </w:rPr>
        <w:t xml:space="preserve"> consolidate all of the reaction information and generate gamma-ray self-shielding factors. The </w:t>
      </w:r>
      <w:r>
        <w:rPr>
          <w:spacing w:val="-7"/>
          <w:w w:val="105"/>
        </w:rPr>
        <w:t xml:space="preserve">STAYSL </w:t>
      </w:r>
      <w:r>
        <w:rPr>
          <w:w w:val="105"/>
        </w:rPr>
        <w:t>input decks were created from these modules and the modified MCNP spectrum. The cross</w:t>
      </w:r>
      <w:ins w:id="521" w:author="Bucy, Anna M Ctr USAF AETC AFIT/ENP" w:date="2019-01-08T16:31:00Z">
        <w:r w:rsidR="00AD7542">
          <w:rPr>
            <w:w w:val="105"/>
          </w:rPr>
          <w:t xml:space="preserve"> </w:t>
        </w:r>
      </w:ins>
      <w:del w:id="522" w:author="Bucy, Anna M Ctr USAF AETC AFIT/ENP" w:date="2019-01-08T16:31:00Z">
        <w:r w:rsidDel="00AD7542">
          <w:rPr>
            <w:w w:val="105"/>
          </w:rPr>
          <w:delText>-</w:delText>
        </w:r>
      </w:del>
      <w:r>
        <w:rPr>
          <w:w w:val="105"/>
        </w:rPr>
        <w:t xml:space="preserve">section library utilized </w:t>
      </w:r>
      <w:r>
        <w:rPr>
          <w:spacing w:val="-3"/>
          <w:w w:val="105"/>
        </w:rPr>
        <w:t xml:space="preserve">was </w:t>
      </w:r>
      <w:r>
        <w:rPr>
          <w:w w:val="105"/>
        </w:rPr>
        <w:t xml:space="preserve">the 129 group IRDFF v.1.05 </w:t>
      </w:r>
      <w:r>
        <w:rPr>
          <w:spacing w:val="-3"/>
          <w:w w:val="105"/>
        </w:rPr>
        <w:t>library.</w:t>
      </w:r>
    </w:p>
    <w:p w14:paraId="02C5AE72" w14:textId="77777777" w:rsidR="00430DE3" w:rsidRDefault="008F0850">
      <w:pPr>
        <w:pStyle w:val="BodyText"/>
        <w:spacing w:line="396" w:lineRule="auto"/>
        <w:ind w:left="100" w:right="117" w:firstLine="446"/>
        <w:jc w:val="both"/>
      </w:pPr>
      <w:r>
        <w:rPr>
          <w:spacing w:val="-7"/>
          <w:w w:val="105"/>
        </w:rPr>
        <w:t xml:space="preserve">STAYSL </w:t>
      </w:r>
      <w:r>
        <w:rPr>
          <w:w w:val="105"/>
        </w:rPr>
        <w:t>utilizes activity information (</w:t>
      </w:r>
      <w:r>
        <w:rPr>
          <w:rFonts w:ascii="Bookman Old Style" w:hAnsi="Bookman Old Style"/>
          <w:i/>
          <w:w w:val="105"/>
        </w:rPr>
        <w:t>A</w:t>
      </w:r>
      <w:r>
        <w:rPr>
          <w:rFonts w:ascii="Arial" w:hAnsi="Arial"/>
          <w:i/>
          <w:w w:val="105"/>
          <w:position w:val="9"/>
          <w:sz w:val="16"/>
        </w:rPr>
        <w:t>◦</w:t>
      </w:r>
      <w:r>
        <w:rPr>
          <w:w w:val="105"/>
        </w:rPr>
        <w:t>), a neutron flux, a nuclear data ma-</w:t>
      </w:r>
      <w:r w:rsidR="00DB52C2">
        <w:rPr>
          <w:w w:val="105"/>
        </w:rPr>
        <w:t xml:space="preserve"> </w:t>
      </w:r>
      <w:proofErr w:type="spellStart"/>
      <w:r>
        <w:rPr>
          <w:w w:val="105"/>
        </w:rPr>
        <w:t>trix</w:t>
      </w:r>
      <w:proofErr w:type="spellEnd"/>
      <w:r>
        <w:rPr>
          <w:spacing w:val="38"/>
          <w:w w:val="105"/>
        </w:rPr>
        <w:t xml:space="preserve"> </w:t>
      </w:r>
      <w:r>
        <w:rPr>
          <w:w w:val="105"/>
        </w:rPr>
        <w:t>(</w:t>
      </w:r>
      <w:proofErr w:type="gramStart"/>
      <w:r>
        <w:rPr>
          <w:rFonts w:ascii="Bookman Old Style" w:hAnsi="Bookman Old Style"/>
          <w:i/>
          <w:w w:val="105"/>
        </w:rPr>
        <w:t>P</w:t>
      </w:r>
      <w:r>
        <w:rPr>
          <w:rFonts w:ascii="Bookman Old Style" w:hAnsi="Bookman Old Style"/>
          <w:i/>
          <w:spacing w:val="-42"/>
          <w:w w:val="105"/>
        </w:rPr>
        <w:t xml:space="preserve"> </w:t>
      </w:r>
      <w:r>
        <w:rPr>
          <w:w w:val="105"/>
        </w:rPr>
        <w:t>)</w:t>
      </w:r>
      <w:proofErr w:type="gramEnd"/>
      <w:r>
        <w:rPr>
          <w:w w:val="105"/>
        </w:rPr>
        <w:t>,</w:t>
      </w:r>
      <w:r>
        <w:rPr>
          <w:spacing w:val="42"/>
          <w:w w:val="105"/>
        </w:rPr>
        <w:t xml:space="preserve"> </w:t>
      </w:r>
      <w:r>
        <w:rPr>
          <w:w w:val="105"/>
        </w:rPr>
        <w:t>and</w:t>
      </w:r>
      <w:r>
        <w:rPr>
          <w:spacing w:val="38"/>
          <w:w w:val="105"/>
        </w:rPr>
        <w:t xml:space="preserve"> </w:t>
      </w:r>
      <w:r>
        <w:rPr>
          <w:w w:val="105"/>
        </w:rPr>
        <w:t>covariance</w:t>
      </w:r>
      <w:r>
        <w:rPr>
          <w:spacing w:val="38"/>
          <w:w w:val="105"/>
        </w:rPr>
        <w:t xml:space="preserve"> </w:t>
      </w:r>
      <w:r>
        <w:rPr>
          <w:w w:val="105"/>
        </w:rPr>
        <w:t>matrices</w:t>
      </w:r>
      <w:r>
        <w:rPr>
          <w:spacing w:val="37"/>
          <w:w w:val="105"/>
        </w:rPr>
        <w:t xml:space="preserve"> </w:t>
      </w:r>
      <w:r>
        <w:rPr>
          <w:w w:val="105"/>
        </w:rPr>
        <w:t>in</w:t>
      </w:r>
      <w:r>
        <w:rPr>
          <w:spacing w:val="38"/>
          <w:w w:val="105"/>
        </w:rPr>
        <w:t xml:space="preserve"> </w:t>
      </w:r>
      <w:r>
        <w:rPr>
          <w:w w:val="105"/>
        </w:rPr>
        <w:t>the</w:t>
      </w:r>
      <w:r>
        <w:rPr>
          <w:spacing w:val="38"/>
          <w:w w:val="105"/>
        </w:rPr>
        <w:t xml:space="preserve"> </w:t>
      </w:r>
      <w:r>
        <w:rPr>
          <w:w w:val="105"/>
        </w:rPr>
        <w:t>formulation</w:t>
      </w:r>
      <w:r>
        <w:rPr>
          <w:spacing w:val="38"/>
          <w:w w:val="105"/>
        </w:rPr>
        <w:t xml:space="preserve"> </w:t>
      </w:r>
      <w:r>
        <w:rPr>
          <w:w w:val="105"/>
        </w:rPr>
        <w:t>of</w:t>
      </w:r>
      <w:r>
        <w:rPr>
          <w:spacing w:val="38"/>
          <w:w w:val="105"/>
        </w:rPr>
        <w:t xml:space="preserve"> </w:t>
      </w:r>
      <w:r>
        <w:rPr>
          <w:w w:val="105"/>
        </w:rPr>
        <w:t>the</w:t>
      </w:r>
      <w:r>
        <w:rPr>
          <w:spacing w:val="38"/>
          <w:w w:val="105"/>
        </w:rPr>
        <w:t xml:space="preserve"> </w:t>
      </w:r>
      <w:r>
        <w:rPr>
          <w:rFonts w:ascii="Bookman Old Style" w:hAnsi="Bookman Old Style"/>
          <w:i/>
          <w:w w:val="105"/>
        </w:rPr>
        <w:t>χ</w:t>
      </w:r>
      <w:r>
        <w:rPr>
          <w:w w:val="105"/>
          <w:position w:val="9"/>
          <w:sz w:val="16"/>
        </w:rPr>
        <w:t>2</w:t>
      </w:r>
      <w:r w:rsidR="00DB52C2">
        <w:rPr>
          <w:w w:val="105"/>
          <w:position w:val="9"/>
          <w:sz w:val="16"/>
        </w:rPr>
        <w:t xml:space="preserve"> </w:t>
      </w:r>
      <w:r>
        <w:rPr>
          <w:w w:val="105"/>
        </w:rPr>
        <w:t>statistic.</w:t>
      </w:r>
      <w:r w:rsidR="00DB52C2">
        <w:rPr>
          <w:w w:val="105"/>
        </w:rPr>
        <w:t xml:space="preserve"> </w:t>
      </w:r>
      <w:r>
        <w:rPr>
          <w:w w:val="105"/>
        </w:rPr>
        <w:t>The</w:t>
      </w:r>
      <w:r>
        <w:rPr>
          <w:spacing w:val="38"/>
          <w:w w:val="105"/>
        </w:rPr>
        <w:t xml:space="preserve"> </w:t>
      </w:r>
      <w:r>
        <w:rPr>
          <w:rFonts w:ascii="Bookman Old Style" w:hAnsi="Bookman Old Style"/>
          <w:i/>
          <w:w w:val="105"/>
        </w:rPr>
        <w:t>χ</w:t>
      </w:r>
      <w:r>
        <w:rPr>
          <w:w w:val="105"/>
          <w:position w:val="9"/>
          <w:sz w:val="16"/>
        </w:rPr>
        <w:t>2</w:t>
      </w:r>
      <w:r w:rsidR="00DB52C2">
        <w:rPr>
          <w:w w:val="105"/>
          <w:position w:val="9"/>
          <w:sz w:val="16"/>
        </w:rPr>
        <w:t xml:space="preserve"> </w:t>
      </w:r>
      <w:r>
        <w:rPr>
          <w:w w:val="105"/>
        </w:rPr>
        <w:t>is</w:t>
      </w:r>
    </w:p>
    <w:p w14:paraId="74C1FD3D" w14:textId="77777777" w:rsidR="00430DE3" w:rsidRDefault="00430DE3">
      <w:pPr>
        <w:spacing w:line="396" w:lineRule="auto"/>
        <w:jc w:val="both"/>
        <w:sectPr w:rsidR="00430DE3">
          <w:pgSz w:w="12240" w:h="15840"/>
          <w:pgMar w:top="1420" w:right="1680" w:bottom="1380" w:left="1700" w:header="0" w:footer="1182" w:gutter="0"/>
          <w:cols w:space="720"/>
        </w:sectPr>
      </w:pPr>
    </w:p>
    <w:p w14:paraId="511D0559" w14:textId="77777777" w:rsidR="00430DE3" w:rsidRDefault="008F0850">
      <w:pPr>
        <w:pStyle w:val="BodyText"/>
        <w:spacing w:before="35" w:line="357" w:lineRule="auto"/>
        <w:ind w:left="100"/>
      </w:pPr>
      <w:r>
        <w:rPr>
          <w:w w:val="102"/>
        </w:rPr>
        <w:lastRenderedPageBreak/>
        <w:t>minimized</w:t>
      </w:r>
      <w:r>
        <w:rPr>
          <w:spacing w:val="22"/>
        </w:rPr>
        <w:t xml:space="preserve"> </w:t>
      </w:r>
      <w:r>
        <w:rPr>
          <w:w w:val="104"/>
        </w:rPr>
        <w:t>based</w:t>
      </w:r>
      <w:r>
        <w:rPr>
          <w:spacing w:val="22"/>
        </w:rPr>
        <w:t xml:space="preserve"> </w:t>
      </w:r>
      <w:r>
        <w:rPr>
          <w:w w:val="102"/>
        </w:rPr>
        <w:t>on</w:t>
      </w:r>
      <w:r>
        <w:rPr>
          <w:spacing w:val="23"/>
        </w:rPr>
        <w:t xml:space="preserve"> </w:t>
      </w:r>
      <w:r>
        <w:rPr>
          <w:spacing w:val="-1"/>
          <w:w w:val="136"/>
        </w:rPr>
        <w:t>t</w:t>
      </w:r>
      <w:r>
        <w:rPr>
          <w:w w:val="103"/>
        </w:rPr>
        <w:t>he</w:t>
      </w:r>
      <w:r>
        <w:rPr>
          <w:spacing w:val="23"/>
        </w:rPr>
        <w:t xml:space="preserve"> </w:t>
      </w:r>
      <w:r>
        <w:rPr>
          <w:w w:val="109"/>
        </w:rPr>
        <w:t>activi</w:t>
      </w:r>
      <w:r>
        <w:rPr>
          <w:spacing w:val="-7"/>
          <w:w w:val="109"/>
        </w:rPr>
        <w:t>t</w:t>
      </w:r>
      <w:r>
        <w:rPr>
          <w:w w:val="102"/>
        </w:rPr>
        <w:t>y</w:t>
      </w:r>
      <w:r>
        <w:rPr>
          <w:spacing w:val="23"/>
        </w:rPr>
        <w:t xml:space="preserve"> </w:t>
      </w:r>
      <w:r>
        <w:rPr>
          <w:w w:val="104"/>
        </w:rPr>
        <w:t>information</w:t>
      </w:r>
      <w:r>
        <w:rPr>
          <w:spacing w:val="22"/>
        </w:rPr>
        <w:t xml:space="preserve"> </w:t>
      </w:r>
      <w:r>
        <w:rPr>
          <w:w w:val="113"/>
        </w:rPr>
        <w:t>(</w:t>
      </w:r>
      <w:r>
        <w:rPr>
          <w:rFonts w:ascii="Bookman Old Style" w:hAnsi="Bookman Old Style"/>
          <w:i/>
          <w:spacing w:val="-114"/>
          <w:w w:val="104"/>
        </w:rPr>
        <w:t>A</w:t>
      </w:r>
      <w:r>
        <w:rPr>
          <w:spacing w:val="-4"/>
          <w:w w:val="97"/>
          <w:position w:val="6"/>
        </w:rPr>
        <w:t>¯</w:t>
      </w:r>
      <w:r>
        <w:rPr>
          <w:w w:val="113"/>
        </w:rPr>
        <w:t>)</w:t>
      </w:r>
      <w:r>
        <w:rPr>
          <w:spacing w:val="23"/>
        </w:rPr>
        <w:t xml:space="preserve"> </w:t>
      </w:r>
      <w:r>
        <w:rPr>
          <w:w w:val="108"/>
        </w:rPr>
        <w:t>and</w:t>
      </w:r>
      <w:r>
        <w:rPr>
          <w:spacing w:val="23"/>
        </w:rPr>
        <w:t xml:space="preserve"> </w:t>
      </w:r>
      <w:r>
        <w:rPr>
          <w:w w:val="108"/>
        </w:rPr>
        <w:t>neutron</w:t>
      </w:r>
      <w:r>
        <w:rPr>
          <w:spacing w:val="23"/>
        </w:rPr>
        <w:t xml:space="preserve"> </w:t>
      </w:r>
      <w:r>
        <w:rPr>
          <w:w w:val="88"/>
        </w:rPr>
        <w:t>fl</w:t>
      </w:r>
      <w:r>
        <w:rPr>
          <w:w w:val="105"/>
        </w:rPr>
        <w:t>ux</w:t>
      </w:r>
      <w:r>
        <w:rPr>
          <w:spacing w:val="22"/>
        </w:rPr>
        <w:t xml:space="preserve"> </w:t>
      </w:r>
      <w:r>
        <w:rPr>
          <w:w w:val="108"/>
        </w:rPr>
        <w:t>and</w:t>
      </w:r>
      <w:r>
        <w:rPr>
          <w:spacing w:val="23"/>
        </w:rPr>
        <w:t xml:space="preserve"> </w:t>
      </w:r>
      <w:r>
        <w:rPr>
          <w:spacing w:val="-7"/>
          <w:w w:val="108"/>
        </w:rPr>
        <w:t>n</w:t>
      </w:r>
      <w:r>
        <w:rPr>
          <w:w w:val="104"/>
        </w:rPr>
        <w:t>uclear</w:t>
      </w:r>
      <w:r>
        <w:rPr>
          <w:spacing w:val="22"/>
        </w:rPr>
        <w:t xml:space="preserve"> </w:t>
      </w:r>
      <w:r>
        <w:rPr>
          <w:w w:val="113"/>
        </w:rPr>
        <w:t xml:space="preserve">data </w:t>
      </w:r>
      <w:r>
        <w:rPr>
          <w:w w:val="107"/>
        </w:rPr>
        <w:t>parameters</w:t>
      </w:r>
      <w:r>
        <w:rPr>
          <w:spacing w:val="17"/>
        </w:rPr>
        <w:t xml:space="preserve"> </w:t>
      </w:r>
      <w:r>
        <w:rPr>
          <w:w w:val="113"/>
        </w:rPr>
        <w:t>(</w:t>
      </w:r>
      <w:r>
        <w:rPr>
          <w:rFonts w:ascii="Bookman Old Style" w:hAnsi="Bookman Old Style"/>
          <w:i/>
          <w:spacing w:val="-99"/>
          <w:w w:val="104"/>
        </w:rPr>
        <w:t>P</w:t>
      </w:r>
      <w:r>
        <w:rPr>
          <w:spacing w:val="13"/>
          <w:w w:val="97"/>
          <w:position w:val="6"/>
        </w:rPr>
        <w:t>¯</w:t>
      </w:r>
      <w:r>
        <w:rPr>
          <w:w w:val="111"/>
        </w:rPr>
        <w:t>).</w:t>
      </w:r>
      <w:r w:rsidR="00DB52C2">
        <w:t xml:space="preserve"> </w:t>
      </w:r>
      <w:r>
        <w:rPr>
          <w:w w:val="107"/>
        </w:rPr>
        <w:t>The</w:t>
      </w:r>
      <w:r>
        <w:rPr>
          <w:spacing w:val="18"/>
        </w:rPr>
        <w:t xml:space="preserve"> </w:t>
      </w:r>
      <w:r>
        <w:rPr>
          <w:rFonts w:ascii="Bookman Old Style" w:hAnsi="Bookman Old Style"/>
          <w:i/>
          <w:w w:val="113"/>
        </w:rPr>
        <w:t>χ</w:t>
      </w:r>
      <w:r>
        <w:rPr>
          <w:w w:val="105"/>
          <w:position w:val="9"/>
          <w:sz w:val="16"/>
        </w:rPr>
        <w:t>2</w:t>
      </w:r>
      <w:r w:rsidR="00DB52C2">
        <w:rPr>
          <w:position w:val="9"/>
          <w:sz w:val="16"/>
        </w:rPr>
        <w:t xml:space="preserve"> </w:t>
      </w:r>
      <w:r>
        <w:rPr>
          <w:w w:val="110"/>
        </w:rPr>
        <w:t>statistic</w:t>
      </w:r>
      <w:r>
        <w:rPr>
          <w:spacing w:val="18"/>
        </w:rPr>
        <w:t xml:space="preserve"> </w:t>
      </w:r>
      <w:r>
        <w:rPr>
          <w:w w:val="104"/>
        </w:rPr>
        <w:t>utilized</w:t>
      </w:r>
      <w:r>
        <w:rPr>
          <w:spacing w:val="18"/>
        </w:rPr>
        <w:t xml:space="preserve"> </w:t>
      </w:r>
      <w:r>
        <w:rPr>
          <w:w w:val="104"/>
        </w:rPr>
        <w:t>in</w:t>
      </w:r>
      <w:r>
        <w:rPr>
          <w:spacing w:val="18"/>
        </w:rPr>
        <w:t xml:space="preserve"> </w:t>
      </w:r>
      <w:r>
        <w:rPr>
          <w:w w:val="106"/>
        </w:rPr>
        <w:t>S</w:t>
      </w:r>
      <w:r>
        <w:rPr>
          <w:spacing w:val="-20"/>
          <w:w w:val="106"/>
        </w:rPr>
        <w:t>T</w:t>
      </w:r>
      <w:r>
        <w:rPr>
          <w:spacing w:val="-20"/>
          <w:w w:val="101"/>
        </w:rPr>
        <w:t>A</w:t>
      </w:r>
      <w:r>
        <w:rPr>
          <w:w w:val="99"/>
        </w:rPr>
        <w:t>YSL</w:t>
      </w:r>
      <w:r>
        <w:rPr>
          <w:spacing w:val="18"/>
        </w:rPr>
        <w:t xml:space="preserve"> </w:t>
      </w:r>
      <w:r>
        <w:rPr>
          <w:w w:val="98"/>
        </w:rPr>
        <w:t>is</w:t>
      </w:r>
      <w:r>
        <w:rPr>
          <w:spacing w:val="18"/>
        </w:rPr>
        <w:t xml:space="preserve"> </w:t>
      </w:r>
      <w:r>
        <w:rPr>
          <w:w w:val="99"/>
        </w:rPr>
        <w:t>gi</w:t>
      </w:r>
      <w:r>
        <w:rPr>
          <w:spacing w:val="-7"/>
          <w:w w:val="99"/>
        </w:rPr>
        <w:t>v</w:t>
      </w:r>
      <w:r>
        <w:rPr>
          <w:w w:val="103"/>
        </w:rPr>
        <w:t>en</w:t>
      </w:r>
      <w:r>
        <w:rPr>
          <w:spacing w:val="18"/>
        </w:rPr>
        <w:t xml:space="preserve"> </w:t>
      </w:r>
      <w:r>
        <w:rPr>
          <w:spacing w:val="-7"/>
          <w:w w:val="108"/>
        </w:rPr>
        <w:t>b</w:t>
      </w:r>
      <w:r>
        <w:rPr>
          <w:w w:val="102"/>
        </w:rPr>
        <w:t>y</w:t>
      </w:r>
      <w:r>
        <w:rPr>
          <w:spacing w:val="18"/>
        </w:rPr>
        <w:t xml:space="preserve"> </w:t>
      </w:r>
      <w:r>
        <w:rPr>
          <w:w w:val="81"/>
        </w:rPr>
        <w:t>[</w:t>
      </w:r>
      <w:hyperlink w:anchor="_bookmark202" w:history="1">
        <w:r>
          <w:rPr>
            <w:w w:val="97"/>
          </w:rPr>
          <w:t>69</w:t>
        </w:r>
      </w:hyperlink>
      <w:r>
        <w:rPr>
          <w:w w:val="88"/>
        </w:rPr>
        <w:t>];</w:t>
      </w:r>
    </w:p>
    <w:p w14:paraId="6162FF5F" w14:textId="77777777" w:rsidR="00430DE3" w:rsidRDefault="00DD3DCA">
      <w:pPr>
        <w:tabs>
          <w:tab w:val="left" w:pos="3528"/>
          <w:tab w:val="left" w:pos="3998"/>
          <w:tab w:val="left" w:pos="5096"/>
          <w:tab w:val="left" w:pos="5708"/>
          <w:tab w:val="left" w:pos="6605"/>
        </w:tabs>
        <w:spacing w:before="113"/>
        <w:ind w:left="2631"/>
        <w:rPr>
          <w:rFonts w:ascii="Arial" w:hAnsi="Arial"/>
          <w:sz w:val="24"/>
        </w:rPr>
      </w:pPr>
      <w:r>
        <w:rPr>
          <w:noProof/>
        </w:rPr>
        <mc:AlternateContent>
          <mc:Choice Requires="wps">
            <w:drawing>
              <wp:anchor distT="0" distB="0" distL="114300" distR="114300" simplePos="0" relativeHeight="251678208" behindDoc="1" locked="0" layoutInCell="1" allowOverlap="1" wp14:anchorId="4C4A2BD8" wp14:editId="5480D090">
                <wp:simplePos x="0" y="0"/>
                <wp:positionH relativeFrom="page">
                  <wp:posOffset>2750185</wp:posOffset>
                </wp:positionH>
                <wp:positionV relativeFrom="paragraph">
                  <wp:posOffset>364490</wp:posOffset>
                </wp:positionV>
                <wp:extent cx="101600" cy="567055"/>
                <wp:effectExtent l="0" t="0" r="0" b="0"/>
                <wp:wrapNone/>
                <wp:docPr id="90"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B9FD2E" w14:textId="77777777" w:rsidR="002363D0" w:rsidRDefault="002363D0">
                            <w:pPr>
                              <w:pStyle w:val="BodyText"/>
                              <w:spacing w:line="235" w:lineRule="exact"/>
                              <w:rPr>
                                <w:rFonts w:ascii="Arial" w:hAnsi="Arial"/>
                              </w:rPr>
                            </w:pPr>
                            <w:r>
                              <w:rPr>
                                <w:rFonts w:ascii="Arial" w:hAnsi="Arial"/>
                                <w:w w:val="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4A2BD8" id="Text Box 39" o:spid="_x0000_s1056" type="#_x0000_t202" style="position:absolute;left:0;text-align:left;margin-left:216.55pt;margin-top:28.7pt;width:8pt;height:44.6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" filled="f" stroked="f">
                <v:textbox inset="0,0,0,0">
                  <w:txbxContent>
                    <w:p w14:paraId="49B9FD2E" w14:textId="77777777" w:rsidR="002363D0" w:rsidRDefault="002363D0">
                      <w:pPr>
                        <w:pStyle w:val="BodyText"/>
                        <w:spacing w:line="235" w:lineRule="exact"/>
                        <w:rPr>
                          <w:rFonts w:ascii="Arial" w:hAnsi="Arial"/>
                        </w:rPr>
                      </w:pPr>
                      <w:r>
                        <w:rPr>
                          <w:rFonts w:ascii="Arial" w:hAnsi="Arial"/>
                          <w:w w:val="88"/>
                        </w:rPr>
                        <w:t></w:t>
                      </w:r>
                    </w:p>
                  </w:txbxContent>
                </v:textbox>
                <w10:wrap anchorx="page"/>
              </v:shape>
            </w:pict>
          </mc:Fallback>
        </mc:AlternateContent>
      </w:r>
      <w:r>
        <w:rPr>
          <w:noProof/>
        </w:rPr>
        <mc:AlternateContent>
          <mc:Choice Requires="wps">
            <w:drawing>
              <wp:anchor distT="0" distB="0" distL="114300" distR="114300" simplePos="0" relativeHeight="251679232" behindDoc="1" locked="0" layoutInCell="1" allowOverlap="1" wp14:anchorId="6CCE0F02" wp14:editId="3822B2BE">
                <wp:simplePos x="0" y="0"/>
                <wp:positionH relativeFrom="page">
                  <wp:posOffset>3618865</wp:posOffset>
                </wp:positionH>
                <wp:positionV relativeFrom="paragraph">
                  <wp:posOffset>364490</wp:posOffset>
                </wp:positionV>
                <wp:extent cx="101600" cy="567055"/>
                <wp:effectExtent l="0" t="0" r="3810" b="0"/>
                <wp:wrapNone/>
                <wp:docPr id="8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48502" w14:textId="77777777" w:rsidR="002363D0" w:rsidRDefault="002363D0">
                            <w:pPr>
                              <w:pStyle w:val="BodyText"/>
                              <w:spacing w:line="235" w:lineRule="exact"/>
                              <w:rPr>
                                <w:rFonts w:ascii="Arial" w:hAnsi="Arial"/>
                              </w:rPr>
                            </w:pPr>
                            <w:r>
                              <w:rPr>
                                <w:rFonts w:ascii="Arial" w:hAnsi="Arial"/>
                                <w:w w:val="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CE0F02" id="Text Box 38" o:spid="_x0000_s1057" type="#_x0000_t202" style="position:absolute;left:0;text-align:left;margin-left:284.95pt;margin-top:28.7pt;width:8pt;height:44.6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" filled="f" stroked="f">
                <v:textbox inset="0,0,0,0">
                  <w:txbxContent>
                    <w:p w14:paraId="54B48502" w14:textId="77777777" w:rsidR="002363D0" w:rsidRDefault="002363D0">
                      <w:pPr>
                        <w:pStyle w:val="BodyText"/>
                        <w:spacing w:line="235" w:lineRule="exact"/>
                        <w:rPr>
                          <w:rFonts w:ascii="Arial" w:hAnsi="Arial"/>
                        </w:rPr>
                      </w:pPr>
                      <w:r>
                        <w:rPr>
                          <w:rFonts w:ascii="Arial" w:hAnsi="Arial"/>
                          <w:w w:val="88"/>
                        </w:rPr>
                        <w:t></w:t>
                      </w:r>
                    </w:p>
                  </w:txbxContent>
                </v:textbox>
                <w10:wrap anchorx="page"/>
              </v:shape>
            </w:pict>
          </mc:Fallback>
        </mc:AlternateContent>
      </w:r>
      <w:r>
        <w:rPr>
          <w:noProof/>
        </w:rPr>
        <mc:AlternateContent>
          <mc:Choice Requires="wps">
            <w:drawing>
              <wp:anchor distT="0" distB="0" distL="114300" distR="114300" simplePos="0" relativeHeight="251680256" behindDoc="1" locked="0" layoutInCell="1" allowOverlap="1" wp14:anchorId="262FF5F9" wp14:editId="18FC07DC">
                <wp:simplePos x="0" y="0"/>
                <wp:positionH relativeFrom="page">
                  <wp:posOffset>4704080</wp:posOffset>
                </wp:positionH>
                <wp:positionV relativeFrom="paragraph">
                  <wp:posOffset>364490</wp:posOffset>
                </wp:positionV>
                <wp:extent cx="101600" cy="567055"/>
                <wp:effectExtent l="0" t="0" r="4445" b="0"/>
                <wp:wrapNone/>
                <wp:docPr id="86"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54E12" w14:textId="77777777" w:rsidR="002363D0" w:rsidRDefault="002363D0">
                            <w:pPr>
                              <w:pStyle w:val="BodyText"/>
                              <w:spacing w:line="235" w:lineRule="exact"/>
                              <w:rPr>
                                <w:rFonts w:ascii="Arial" w:hAnsi="Arial"/>
                              </w:rPr>
                            </w:pPr>
                            <w:r>
                              <w:rPr>
                                <w:rFonts w:ascii="Arial" w:hAnsi="Arial"/>
                                <w:w w:val="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2FF5F9" id="Text Box 37" o:spid="_x0000_s1058" type="#_x0000_t202" style="position:absolute;left:0;text-align:left;margin-left:370.4pt;margin-top:28.7pt;width:8pt;height:44.6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" filled="f" stroked="f">
                <v:textbox inset="0,0,0,0">
                  <w:txbxContent>
                    <w:p w14:paraId="64E54E12" w14:textId="77777777" w:rsidR="002363D0" w:rsidRDefault="002363D0">
                      <w:pPr>
                        <w:pStyle w:val="BodyText"/>
                        <w:spacing w:line="235" w:lineRule="exact"/>
                        <w:rPr>
                          <w:rFonts w:ascii="Arial" w:hAnsi="Arial"/>
                        </w:rPr>
                      </w:pPr>
                      <w:r>
                        <w:rPr>
                          <w:rFonts w:ascii="Arial" w:hAnsi="Arial"/>
                          <w:w w:val="88"/>
                        </w:rPr>
                        <w:t></w:t>
                      </w:r>
                    </w:p>
                  </w:txbxContent>
                </v:textbox>
                <w10:wrap anchorx="page"/>
              </v:shape>
            </w:pict>
          </mc:Fallback>
        </mc:AlternateContent>
      </w:r>
      <w:r>
        <w:rPr>
          <w:noProof/>
        </w:rPr>
        <mc:AlternateContent>
          <mc:Choice Requires="wps">
            <w:drawing>
              <wp:anchor distT="0" distB="0" distL="114300" distR="114300" simplePos="0" relativeHeight="251681280" behindDoc="1" locked="0" layoutInCell="1" allowOverlap="1" wp14:anchorId="17C63175" wp14:editId="29640144">
                <wp:simplePos x="0" y="0"/>
                <wp:positionH relativeFrom="page">
                  <wp:posOffset>2592705</wp:posOffset>
                </wp:positionH>
                <wp:positionV relativeFrom="paragraph">
                  <wp:posOffset>451485</wp:posOffset>
                </wp:positionV>
                <wp:extent cx="259080" cy="577215"/>
                <wp:effectExtent l="1905" t="0" r="0" b="3810"/>
                <wp:wrapNone/>
                <wp:docPr id="84"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 cy="577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768EE3" w14:textId="77777777" w:rsidR="002363D0" w:rsidRDefault="002363D0">
                            <w:pPr>
                              <w:pStyle w:val="BodyText"/>
                              <w:spacing w:line="103" w:lineRule="exact"/>
                            </w:pPr>
                            <w:r>
                              <w:rPr>
                                <w:w w:val="134"/>
                              </w:rPr>
                              <w:t>=</w:t>
                            </w:r>
                          </w:p>
                          <w:p w14:paraId="3D5483E4" w14:textId="77777777" w:rsidR="002363D0" w:rsidRDefault="002363D0">
                            <w:pPr>
                              <w:pStyle w:val="BodyText"/>
                              <w:spacing w:line="148" w:lineRule="exact"/>
                              <w:ind w:left="248"/>
                              <w:rPr>
                                <w:rFonts w:ascii="Arial" w:hAnsi="Arial"/>
                              </w:rPr>
                            </w:pPr>
                            <w:r>
                              <w:rPr>
                                <w:rFonts w:ascii="Arial" w:hAnsi="Arial"/>
                                <w:w w:val="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63175" id="Text Box 36" o:spid="_x0000_s1059" type="#_x0000_t202" style="position:absolute;left:0;text-align:left;margin-left:204.15pt;margin-top:35.55pt;width:20.4pt;height:45.4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" filled="f" stroked="f">
                <v:textbox inset="0,0,0,0">
                  <w:txbxContent>
                    <w:p w14:paraId="76768EE3" w14:textId="77777777" w:rsidR="002363D0" w:rsidRDefault="002363D0">
                      <w:pPr>
                        <w:pStyle w:val="BodyText"/>
                        <w:spacing w:line="103" w:lineRule="exact"/>
                      </w:pPr>
                      <w:r>
                        <w:rPr>
                          <w:w w:val="134"/>
                        </w:rPr>
                        <w:t>=</w:t>
                      </w:r>
                    </w:p>
                    <w:p w14:paraId="3D5483E4" w14:textId="77777777" w:rsidR="002363D0" w:rsidRDefault="002363D0">
                      <w:pPr>
                        <w:pStyle w:val="BodyText"/>
                        <w:spacing w:line="148" w:lineRule="exact"/>
                        <w:ind w:left="248"/>
                        <w:rPr>
                          <w:rFonts w:ascii="Arial" w:hAnsi="Arial"/>
                        </w:rPr>
                      </w:pPr>
                      <w:r>
                        <w:rPr>
                          <w:rFonts w:ascii="Arial" w:hAnsi="Arial"/>
                          <w:w w:val="88"/>
                        </w:rPr>
                        <w:t></w:t>
                      </w:r>
                    </w:p>
                  </w:txbxContent>
                </v:textbox>
                <w10:wrap anchorx="page"/>
              </v:shape>
            </w:pict>
          </mc:Fallback>
        </mc:AlternateContent>
      </w:r>
      <w:r>
        <w:rPr>
          <w:noProof/>
        </w:rPr>
        <mc:AlternateContent>
          <mc:Choice Requires="wps">
            <w:drawing>
              <wp:anchor distT="0" distB="0" distL="114300" distR="114300" simplePos="0" relativeHeight="251682304" behindDoc="1" locked="0" layoutInCell="1" allowOverlap="1" wp14:anchorId="7C91442C" wp14:editId="6BF14E35">
                <wp:simplePos x="0" y="0"/>
                <wp:positionH relativeFrom="page">
                  <wp:posOffset>2851785</wp:posOffset>
                </wp:positionH>
                <wp:positionV relativeFrom="paragraph">
                  <wp:posOffset>461645</wp:posOffset>
                </wp:positionV>
                <wp:extent cx="570230" cy="567055"/>
                <wp:effectExtent l="3810" t="635" r="0" b="3810"/>
                <wp:wrapNone/>
                <wp:docPr id="8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23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C5D3F" w14:textId="77777777" w:rsidR="002363D0" w:rsidRDefault="002363D0">
                            <w:pPr>
                              <w:spacing w:line="544" w:lineRule="exact"/>
                              <w:rPr>
                                <w:rFonts w:ascii="Bookman Old Style" w:hAnsi="Bookman Old Style"/>
                                <w:i/>
                                <w:sz w:val="24"/>
                              </w:rPr>
                            </w:pPr>
                            <w:r>
                              <w:rPr>
                                <w:spacing w:val="-4"/>
                                <w:w w:val="97"/>
                                <w:position w:val="6"/>
                                <w:sz w:val="24"/>
                              </w:rPr>
                              <w:t>¯</w:t>
                            </w:r>
                            <w:r>
                              <w:rPr>
                                <w:rFonts w:ascii="Arial" w:hAnsi="Arial"/>
                                <w:spacing w:val="-898"/>
                                <w:w w:val="88"/>
                                <w:position w:val="25"/>
                                <w:sz w:val="24"/>
                              </w:rPr>
                              <w:t></w:t>
                            </w:r>
                            <w:r>
                              <w:rPr>
                                <w:rFonts w:ascii="Bookman Old Style" w:hAnsi="Bookman Old Style"/>
                                <w:i/>
                                <w:w w:val="104"/>
                                <w:sz w:val="24"/>
                              </w:rPr>
                              <w:t>A</w:t>
                            </w:r>
                            <w:r>
                              <w:rPr>
                                <w:rFonts w:ascii="Arial" w:hAnsi="Arial"/>
                                <w:i/>
                                <w:w w:val="149"/>
                                <w:position w:val="9"/>
                                <w:sz w:val="16"/>
                              </w:rPr>
                              <w:t>◦</w:t>
                            </w:r>
                            <w:r>
                              <w:rPr>
                                <w:rFonts w:ascii="Arial" w:hAnsi="Arial"/>
                                <w:i/>
                                <w:spacing w:val="18"/>
                                <w:position w:val="9"/>
                                <w:sz w:val="16"/>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w w:val="104"/>
                                <w:sz w:val="24"/>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91442C" id="Text Box 35" o:spid="_x0000_s1060" type="#_x0000_t202" style="position:absolute;left:0;text-align:left;margin-left:224.55pt;margin-top:36.35pt;width:44.9pt;height:44.65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" filled="f" stroked="f">
                <v:textbox inset="0,0,0,0">
                  <w:txbxContent>
                    <w:p w14:paraId="3C6C5D3F" w14:textId="77777777" w:rsidR="002363D0" w:rsidRDefault="002363D0">
                      <w:pPr>
                        <w:spacing w:line="544" w:lineRule="exact"/>
                        <w:rPr>
                          <w:rFonts w:ascii="Bookman Old Style" w:hAnsi="Bookman Old Style"/>
                          <w:i/>
                          <w:sz w:val="24"/>
                        </w:rPr>
                      </w:pPr>
                      <w:r>
                        <w:rPr>
                          <w:spacing w:val="-4"/>
                          <w:w w:val="97"/>
                          <w:position w:val="6"/>
                          <w:sz w:val="24"/>
                        </w:rPr>
                        <w:t>¯</w:t>
                      </w:r>
                      <w:r>
                        <w:rPr>
                          <w:rFonts w:ascii="Arial" w:hAnsi="Arial"/>
                          <w:spacing w:val="-898"/>
                          <w:w w:val="88"/>
                          <w:position w:val="25"/>
                          <w:sz w:val="24"/>
                        </w:rPr>
                        <w:t></w:t>
                      </w:r>
                      <w:r>
                        <w:rPr>
                          <w:rFonts w:ascii="Bookman Old Style" w:hAnsi="Bookman Old Style"/>
                          <w:i/>
                          <w:w w:val="104"/>
                          <w:sz w:val="24"/>
                        </w:rPr>
                        <w:t>A</w:t>
                      </w:r>
                      <w:r>
                        <w:rPr>
                          <w:rFonts w:ascii="Arial" w:hAnsi="Arial"/>
                          <w:i/>
                          <w:w w:val="149"/>
                          <w:position w:val="9"/>
                          <w:sz w:val="16"/>
                        </w:rPr>
                        <w:t>◦</w:t>
                      </w:r>
                      <w:r>
                        <w:rPr>
                          <w:rFonts w:ascii="Arial" w:hAnsi="Arial"/>
                          <w:i/>
                          <w:spacing w:val="18"/>
                          <w:position w:val="9"/>
                          <w:sz w:val="16"/>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w w:val="104"/>
                          <w:sz w:val="24"/>
                        </w:rPr>
                        <w:t>A</w:t>
                      </w:r>
                    </w:p>
                  </w:txbxContent>
                </v:textbox>
                <w10:wrap anchorx="page"/>
              </v:shape>
            </w:pict>
          </mc:Fallback>
        </mc:AlternateContent>
      </w:r>
      <w:r>
        <w:rPr>
          <w:noProof/>
        </w:rPr>
        <mc:AlternateContent>
          <mc:Choice Requires="wps">
            <w:drawing>
              <wp:anchor distT="0" distB="0" distL="114300" distR="114300" simplePos="0" relativeHeight="251683328" behindDoc="1" locked="0" layoutInCell="1" allowOverlap="1" wp14:anchorId="23523BC5" wp14:editId="24CBB96D">
                <wp:simplePos x="0" y="0"/>
                <wp:positionH relativeFrom="page">
                  <wp:posOffset>3509010</wp:posOffset>
                </wp:positionH>
                <wp:positionV relativeFrom="paragraph">
                  <wp:posOffset>447675</wp:posOffset>
                </wp:positionV>
                <wp:extent cx="210820" cy="581025"/>
                <wp:effectExtent l="3810" t="0" r="4445" b="3810"/>
                <wp:wrapNone/>
                <wp:docPr id="80"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3B113" w14:textId="77777777" w:rsidR="002363D0" w:rsidRDefault="002363D0">
                            <w:pPr>
                              <w:pStyle w:val="BodyText"/>
                              <w:spacing w:line="291" w:lineRule="exact"/>
                              <w:rPr>
                                <w:rFonts w:ascii="Arial" w:hAnsi="Arial"/>
                              </w:rPr>
                            </w:pPr>
                            <w:r>
                              <w:rPr>
                                <w:rFonts w:ascii="Lucida Sans Unicode" w:hAnsi="Lucida Sans Unicode"/>
                                <w:w w:val="90"/>
                              </w:rPr>
                              <w:t>•</w:t>
                            </w:r>
                            <w:r>
                              <w:rPr>
                                <w:rFonts w:ascii="Lucida Sans Unicode" w:hAnsi="Lucida Sans Unicode"/>
                                <w:spacing w:val="-36"/>
                                <w:w w:val="90"/>
                              </w:rPr>
                              <w:t xml:space="preserve"> </w:t>
                            </w:r>
                            <w:r>
                              <w:rPr>
                                <w:rFonts w:ascii="Arial" w:hAnsi="Arial"/>
                                <w:spacing w:val="-63"/>
                                <w:w w:val="90"/>
                                <w:position w:val="-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23BC5" id="Text Box 34" o:spid="_x0000_s1061" type="#_x0000_t202" style="position:absolute;left:0;text-align:left;margin-left:276.3pt;margin-top:35.25pt;width:16.6pt;height:45.7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" filled="f" stroked="f">
                <v:textbox inset="0,0,0,0">
                  <w:txbxContent>
                    <w:p w14:paraId="13D3B113" w14:textId="77777777" w:rsidR="002363D0" w:rsidRDefault="002363D0">
                      <w:pPr>
                        <w:pStyle w:val="BodyText"/>
                        <w:spacing w:line="291" w:lineRule="exact"/>
                        <w:rPr>
                          <w:rFonts w:ascii="Arial" w:hAnsi="Arial"/>
                        </w:rPr>
                      </w:pPr>
                      <w:r>
                        <w:rPr>
                          <w:rFonts w:ascii="Lucida Sans Unicode" w:hAnsi="Lucida Sans Unicode"/>
                          <w:w w:val="90"/>
                        </w:rPr>
                        <w:t>•</w:t>
                      </w:r>
                      <w:r>
                        <w:rPr>
                          <w:rFonts w:ascii="Lucida Sans Unicode" w:hAnsi="Lucida Sans Unicode"/>
                          <w:spacing w:val="-36"/>
                          <w:w w:val="90"/>
                        </w:rPr>
                        <w:t xml:space="preserve"> </w:t>
                      </w:r>
                      <w:r>
                        <w:rPr>
                          <w:rFonts w:ascii="Arial" w:hAnsi="Arial"/>
                          <w:spacing w:val="-63"/>
                          <w:w w:val="90"/>
                          <w:position w:val="-1"/>
                        </w:rPr>
                        <w:t></w:t>
                      </w:r>
                    </w:p>
                  </w:txbxContent>
                </v:textbox>
                <w10:wrap anchorx="page"/>
              </v:shape>
            </w:pict>
          </mc:Fallback>
        </mc:AlternateContent>
      </w:r>
      <w:r>
        <w:rPr>
          <w:noProof/>
        </w:rPr>
        <mc:AlternateContent>
          <mc:Choice Requires="wps">
            <w:drawing>
              <wp:anchor distT="0" distB="0" distL="114300" distR="114300" simplePos="0" relativeHeight="251684352" behindDoc="1" locked="0" layoutInCell="1" allowOverlap="1" wp14:anchorId="369561AA" wp14:editId="1BD09326">
                <wp:simplePos x="0" y="0"/>
                <wp:positionH relativeFrom="page">
                  <wp:posOffset>4316095</wp:posOffset>
                </wp:positionH>
                <wp:positionV relativeFrom="paragraph">
                  <wp:posOffset>461645</wp:posOffset>
                </wp:positionV>
                <wp:extent cx="101600" cy="567055"/>
                <wp:effectExtent l="1270" t="635" r="1905" b="3810"/>
                <wp:wrapNone/>
                <wp:docPr id="7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F2C74E" w14:textId="77777777" w:rsidR="002363D0" w:rsidRDefault="002363D0">
                            <w:pPr>
                              <w:pStyle w:val="BodyText"/>
                              <w:spacing w:line="235" w:lineRule="exact"/>
                              <w:rPr>
                                <w:rFonts w:ascii="Arial" w:hAnsi="Arial"/>
                              </w:rPr>
                            </w:pPr>
                            <w:r>
                              <w:rPr>
                                <w:rFonts w:ascii="Arial" w:hAnsi="Arial"/>
                                <w:w w:val="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9561AA" id="Text Box 33" o:spid="_x0000_s1062" type="#_x0000_t202" style="position:absolute;left:0;text-align:left;margin-left:339.85pt;margin-top:36.35pt;width:8pt;height:44.65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" filled="f" stroked="f">
                <v:textbox inset="0,0,0,0">
                  <w:txbxContent>
                    <w:p w14:paraId="2BF2C74E" w14:textId="77777777" w:rsidR="002363D0" w:rsidRDefault="002363D0">
                      <w:pPr>
                        <w:pStyle w:val="BodyText"/>
                        <w:spacing w:line="235" w:lineRule="exact"/>
                        <w:rPr>
                          <w:rFonts w:ascii="Arial" w:hAnsi="Arial"/>
                        </w:rPr>
                      </w:pPr>
                      <w:r>
                        <w:rPr>
                          <w:rFonts w:ascii="Arial" w:hAnsi="Arial"/>
                          <w:w w:val="88"/>
                        </w:rPr>
                        <w:t></w:t>
                      </w:r>
                    </w:p>
                  </w:txbxContent>
                </v:textbox>
                <w10:wrap anchorx="page"/>
              </v:shape>
            </w:pict>
          </mc:Fallback>
        </mc:AlternateContent>
      </w:r>
      <w:r>
        <w:rPr>
          <w:noProof/>
        </w:rPr>
        <mc:AlternateContent>
          <mc:Choice Requires="wps">
            <w:drawing>
              <wp:anchor distT="0" distB="0" distL="114300" distR="114300" simplePos="0" relativeHeight="251685376" behindDoc="1" locked="0" layoutInCell="1" allowOverlap="1" wp14:anchorId="2BA9CADC" wp14:editId="2BD81A49">
                <wp:simplePos x="0" y="0"/>
                <wp:positionH relativeFrom="page">
                  <wp:posOffset>4594860</wp:posOffset>
                </wp:positionH>
                <wp:positionV relativeFrom="paragraph">
                  <wp:posOffset>447675</wp:posOffset>
                </wp:positionV>
                <wp:extent cx="210820" cy="581025"/>
                <wp:effectExtent l="3810" t="0" r="4445" b="3810"/>
                <wp:wrapNone/>
                <wp:docPr id="7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820" cy="581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EA22A" w14:textId="77777777" w:rsidR="002363D0" w:rsidRDefault="002363D0">
                            <w:pPr>
                              <w:pStyle w:val="BodyText"/>
                              <w:spacing w:line="291" w:lineRule="exact"/>
                              <w:rPr>
                                <w:rFonts w:ascii="Arial" w:hAnsi="Arial"/>
                              </w:rPr>
                            </w:pPr>
                            <w:r>
                              <w:rPr>
                                <w:rFonts w:ascii="Lucida Sans Unicode" w:hAnsi="Lucida Sans Unicode"/>
                                <w:w w:val="90"/>
                              </w:rPr>
                              <w:t>•</w:t>
                            </w:r>
                            <w:r>
                              <w:rPr>
                                <w:rFonts w:ascii="Lucida Sans Unicode" w:hAnsi="Lucida Sans Unicode"/>
                                <w:spacing w:val="-36"/>
                                <w:w w:val="90"/>
                              </w:rPr>
                              <w:t xml:space="preserve"> </w:t>
                            </w:r>
                            <w:r>
                              <w:rPr>
                                <w:rFonts w:ascii="Arial" w:hAnsi="Arial"/>
                                <w:spacing w:val="-63"/>
                                <w:w w:val="90"/>
                                <w:position w:val="-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9CADC" id="Text Box 32" o:spid="_x0000_s1063" type="#_x0000_t202" style="position:absolute;left:0;text-align:left;margin-left:361.8pt;margin-top:35.25pt;width:16.6pt;height:45.75pt;z-index:-251631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cusQ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" filled="f" stroked="f">
                <v:textbox inset="0,0,0,0">
                  <w:txbxContent>
                    <w:p w14:paraId="4ABEA22A" w14:textId="77777777" w:rsidR="002363D0" w:rsidRDefault="002363D0">
                      <w:pPr>
                        <w:pStyle w:val="BodyText"/>
                        <w:spacing w:line="291" w:lineRule="exact"/>
                        <w:rPr>
                          <w:rFonts w:ascii="Arial" w:hAnsi="Arial"/>
                        </w:rPr>
                      </w:pPr>
                      <w:r>
                        <w:rPr>
                          <w:rFonts w:ascii="Lucida Sans Unicode" w:hAnsi="Lucida Sans Unicode"/>
                          <w:w w:val="90"/>
                        </w:rPr>
                        <w:t>•</w:t>
                      </w:r>
                      <w:r>
                        <w:rPr>
                          <w:rFonts w:ascii="Lucida Sans Unicode" w:hAnsi="Lucida Sans Unicode"/>
                          <w:spacing w:val="-36"/>
                          <w:w w:val="90"/>
                        </w:rPr>
                        <w:t xml:space="preserve"> </w:t>
                      </w:r>
                      <w:r>
                        <w:rPr>
                          <w:rFonts w:ascii="Arial" w:hAnsi="Arial"/>
                          <w:spacing w:val="-63"/>
                          <w:w w:val="90"/>
                          <w:position w:val="-1"/>
                        </w:rPr>
                        <w:t></w:t>
                      </w:r>
                    </w:p>
                  </w:txbxContent>
                </v:textbox>
                <w10:wrap anchorx="page"/>
              </v:shape>
            </w:pict>
          </mc:Fallback>
        </mc:AlternateContent>
      </w:r>
      <w:r>
        <w:rPr>
          <w:noProof/>
        </w:rPr>
        <mc:AlternateContent>
          <mc:Choice Requires="wps">
            <w:drawing>
              <wp:anchor distT="0" distB="0" distL="114300" distR="114300" simplePos="0" relativeHeight="251686400" behindDoc="1" locked="0" layoutInCell="1" allowOverlap="1" wp14:anchorId="1C753D7C" wp14:editId="58C48527">
                <wp:simplePos x="0" y="0"/>
                <wp:positionH relativeFrom="page">
                  <wp:posOffset>4805680</wp:posOffset>
                </wp:positionH>
                <wp:positionV relativeFrom="paragraph">
                  <wp:posOffset>451485</wp:posOffset>
                </wp:positionV>
                <wp:extent cx="1824355" cy="577215"/>
                <wp:effectExtent l="0" t="0" r="0" b="3810"/>
                <wp:wrapNone/>
                <wp:docPr id="7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4355" cy="577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B0806E" w14:textId="77777777" w:rsidR="002363D0" w:rsidRDefault="002363D0">
                            <w:pPr>
                              <w:pStyle w:val="BodyText"/>
                              <w:spacing w:line="105" w:lineRule="exact"/>
                              <w:jc w:val="right"/>
                            </w:pPr>
                            <w:r>
                              <w:t>(22)</w:t>
                            </w:r>
                          </w:p>
                          <w:p w14:paraId="183BC338" w14:textId="77777777" w:rsidR="002363D0" w:rsidRDefault="002363D0">
                            <w:pPr>
                              <w:spacing w:line="455" w:lineRule="exact"/>
                              <w:rPr>
                                <w:rFonts w:ascii="Bookman Old Style" w:hAnsi="Bookman Old Style"/>
                                <w:i/>
                                <w:sz w:val="24"/>
                              </w:rPr>
                            </w:pPr>
                            <w:r>
                              <w:rPr>
                                <w:spacing w:val="-4"/>
                                <w:w w:val="97"/>
                                <w:position w:val="6"/>
                                <w:sz w:val="24"/>
                              </w:rPr>
                              <w:t>¯</w:t>
                            </w:r>
                            <w:r>
                              <w:rPr>
                                <w:rFonts w:ascii="Arial" w:hAnsi="Arial"/>
                                <w:spacing w:val="-898"/>
                                <w:w w:val="88"/>
                                <w:position w:val="25"/>
                                <w:sz w:val="24"/>
                              </w:rPr>
                              <w:t></w:t>
                            </w:r>
                            <w:r>
                              <w:rPr>
                                <w:rFonts w:ascii="Bookman Old Style" w:hAnsi="Bookman Old Style"/>
                                <w:i/>
                                <w:w w:val="104"/>
                                <w:sz w:val="24"/>
                              </w:rPr>
                              <w:t>A</w:t>
                            </w:r>
                            <w:r>
                              <w:rPr>
                                <w:rFonts w:ascii="Arial" w:hAnsi="Arial"/>
                                <w:i/>
                                <w:w w:val="149"/>
                                <w:position w:val="9"/>
                                <w:sz w:val="16"/>
                              </w:rPr>
                              <w:t>◦</w:t>
                            </w:r>
                            <w:r>
                              <w:rPr>
                                <w:rFonts w:ascii="Arial" w:hAnsi="Arial"/>
                                <w:i/>
                                <w:spacing w:val="18"/>
                                <w:position w:val="9"/>
                                <w:sz w:val="16"/>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w w:val="104"/>
                                <w:sz w:val="24"/>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53D7C" id="Text Box 31" o:spid="_x0000_s1064" type="#_x0000_t202" style="position:absolute;left:0;text-align:left;margin-left:378.4pt;margin-top:35.55pt;width:143.65pt;height:45.45pt;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" filled="f" stroked="f">
                <v:textbox inset="0,0,0,0">
                  <w:txbxContent>
                    <w:p w14:paraId="12B0806E" w14:textId="77777777" w:rsidR="002363D0" w:rsidRDefault="002363D0">
                      <w:pPr>
                        <w:pStyle w:val="BodyText"/>
                        <w:spacing w:line="105" w:lineRule="exact"/>
                        <w:jc w:val="right"/>
                      </w:pPr>
                      <w:r>
                        <w:t>(22)</w:t>
                      </w:r>
                    </w:p>
                    <w:p w14:paraId="183BC338" w14:textId="77777777" w:rsidR="002363D0" w:rsidRDefault="002363D0">
                      <w:pPr>
                        <w:spacing w:line="455" w:lineRule="exact"/>
                        <w:rPr>
                          <w:rFonts w:ascii="Bookman Old Style" w:hAnsi="Bookman Old Style"/>
                          <w:i/>
                          <w:sz w:val="24"/>
                        </w:rPr>
                      </w:pPr>
                      <w:r>
                        <w:rPr>
                          <w:spacing w:val="-4"/>
                          <w:w w:val="97"/>
                          <w:position w:val="6"/>
                          <w:sz w:val="24"/>
                        </w:rPr>
                        <w:t>¯</w:t>
                      </w:r>
                      <w:r>
                        <w:rPr>
                          <w:rFonts w:ascii="Arial" w:hAnsi="Arial"/>
                          <w:spacing w:val="-898"/>
                          <w:w w:val="88"/>
                          <w:position w:val="25"/>
                          <w:sz w:val="24"/>
                        </w:rPr>
                        <w:t></w:t>
                      </w:r>
                      <w:r>
                        <w:rPr>
                          <w:rFonts w:ascii="Bookman Old Style" w:hAnsi="Bookman Old Style"/>
                          <w:i/>
                          <w:w w:val="104"/>
                          <w:sz w:val="24"/>
                        </w:rPr>
                        <w:t>A</w:t>
                      </w:r>
                      <w:r>
                        <w:rPr>
                          <w:rFonts w:ascii="Arial" w:hAnsi="Arial"/>
                          <w:i/>
                          <w:w w:val="149"/>
                          <w:position w:val="9"/>
                          <w:sz w:val="16"/>
                        </w:rPr>
                        <w:t>◦</w:t>
                      </w:r>
                      <w:r>
                        <w:rPr>
                          <w:rFonts w:ascii="Arial" w:hAnsi="Arial"/>
                          <w:i/>
                          <w:spacing w:val="18"/>
                          <w:position w:val="9"/>
                          <w:sz w:val="16"/>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w w:val="104"/>
                          <w:sz w:val="24"/>
                        </w:rPr>
                        <w:t>A</w:t>
                      </w:r>
                    </w:p>
                  </w:txbxContent>
                </v:textbox>
                <w10:wrap anchorx="page"/>
              </v:shape>
            </w:pict>
          </mc:Fallback>
        </mc:AlternateContent>
      </w:r>
      <w:r>
        <w:rPr>
          <w:noProof/>
        </w:rPr>
        <mc:AlternateContent>
          <mc:Choice Requires="wps">
            <w:drawing>
              <wp:anchor distT="0" distB="0" distL="114300" distR="114300" simplePos="0" relativeHeight="251687424" behindDoc="1" locked="0" layoutInCell="1" allowOverlap="1" wp14:anchorId="06351179" wp14:editId="3CEBFC70">
                <wp:simplePos x="0" y="0"/>
                <wp:positionH relativeFrom="page">
                  <wp:posOffset>4316095</wp:posOffset>
                </wp:positionH>
                <wp:positionV relativeFrom="paragraph">
                  <wp:posOffset>364490</wp:posOffset>
                </wp:positionV>
                <wp:extent cx="101600" cy="567055"/>
                <wp:effectExtent l="1270" t="0" r="1905" b="0"/>
                <wp:wrapNone/>
                <wp:docPr id="7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60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42EF2" w14:textId="77777777" w:rsidR="002363D0" w:rsidRDefault="002363D0">
                            <w:pPr>
                              <w:pStyle w:val="BodyText"/>
                              <w:spacing w:line="235" w:lineRule="exact"/>
                              <w:rPr>
                                <w:rFonts w:ascii="Arial" w:hAnsi="Arial"/>
                              </w:rPr>
                            </w:pPr>
                            <w:r>
                              <w:rPr>
                                <w:rFonts w:ascii="Arial" w:hAnsi="Arial"/>
                                <w:w w:val="8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351179" id="Text Box 30" o:spid="_x0000_s1065" type="#_x0000_t202" style="position:absolute;left:0;text-align:left;margin-left:339.85pt;margin-top:28.7pt;width:8pt;height:44.6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" filled="f" stroked="f">
                <v:textbox inset="0,0,0,0">
                  <w:txbxContent>
                    <w:p w14:paraId="3A642EF2" w14:textId="77777777" w:rsidR="002363D0" w:rsidRDefault="002363D0">
                      <w:pPr>
                        <w:pStyle w:val="BodyText"/>
                        <w:spacing w:line="235" w:lineRule="exact"/>
                        <w:rPr>
                          <w:rFonts w:ascii="Arial" w:hAnsi="Arial"/>
                        </w:rPr>
                      </w:pPr>
                      <w:r>
                        <w:rPr>
                          <w:rFonts w:ascii="Arial" w:hAnsi="Arial"/>
                          <w:w w:val="88"/>
                        </w:rPr>
                        <w:t></w:t>
                      </w:r>
                    </w:p>
                  </w:txbxContent>
                </v:textbox>
                <w10:wrap anchorx="page"/>
              </v:shape>
            </w:pict>
          </mc:Fallback>
        </mc:AlternateContent>
      </w:r>
      <w:r w:rsidR="008F0850">
        <w:rPr>
          <w:rFonts w:ascii="Arial" w:hAnsi="Arial"/>
          <w:sz w:val="24"/>
        </w:rPr>
        <w:t></w:t>
      </w:r>
      <w:r w:rsidR="008F0850">
        <w:rPr>
          <w:rFonts w:ascii="Arial" w:hAnsi="Arial"/>
          <w:sz w:val="24"/>
        </w:rPr>
        <w:tab/>
        <w:t></w:t>
      </w:r>
      <w:r w:rsidR="008F0850">
        <w:rPr>
          <w:rFonts w:ascii="Arial" w:hAnsi="Arial"/>
          <w:i/>
          <w:position w:val="-4"/>
          <w:sz w:val="16"/>
        </w:rPr>
        <w:t>†</w:t>
      </w:r>
      <w:r w:rsidR="008F0850">
        <w:rPr>
          <w:rFonts w:ascii="Arial" w:hAnsi="Arial"/>
          <w:i/>
          <w:position w:val="-4"/>
          <w:sz w:val="16"/>
        </w:rPr>
        <w:tab/>
      </w:r>
      <w:r w:rsidR="008F0850">
        <w:rPr>
          <w:rFonts w:ascii="Arial" w:hAnsi="Arial"/>
          <w:sz w:val="24"/>
        </w:rPr>
        <w:t></w:t>
      </w:r>
      <w:r w:rsidR="008F0850">
        <w:rPr>
          <w:rFonts w:ascii="Arial" w:hAnsi="Arial"/>
          <w:sz w:val="24"/>
        </w:rPr>
        <w:tab/>
        <w:t></w:t>
      </w:r>
      <w:r w:rsidR="008F0850">
        <w:rPr>
          <w:rFonts w:ascii="Arial" w:hAnsi="Arial"/>
          <w:i/>
          <w:position w:val="-4"/>
          <w:sz w:val="16"/>
        </w:rPr>
        <w:t>−</w:t>
      </w:r>
      <w:r w:rsidR="008F0850">
        <w:rPr>
          <w:position w:val="-4"/>
          <w:sz w:val="16"/>
        </w:rPr>
        <w:t>1</w:t>
      </w:r>
      <w:r w:rsidR="008F0850">
        <w:rPr>
          <w:position w:val="-4"/>
          <w:sz w:val="16"/>
        </w:rPr>
        <w:tab/>
      </w:r>
      <w:r w:rsidR="008F0850">
        <w:rPr>
          <w:rFonts w:ascii="Arial" w:hAnsi="Arial"/>
          <w:sz w:val="24"/>
        </w:rPr>
        <w:t></w:t>
      </w:r>
      <w:r w:rsidR="008F0850">
        <w:rPr>
          <w:rFonts w:ascii="Arial" w:hAnsi="Arial"/>
          <w:sz w:val="24"/>
        </w:rPr>
        <w:tab/>
        <w:t></w:t>
      </w:r>
    </w:p>
    <w:p w14:paraId="2DEBC9C3" w14:textId="77777777" w:rsidR="00430DE3" w:rsidRDefault="00DD3DCA">
      <w:pPr>
        <w:pStyle w:val="BodyText"/>
        <w:spacing w:before="11"/>
        <w:rPr>
          <w:rFonts w:ascii="Arial"/>
          <w:sz w:val="22"/>
        </w:rPr>
      </w:pPr>
      <w:r>
        <w:rPr>
          <w:noProof/>
        </w:rPr>
        <mc:AlternateContent>
          <mc:Choice Requires="wps">
            <w:drawing>
              <wp:anchor distT="0" distB="0" distL="0" distR="0" simplePos="0" relativeHeight="251644416" behindDoc="0" locked="0" layoutInCell="1" allowOverlap="1" wp14:anchorId="44403858" wp14:editId="6EBE51C5">
                <wp:simplePos x="0" y="0"/>
                <wp:positionH relativeFrom="page">
                  <wp:posOffset>2397125</wp:posOffset>
                </wp:positionH>
                <wp:positionV relativeFrom="paragraph">
                  <wp:posOffset>182880</wp:posOffset>
                </wp:positionV>
                <wp:extent cx="93345" cy="152400"/>
                <wp:effectExtent l="0" t="3175" r="0" b="0"/>
                <wp:wrapTopAndBottom/>
                <wp:docPr id="7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2B28C" w14:textId="77777777" w:rsidR="002363D0" w:rsidRDefault="002363D0">
                            <w:pPr>
                              <w:spacing w:line="235" w:lineRule="exact"/>
                              <w:rPr>
                                <w:rFonts w:ascii="Bookman Old Style" w:hAnsi="Bookman Old Style"/>
                                <w:i/>
                                <w:sz w:val="24"/>
                              </w:rPr>
                            </w:pPr>
                            <w:r>
                              <w:rPr>
                                <w:rFonts w:ascii="Bookman Old Style" w:hAnsi="Bookman Old Style"/>
                                <w:i/>
                                <w:w w:val="113"/>
                                <w:sz w:val="24"/>
                              </w:rPr>
                              <w:t>χ</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03858" id="Text Box 29" o:spid="_x0000_s1066" type="#_x0000_t202" style="position:absolute;margin-left:188.75pt;margin-top:14.4pt;width:7.35pt;height:12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" filled="f" stroked="f">
                <v:textbox inset="0,0,0,0">
                  <w:txbxContent>
                    <w:p w14:paraId="6882B28C" w14:textId="77777777" w:rsidR="002363D0" w:rsidRDefault="002363D0">
                      <w:pPr>
                        <w:spacing w:line="235" w:lineRule="exact"/>
                        <w:rPr>
                          <w:rFonts w:ascii="Bookman Old Style" w:hAnsi="Bookman Old Style"/>
                          <w:i/>
                          <w:sz w:val="24"/>
                        </w:rPr>
                      </w:pPr>
                      <w:r>
                        <w:rPr>
                          <w:rFonts w:ascii="Bookman Old Style" w:hAnsi="Bookman Old Style"/>
                          <w:i/>
                          <w:w w:val="113"/>
                          <w:sz w:val="24"/>
                        </w:rPr>
                        <w:t>χ</w:t>
                      </w:r>
                    </w:p>
                  </w:txbxContent>
                </v:textbox>
                <w10:wrap type="topAndBottom" anchorx="page"/>
              </v:shape>
            </w:pict>
          </mc:Fallback>
        </mc:AlternateContent>
      </w:r>
    </w:p>
    <w:p w14:paraId="49A8070B" w14:textId="77777777" w:rsidR="00430DE3" w:rsidRDefault="008F0850">
      <w:pPr>
        <w:tabs>
          <w:tab w:val="left" w:pos="2830"/>
          <w:tab w:val="left" w:pos="4158"/>
          <w:tab w:val="left" w:pos="4832"/>
          <w:tab w:val="left" w:pos="5907"/>
        </w:tabs>
        <w:spacing w:line="399" w:lineRule="exact"/>
        <w:ind w:left="2221"/>
        <w:rPr>
          <w:rFonts w:ascii="Arial" w:hAnsi="Arial"/>
          <w:sz w:val="24"/>
        </w:rPr>
      </w:pPr>
      <w:r>
        <w:rPr>
          <w:w w:val="105"/>
          <w:position w:val="-9"/>
          <w:sz w:val="16"/>
        </w:rPr>
        <w:t>2</w:t>
      </w:r>
      <w:r>
        <w:rPr>
          <w:position w:val="-9"/>
          <w:sz w:val="16"/>
        </w:rPr>
        <w:tab/>
      </w:r>
      <w:r>
        <w:rPr>
          <w:rFonts w:ascii="Bookman Old Style" w:hAnsi="Bookman Old Style"/>
          <w:i/>
          <w:w w:val="104"/>
          <w:sz w:val="24"/>
        </w:rPr>
        <w:t>P</w:t>
      </w:r>
      <w:r>
        <w:rPr>
          <w:rFonts w:ascii="Bookman Old Style" w:hAnsi="Bookman Old Style"/>
          <w:i/>
          <w:spacing w:val="13"/>
          <w:sz w:val="24"/>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spacing w:val="-99"/>
          <w:w w:val="104"/>
          <w:sz w:val="24"/>
        </w:rPr>
        <w:t>P</w:t>
      </w:r>
      <w:r>
        <w:rPr>
          <w:w w:val="97"/>
          <w:position w:val="6"/>
          <w:sz w:val="24"/>
        </w:rPr>
        <w:t>¯</w:t>
      </w:r>
      <w:r>
        <w:rPr>
          <w:spacing w:val="-7"/>
          <w:position w:val="6"/>
          <w:sz w:val="24"/>
        </w:rPr>
        <w:t xml:space="preserve"> </w:t>
      </w:r>
      <w:r>
        <w:rPr>
          <w:rFonts w:ascii="Arial" w:hAnsi="Arial"/>
          <w:w w:val="88"/>
          <w:position w:val="-6"/>
          <w:sz w:val="24"/>
        </w:rPr>
        <w:t></w:t>
      </w:r>
      <w:r>
        <w:rPr>
          <w:rFonts w:ascii="Arial" w:hAnsi="Arial"/>
          <w:position w:val="-6"/>
          <w:sz w:val="24"/>
        </w:rPr>
        <w:tab/>
      </w:r>
      <w:r>
        <w:rPr>
          <w:rFonts w:ascii="Bookman Old Style" w:hAnsi="Bookman Old Style"/>
          <w:i/>
          <w:w w:val="108"/>
          <w:sz w:val="24"/>
        </w:rPr>
        <w:t>N</w:t>
      </w:r>
      <w:r>
        <w:rPr>
          <w:rFonts w:ascii="Arial" w:hAnsi="Arial"/>
          <w:i/>
          <w:position w:val="-3"/>
          <w:sz w:val="16"/>
        </w:rPr>
        <w:t>P</w:t>
      </w:r>
      <w:r>
        <w:rPr>
          <w:rFonts w:ascii="Arial" w:hAnsi="Arial"/>
          <w:i/>
          <w:position w:val="-3"/>
          <w:sz w:val="16"/>
        </w:rPr>
        <w:tab/>
      </w:r>
      <w:r>
        <w:rPr>
          <w:w w:val="97"/>
          <w:sz w:val="24"/>
        </w:rPr>
        <w:t>0</w:t>
      </w:r>
      <w:r>
        <w:rPr>
          <w:sz w:val="24"/>
        </w:rPr>
        <w:tab/>
      </w:r>
      <w:r>
        <w:rPr>
          <w:rFonts w:ascii="Bookman Old Style" w:hAnsi="Bookman Old Style"/>
          <w:i/>
          <w:w w:val="104"/>
          <w:sz w:val="24"/>
        </w:rPr>
        <w:t>P</w:t>
      </w:r>
      <w:r>
        <w:rPr>
          <w:rFonts w:ascii="Bookman Old Style" w:hAnsi="Bookman Old Style"/>
          <w:i/>
          <w:spacing w:val="13"/>
          <w:sz w:val="24"/>
        </w:rPr>
        <w:t xml:space="preserve"> </w:t>
      </w:r>
      <w:r>
        <w:rPr>
          <w:rFonts w:ascii="Lucida Sans Unicode" w:hAnsi="Lucida Sans Unicode"/>
          <w:w w:val="97"/>
          <w:sz w:val="24"/>
        </w:rPr>
        <w:t>−</w:t>
      </w:r>
      <w:r>
        <w:rPr>
          <w:rFonts w:ascii="Lucida Sans Unicode" w:hAnsi="Lucida Sans Unicode"/>
          <w:spacing w:val="-23"/>
          <w:sz w:val="24"/>
        </w:rPr>
        <w:t xml:space="preserve"> </w:t>
      </w:r>
      <w:r>
        <w:rPr>
          <w:rFonts w:ascii="Bookman Old Style" w:hAnsi="Bookman Old Style"/>
          <w:i/>
          <w:spacing w:val="-99"/>
          <w:w w:val="104"/>
          <w:sz w:val="24"/>
        </w:rPr>
        <w:t>P</w:t>
      </w:r>
      <w:r>
        <w:rPr>
          <w:w w:val="97"/>
          <w:position w:val="6"/>
          <w:sz w:val="24"/>
        </w:rPr>
        <w:t>¯</w:t>
      </w:r>
      <w:r>
        <w:rPr>
          <w:spacing w:val="-7"/>
          <w:position w:val="6"/>
          <w:sz w:val="24"/>
        </w:rPr>
        <w:t xml:space="preserve"> </w:t>
      </w:r>
      <w:r>
        <w:rPr>
          <w:rFonts w:ascii="Arial" w:hAnsi="Arial"/>
          <w:w w:val="88"/>
          <w:position w:val="-6"/>
          <w:sz w:val="24"/>
        </w:rPr>
        <w:t></w:t>
      </w:r>
    </w:p>
    <w:p w14:paraId="4E231C98" w14:textId="77777777" w:rsidR="00430DE3" w:rsidRDefault="00DD3DCA">
      <w:pPr>
        <w:pStyle w:val="BodyText"/>
        <w:spacing w:before="2"/>
        <w:rPr>
          <w:rFonts w:ascii="Arial"/>
          <w:sz w:val="12"/>
        </w:rPr>
      </w:pPr>
      <w:r>
        <w:rPr>
          <w:noProof/>
        </w:rPr>
        <mc:AlternateContent>
          <mc:Choice Requires="wps">
            <w:drawing>
              <wp:anchor distT="0" distB="0" distL="0" distR="0" simplePos="0" relativeHeight="251645440" behindDoc="0" locked="0" layoutInCell="1" allowOverlap="1" wp14:anchorId="1653EF8D" wp14:editId="2D19A6CD">
                <wp:simplePos x="0" y="0"/>
                <wp:positionH relativeFrom="page">
                  <wp:posOffset>3787140</wp:posOffset>
                </wp:positionH>
                <wp:positionV relativeFrom="paragraph">
                  <wp:posOffset>104140</wp:posOffset>
                </wp:positionV>
                <wp:extent cx="516255" cy="180340"/>
                <wp:effectExtent l="0" t="0" r="1905" b="1905"/>
                <wp:wrapTopAndBottom/>
                <wp:docPr id="6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C852F5" w14:textId="77777777" w:rsidR="002363D0" w:rsidRDefault="002363D0">
                            <w:pPr>
                              <w:tabs>
                                <w:tab w:val="left" w:pos="421"/>
                              </w:tabs>
                              <w:spacing w:line="253" w:lineRule="exact"/>
                              <w:rPr>
                                <w:rFonts w:ascii="Arial" w:hAnsi="Arial"/>
                                <w:i/>
                                <w:sz w:val="12"/>
                              </w:rPr>
                            </w:pPr>
                            <w:r>
                              <w:rPr>
                                <w:w w:val="120"/>
                                <w:sz w:val="24"/>
                              </w:rPr>
                              <w:t>0</w:t>
                            </w:r>
                            <w:r>
                              <w:rPr>
                                <w:w w:val="120"/>
                                <w:sz w:val="24"/>
                              </w:rPr>
                              <w:tab/>
                            </w:r>
                            <w:r>
                              <w:rPr>
                                <w:rFonts w:ascii="Bookman Old Style" w:hAnsi="Bookman Old Style"/>
                                <w:i/>
                                <w:spacing w:val="-15"/>
                                <w:w w:val="120"/>
                                <w:sz w:val="24"/>
                              </w:rPr>
                              <w:t>N</w:t>
                            </w:r>
                            <w:r>
                              <w:rPr>
                                <w:rFonts w:ascii="Arial" w:hAnsi="Arial"/>
                                <w:i/>
                                <w:spacing w:val="-15"/>
                                <w:w w:val="120"/>
                                <w:position w:val="-3"/>
                                <w:sz w:val="16"/>
                              </w:rPr>
                              <w:t>A</w:t>
                            </w:r>
                            <w:r>
                              <w:rPr>
                                <w:rFonts w:ascii="Arial" w:hAnsi="Arial"/>
                                <w:i/>
                                <w:spacing w:val="-15"/>
                                <w:w w:val="120"/>
                                <w:position w:val="1"/>
                                <w:sz w:val="12"/>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53EF8D" id="Text Box 28" o:spid="_x0000_s1067" type="#_x0000_t202" style="position:absolute;margin-left:298.2pt;margin-top:8.2pt;width:40.65pt;height:14.2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" filled="f" stroked="f">
                <v:textbox inset="0,0,0,0">
                  <w:txbxContent>
                    <w:p w14:paraId="5AC852F5" w14:textId="77777777" w:rsidR="002363D0" w:rsidRDefault="002363D0">
                      <w:pPr>
                        <w:tabs>
                          <w:tab w:val="left" w:pos="421"/>
                        </w:tabs>
                        <w:spacing w:line="253" w:lineRule="exact"/>
                        <w:rPr>
                          <w:rFonts w:ascii="Arial" w:hAnsi="Arial"/>
                          <w:i/>
                          <w:sz w:val="12"/>
                        </w:rPr>
                      </w:pPr>
                      <w:r>
                        <w:rPr>
                          <w:w w:val="120"/>
                          <w:sz w:val="24"/>
                        </w:rPr>
                        <w:t>0</w:t>
                      </w:r>
                      <w:r>
                        <w:rPr>
                          <w:w w:val="120"/>
                          <w:sz w:val="24"/>
                        </w:rPr>
                        <w:tab/>
                      </w:r>
                      <w:r>
                        <w:rPr>
                          <w:rFonts w:ascii="Bookman Old Style" w:hAnsi="Bookman Old Style"/>
                          <w:i/>
                          <w:spacing w:val="-15"/>
                          <w:w w:val="120"/>
                          <w:sz w:val="24"/>
                        </w:rPr>
                        <w:t>N</w:t>
                      </w:r>
                      <w:r>
                        <w:rPr>
                          <w:rFonts w:ascii="Arial" w:hAnsi="Arial"/>
                          <w:i/>
                          <w:spacing w:val="-15"/>
                          <w:w w:val="120"/>
                          <w:position w:val="-3"/>
                          <w:sz w:val="16"/>
                        </w:rPr>
                        <w:t>A</w:t>
                      </w:r>
                      <w:r>
                        <w:rPr>
                          <w:rFonts w:ascii="Arial" w:hAnsi="Arial"/>
                          <w:i/>
                          <w:spacing w:val="-15"/>
                          <w:w w:val="120"/>
                          <w:position w:val="1"/>
                          <w:sz w:val="12"/>
                        </w:rPr>
                        <w:t>◦</w:t>
                      </w:r>
                    </w:p>
                  </w:txbxContent>
                </v:textbox>
                <w10:wrap type="topAndBottom" anchorx="page"/>
              </v:shape>
            </w:pict>
          </mc:Fallback>
        </mc:AlternateContent>
      </w:r>
    </w:p>
    <w:p w14:paraId="340CC6C4" w14:textId="77777777" w:rsidR="00430DE3" w:rsidRDefault="00430DE3">
      <w:pPr>
        <w:pStyle w:val="BodyText"/>
        <w:spacing w:before="2" w:after="24"/>
        <w:rPr>
          <w:rFonts w:ascii="Arial"/>
          <w:sz w:val="12"/>
        </w:rPr>
      </w:pPr>
    </w:p>
    <w:p w14:paraId="693214FB" w14:textId="77777777" w:rsidR="00430DE3" w:rsidRDefault="00DD3DCA">
      <w:pPr>
        <w:pStyle w:val="BodyText"/>
        <w:ind w:left="4264"/>
        <w:rPr>
          <w:rFonts w:ascii="Arial"/>
          <w:sz w:val="20"/>
        </w:rPr>
      </w:pPr>
      <w:r>
        <w:rPr>
          <w:rFonts w:ascii="Arial"/>
          <w:noProof/>
          <w:sz w:val="20"/>
        </w:rPr>
        <mc:AlternateContent>
          <mc:Choice Requires="wps">
            <w:drawing>
              <wp:inline distT="0" distB="0" distL="0" distR="0" wp14:anchorId="4C20D140" wp14:editId="220868BB">
                <wp:extent cx="516255" cy="180340"/>
                <wp:effectExtent l="0" t="0" r="1905" b="1905"/>
                <wp:docPr id="6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255" cy="180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5A745C" w14:textId="77777777" w:rsidR="002363D0" w:rsidRDefault="002363D0">
                            <w:pPr>
                              <w:tabs>
                                <w:tab w:val="left" w:pos="421"/>
                              </w:tabs>
                              <w:spacing w:line="253" w:lineRule="exact"/>
                              <w:rPr>
                                <w:rFonts w:ascii="Arial" w:hAnsi="Arial"/>
                                <w:i/>
                                <w:sz w:val="12"/>
                              </w:rPr>
                            </w:pPr>
                            <w:r>
                              <w:rPr>
                                <w:w w:val="120"/>
                                <w:sz w:val="24"/>
                              </w:rPr>
                              <w:t>0</w:t>
                            </w:r>
                            <w:r>
                              <w:rPr>
                                <w:w w:val="120"/>
                                <w:sz w:val="24"/>
                              </w:rPr>
                              <w:tab/>
                            </w:r>
                            <w:r>
                              <w:rPr>
                                <w:rFonts w:ascii="Bookman Old Style" w:hAnsi="Bookman Old Style"/>
                                <w:i/>
                                <w:spacing w:val="-15"/>
                                <w:w w:val="120"/>
                                <w:sz w:val="24"/>
                              </w:rPr>
                              <w:t>N</w:t>
                            </w:r>
                            <w:r>
                              <w:rPr>
                                <w:rFonts w:ascii="Arial" w:hAnsi="Arial"/>
                                <w:i/>
                                <w:spacing w:val="-15"/>
                                <w:w w:val="120"/>
                                <w:position w:val="-3"/>
                                <w:sz w:val="16"/>
                              </w:rPr>
                              <w:t>A</w:t>
                            </w:r>
                            <w:r>
                              <w:rPr>
                                <w:rFonts w:ascii="Arial" w:hAnsi="Arial"/>
                                <w:i/>
                                <w:spacing w:val="-15"/>
                                <w:w w:val="120"/>
                                <w:position w:val="1"/>
                                <w:sz w:val="12"/>
                              </w:rPr>
                              <w:t>◦</w:t>
                            </w:r>
                          </w:p>
                        </w:txbxContent>
                      </wps:txbx>
                      <wps:bodyPr rot="0" vert="horz" wrap="square" lIns="0" tIns="0" rIns="0" bIns="0" anchor="t" anchorCtr="0" upright="1">
                        <a:noAutofit/>
                      </wps:bodyPr>
                    </wps:wsp>
                  </a:graphicData>
                </a:graphic>
              </wp:inline>
            </w:drawing>
          </mc:Choice>
          <mc:Fallback>
            <w:pict>
              <v:shape w14:anchorId="4C20D140" id="Text Box 27" o:spid="_x0000_s1068" type="#_x0000_t202" style="width:40.65pt;height:1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" filled="f" stroked="f">
                <v:textbox inset="0,0,0,0">
                  <w:txbxContent>
                    <w:p w14:paraId="355A745C" w14:textId="77777777" w:rsidR="002363D0" w:rsidRDefault="002363D0">
                      <w:pPr>
                        <w:tabs>
                          <w:tab w:val="left" w:pos="421"/>
                        </w:tabs>
                        <w:spacing w:line="253" w:lineRule="exact"/>
                        <w:rPr>
                          <w:rFonts w:ascii="Arial" w:hAnsi="Arial"/>
                          <w:i/>
                          <w:sz w:val="12"/>
                        </w:rPr>
                      </w:pPr>
                      <w:r>
                        <w:rPr>
                          <w:w w:val="120"/>
                          <w:sz w:val="24"/>
                        </w:rPr>
                        <w:t>0</w:t>
                      </w:r>
                      <w:r>
                        <w:rPr>
                          <w:w w:val="120"/>
                          <w:sz w:val="24"/>
                        </w:rPr>
                        <w:tab/>
                      </w:r>
                      <w:r>
                        <w:rPr>
                          <w:rFonts w:ascii="Bookman Old Style" w:hAnsi="Bookman Old Style"/>
                          <w:i/>
                          <w:spacing w:val="-15"/>
                          <w:w w:val="120"/>
                          <w:sz w:val="24"/>
                        </w:rPr>
                        <w:t>N</w:t>
                      </w:r>
                      <w:r>
                        <w:rPr>
                          <w:rFonts w:ascii="Arial" w:hAnsi="Arial"/>
                          <w:i/>
                          <w:spacing w:val="-15"/>
                          <w:w w:val="120"/>
                          <w:position w:val="-3"/>
                          <w:sz w:val="16"/>
                        </w:rPr>
                        <w:t>A</w:t>
                      </w:r>
                      <w:r>
                        <w:rPr>
                          <w:rFonts w:ascii="Arial" w:hAnsi="Arial"/>
                          <w:i/>
                          <w:spacing w:val="-15"/>
                          <w:w w:val="120"/>
                          <w:position w:val="1"/>
                          <w:sz w:val="12"/>
                        </w:rPr>
                        <w:t>◦</w:t>
                      </w:r>
                    </w:p>
                  </w:txbxContent>
                </v:textbox>
                <w10:anchorlock/>
              </v:shape>
            </w:pict>
          </mc:Fallback>
        </mc:AlternateContent>
      </w:r>
    </w:p>
    <w:p w14:paraId="415BE1D6" w14:textId="77777777" w:rsidR="00430DE3" w:rsidRDefault="00430DE3">
      <w:pPr>
        <w:pStyle w:val="BodyText"/>
        <w:spacing w:before="11"/>
        <w:rPr>
          <w:rFonts w:ascii="Arial"/>
          <w:sz w:val="15"/>
        </w:rPr>
      </w:pPr>
    </w:p>
    <w:p w14:paraId="7CF3A3DB" w14:textId="612EF218" w:rsidR="00430DE3" w:rsidRDefault="008F0850">
      <w:pPr>
        <w:pStyle w:val="BodyText"/>
        <w:spacing w:before="53" w:line="396" w:lineRule="auto"/>
        <w:ind w:left="100" w:right="117"/>
        <w:jc w:val="both"/>
      </w:pPr>
      <w:r>
        <w:rPr>
          <w:w w:val="105"/>
        </w:rPr>
        <w:t xml:space="preserve">where </w:t>
      </w:r>
      <w:r>
        <w:rPr>
          <w:rFonts w:ascii="Bookman Old Style" w:hAnsi="Bookman Old Style"/>
          <w:i/>
          <w:w w:val="105"/>
        </w:rPr>
        <w:t>N</w:t>
      </w:r>
      <w:r>
        <w:rPr>
          <w:rFonts w:ascii="Arial" w:hAnsi="Arial"/>
          <w:i/>
          <w:w w:val="105"/>
          <w:position w:val="-3"/>
          <w:sz w:val="16"/>
        </w:rPr>
        <w:t xml:space="preserve">P </w:t>
      </w:r>
      <w:r>
        <w:rPr>
          <w:w w:val="105"/>
        </w:rPr>
        <w:t xml:space="preserve">is the covariance matrix from the flux and nuclear data and </w:t>
      </w:r>
      <w:r>
        <w:rPr>
          <w:rFonts w:ascii="Bookman Old Style" w:hAnsi="Bookman Old Style"/>
          <w:i/>
          <w:w w:val="105"/>
        </w:rPr>
        <w:t>N</w:t>
      </w:r>
      <w:r>
        <w:rPr>
          <w:rFonts w:ascii="Arial" w:hAnsi="Arial"/>
          <w:i/>
          <w:w w:val="105"/>
          <w:position w:val="-3"/>
          <w:sz w:val="16"/>
        </w:rPr>
        <w:t>A</w:t>
      </w:r>
      <w:r>
        <w:rPr>
          <w:rFonts w:ascii="Arial" w:hAnsi="Arial"/>
          <w:i/>
          <w:w w:val="105"/>
          <w:position w:val="1"/>
          <w:sz w:val="12"/>
        </w:rPr>
        <w:t xml:space="preserve">◦ </w:t>
      </w:r>
      <w:r>
        <w:rPr>
          <w:w w:val="105"/>
        </w:rPr>
        <w:t xml:space="preserve">is the activity covariance matrix. However, the STAYSL </w:t>
      </w:r>
      <w:r>
        <w:rPr>
          <w:rFonts w:ascii="Bookman Old Style" w:hAnsi="Bookman Old Style"/>
          <w:i/>
          <w:w w:val="105"/>
        </w:rPr>
        <w:t>χ</w:t>
      </w:r>
      <w:r>
        <w:rPr>
          <w:w w:val="105"/>
          <w:position w:val="9"/>
          <w:sz w:val="16"/>
        </w:rPr>
        <w:t xml:space="preserve">2 </w:t>
      </w:r>
      <w:r>
        <w:rPr>
          <w:w w:val="105"/>
        </w:rPr>
        <w:t xml:space="preserve">has a possibility to go negative as the activities are not directly squared. The </w:t>
      </w:r>
      <w:r>
        <w:rPr>
          <w:rFonts w:ascii="Bookman Old Style" w:hAnsi="Bookman Old Style"/>
          <w:i/>
          <w:w w:val="105"/>
        </w:rPr>
        <w:t>χ</w:t>
      </w:r>
      <w:r>
        <w:rPr>
          <w:w w:val="105"/>
          <w:position w:val="9"/>
          <w:sz w:val="16"/>
        </w:rPr>
        <w:t xml:space="preserve">2 </w:t>
      </w:r>
      <w:r>
        <w:rPr>
          <w:w w:val="105"/>
        </w:rPr>
        <w:t>statistic presented in Chapter 4 neglect</w:t>
      </w:r>
      <w:ins w:id="523" w:author="Bucy, Anna M Ctr USAF AETC AFIT/ENP" w:date="2019-01-08T16:34:00Z">
        <w:r w:rsidR="005C0CA8">
          <w:rPr>
            <w:w w:val="105"/>
          </w:rPr>
          <w:t>s</w:t>
        </w:r>
      </w:ins>
      <w:r>
        <w:rPr>
          <w:w w:val="105"/>
        </w:rPr>
        <w:t xml:space="preserve"> uncertainty in the neutron fluence </w:t>
      </w:r>
      <w:del w:id="524" w:author="Bucy, Anna M Ctr USAF AETC AFIT/ENP" w:date="2019-01-08T16:33:00Z">
        <w:r w:rsidDel="005C0CA8">
          <w:rPr>
            <w:w w:val="105"/>
          </w:rPr>
          <w:delText xml:space="preserve">which </w:delText>
        </w:r>
      </w:del>
      <w:ins w:id="525" w:author="Bucy, Anna M Ctr USAF AETC AFIT/ENP" w:date="2019-01-08T16:33:00Z">
        <w:r w:rsidR="005C0CA8">
          <w:rPr>
            <w:w w:val="105"/>
          </w:rPr>
          <w:t xml:space="preserve">that </w:t>
        </w:r>
      </w:ins>
      <w:r>
        <w:rPr>
          <w:w w:val="105"/>
        </w:rPr>
        <w:t xml:space="preserve">would otherwise be incorporated into STAYSL </w:t>
      </w:r>
      <w:r>
        <w:rPr>
          <w:rFonts w:ascii="Bookman Old Style" w:hAnsi="Bookman Old Style"/>
          <w:i/>
          <w:w w:val="105"/>
        </w:rPr>
        <w:t>χ</w:t>
      </w:r>
      <w:r>
        <w:rPr>
          <w:w w:val="105"/>
          <w:position w:val="9"/>
          <w:sz w:val="16"/>
        </w:rPr>
        <w:t>2</w:t>
      </w:r>
      <w:r w:rsidR="00DB52C2">
        <w:rPr>
          <w:w w:val="105"/>
          <w:position w:val="9"/>
          <w:sz w:val="16"/>
        </w:rPr>
        <w:t xml:space="preserve"> </w:t>
      </w:r>
      <w:r>
        <w:rPr>
          <w:w w:val="105"/>
        </w:rPr>
        <w:t>results.</w:t>
      </w:r>
    </w:p>
    <w:p w14:paraId="29E215F3" w14:textId="17922B9D" w:rsidR="00430DE3" w:rsidRDefault="008F0850">
      <w:pPr>
        <w:pStyle w:val="BodyText"/>
        <w:spacing w:before="10" w:line="412" w:lineRule="auto"/>
        <w:ind w:left="100" w:right="117" w:firstLine="417"/>
        <w:jc w:val="both"/>
      </w:pPr>
      <w:r>
        <w:rPr>
          <w:w w:val="105"/>
        </w:rPr>
        <w:t>The</w:t>
      </w:r>
      <w:r>
        <w:rPr>
          <w:spacing w:val="-5"/>
          <w:w w:val="105"/>
        </w:rPr>
        <w:t xml:space="preserve"> </w:t>
      </w:r>
      <w:r>
        <w:rPr>
          <w:w w:val="105"/>
        </w:rPr>
        <w:t>sensitivity</w:t>
      </w:r>
      <w:r>
        <w:rPr>
          <w:spacing w:val="-5"/>
          <w:w w:val="105"/>
        </w:rPr>
        <w:t xml:space="preserve"> </w:t>
      </w:r>
      <w:r>
        <w:rPr>
          <w:w w:val="105"/>
        </w:rPr>
        <w:t>of</w:t>
      </w:r>
      <w:r>
        <w:rPr>
          <w:spacing w:val="-5"/>
          <w:w w:val="105"/>
        </w:rPr>
        <w:t xml:space="preserve"> </w:t>
      </w:r>
      <w:r>
        <w:rPr>
          <w:w w:val="105"/>
        </w:rPr>
        <w:t>the</w:t>
      </w:r>
      <w:r>
        <w:rPr>
          <w:spacing w:val="-5"/>
          <w:w w:val="105"/>
        </w:rPr>
        <w:t xml:space="preserve"> </w:t>
      </w:r>
      <w:r>
        <w:rPr>
          <w:w w:val="105"/>
        </w:rPr>
        <w:t>activation</w:t>
      </w:r>
      <w:r>
        <w:rPr>
          <w:spacing w:val="-5"/>
          <w:w w:val="105"/>
        </w:rPr>
        <w:t xml:space="preserve"> </w:t>
      </w:r>
      <w:r>
        <w:rPr>
          <w:w w:val="105"/>
        </w:rPr>
        <w:t>foil</w:t>
      </w:r>
      <w:r>
        <w:rPr>
          <w:spacing w:val="-5"/>
          <w:w w:val="105"/>
        </w:rPr>
        <w:t xml:space="preserve"> </w:t>
      </w:r>
      <w:r>
        <w:rPr>
          <w:w w:val="105"/>
        </w:rPr>
        <w:t>pack</w:t>
      </w:r>
      <w:r>
        <w:rPr>
          <w:spacing w:val="-5"/>
          <w:w w:val="105"/>
        </w:rPr>
        <w:t xml:space="preserve"> </w:t>
      </w:r>
      <w:r>
        <w:rPr>
          <w:w w:val="105"/>
        </w:rPr>
        <w:t>unfolding</w:t>
      </w:r>
      <w:r>
        <w:rPr>
          <w:spacing w:val="-6"/>
          <w:w w:val="105"/>
        </w:rPr>
        <w:t xml:space="preserve"> </w:t>
      </w:r>
      <w:r>
        <w:rPr>
          <w:spacing w:val="-3"/>
          <w:w w:val="105"/>
        </w:rPr>
        <w:t>was</w:t>
      </w:r>
      <w:r>
        <w:rPr>
          <w:spacing w:val="-5"/>
          <w:w w:val="105"/>
        </w:rPr>
        <w:t xml:space="preserve"> </w:t>
      </w:r>
      <w:r>
        <w:rPr>
          <w:w w:val="105"/>
        </w:rPr>
        <w:t>assessed</w:t>
      </w:r>
      <w:r>
        <w:rPr>
          <w:spacing w:val="-6"/>
          <w:w w:val="105"/>
        </w:rPr>
        <w:t xml:space="preserve"> </w:t>
      </w:r>
      <w:r>
        <w:rPr>
          <w:spacing w:val="-4"/>
          <w:w w:val="105"/>
        </w:rPr>
        <w:t>by</w:t>
      </w:r>
      <w:r>
        <w:rPr>
          <w:spacing w:val="-5"/>
          <w:w w:val="105"/>
        </w:rPr>
        <w:t xml:space="preserve"> </w:t>
      </w:r>
      <w:r>
        <w:rPr>
          <w:w w:val="105"/>
        </w:rPr>
        <w:t>unfolding</w:t>
      </w:r>
      <w:r>
        <w:rPr>
          <w:spacing w:val="-5"/>
          <w:w w:val="105"/>
        </w:rPr>
        <w:t xml:space="preserve"> </w:t>
      </w:r>
      <w:r>
        <w:rPr>
          <w:w w:val="105"/>
        </w:rPr>
        <w:t xml:space="preserve">the spectrum for each of the sets of activation data </w:t>
      </w:r>
      <w:r>
        <w:rPr>
          <w:spacing w:val="-3"/>
          <w:w w:val="105"/>
        </w:rPr>
        <w:t xml:space="preserve">available </w:t>
      </w:r>
      <w:r>
        <w:rPr>
          <w:w w:val="105"/>
        </w:rPr>
        <w:t xml:space="preserve">from the Sampler results. </w:t>
      </w:r>
      <w:r>
        <w:rPr>
          <w:spacing w:val="-7"/>
          <w:w w:val="105"/>
        </w:rPr>
        <w:t xml:space="preserve">STAYSL </w:t>
      </w:r>
      <w:r>
        <w:rPr>
          <w:spacing w:val="-3"/>
          <w:w w:val="105"/>
        </w:rPr>
        <w:t xml:space="preserve">was </w:t>
      </w:r>
      <w:r>
        <w:rPr>
          <w:w w:val="105"/>
        </w:rPr>
        <w:t xml:space="preserve">executed on each trial to build up a set of </w:t>
      </w:r>
      <w:r>
        <w:rPr>
          <w:rFonts w:ascii="Bookman Old Style" w:hAnsi="Bookman Old Style"/>
          <w:i/>
          <w:w w:val="105"/>
        </w:rPr>
        <w:t>χ</w:t>
      </w:r>
      <w:r>
        <w:rPr>
          <w:w w:val="105"/>
          <w:position w:val="9"/>
          <w:sz w:val="16"/>
        </w:rPr>
        <w:t xml:space="preserve">2 </w:t>
      </w:r>
      <w:r>
        <w:rPr>
          <w:w w:val="105"/>
        </w:rPr>
        <w:t xml:space="preserve">and unfolded neutron flu- </w:t>
      </w:r>
      <w:proofErr w:type="spellStart"/>
      <w:r>
        <w:rPr>
          <w:w w:val="105"/>
        </w:rPr>
        <w:t>ence</w:t>
      </w:r>
      <w:proofErr w:type="spellEnd"/>
      <w:r>
        <w:rPr>
          <w:w w:val="105"/>
        </w:rPr>
        <w:t xml:space="preserve"> responses. Each set of activation products produces a test point </w:t>
      </w:r>
      <w:del w:id="526" w:author="Bucy, Anna M Ctr USAF AETC AFIT/ENP" w:date="2019-01-08T16:34:00Z">
        <w:r w:rsidDel="005C0CA8">
          <w:rPr>
            <w:w w:val="105"/>
          </w:rPr>
          <w:delText xml:space="preserve">which </w:delText>
        </w:r>
      </w:del>
      <w:ins w:id="527" w:author="Bucy, Anna M Ctr USAF AETC AFIT/ENP" w:date="2019-01-08T16:34:00Z">
        <w:r w:rsidR="005C0CA8">
          <w:rPr>
            <w:w w:val="105"/>
          </w:rPr>
          <w:t xml:space="preserve">that </w:t>
        </w:r>
      </w:ins>
      <w:r>
        <w:rPr>
          <w:w w:val="105"/>
        </w:rPr>
        <w:t xml:space="preserve">contained the reaction products produced under the same neutron fluence but varying </w:t>
      </w:r>
      <w:proofErr w:type="spellStart"/>
      <w:r>
        <w:rPr>
          <w:w w:val="105"/>
        </w:rPr>
        <w:t>activa</w:t>
      </w:r>
      <w:proofErr w:type="spellEnd"/>
      <w:r>
        <w:rPr>
          <w:w w:val="105"/>
        </w:rPr>
        <w:t xml:space="preserve">- </w:t>
      </w:r>
      <w:proofErr w:type="spellStart"/>
      <w:r>
        <w:rPr>
          <w:w w:val="105"/>
        </w:rPr>
        <w:t>tion</w:t>
      </w:r>
      <w:proofErr w:type="spellEnd"/>
      <w:r>
        <w:rPr>
          <w:w w:val="105"/>
        </w:rPr>
        <w:t xml:space="preserve"> cross</w:t>
      </w:r>
      <w:ins w:id="528" w:author="Bucy, Anna M Ctr USAF AETC AFIT/ENP" w:date="2019-01-08T16:34:00Z">
        <w:r w:rsidR="005C0CA8">
          <w:rPr>
            <w:w w:val="105"/>
          </w:rPr>
          <w:t xml:space="preserve"> </w:t>
        </w:r>
      </w:ins>
      <w:del w:id="529" w:author="Bucy, Anna M Ctr USAF AETC AFIT/ENP" w:date="2019-01-08T16:34:00Z">
        <w:r w:rsidDel="005C0CA8">
          <w:rPr>
            <w:w w:val="105"/>
          </w:rPr>
          <w:delText>-</w:delText>
        </w:r>
      </w:del>
      <w:r>
        <w:rPr>
          <w:w w:val="105"/>
        </w:rPr>
        <w:t xml:space="preserve">sections. The incident fluence on the foils </w:t>
      </w:r>
      <w:r>
        <w:rPr>
          <w:spacing w:val="-3"/>
          <w:w w:val="105"/>
        </w:rPr>
        <w:t xml:space="preserve">was </w:t>
      </w:r>
      <w:r>
        <w:rPr>
          <w:w w:val="105"/>
        </w:rPr>
        <w:t xml:space="preserve">the only correlated </w:t>
      </w:r>
      <w:r>
        <w:rPr>
          <w:spacing w:val="-3"/>
          <w:w w:val="105"/>
        </w:rPr>
        <w:t xml:space="preserve">value </w:t>
      </w:r>
      <w:r>
        <w:rPr>
          <w:w w:val="105"/>
        </w:rPr>
        <w:t>for each reaction trial. The activation cross</w:t>
      </w:r>
      <w:ins w:id="530" w:author="Bucy, Anna M Ctr USAF AETC AFIT/ENP" w:date="2019-01-08T16:35:00Z">
        <w:r w:rsidR="005C0CA8">
          <w:rPr>
            <w:w w:val="105"/>
          </w:rPr>
          <w:t xml:space="preserve"> </w:t>
        </w:r>
      </w:ins>
      <w:del w:id="531" w:author="Bucy, Anna M Ctr USAF AETC AFIT/ENP" w:date="2019-01-08T16:35:00Z">
        <w:r w:rsidDel="005C0CA8">
          <w:rPr>
            <w:w w:val="105"/>
          </w:rPr>
          <w:delText>-</w:delText>
        </w:r>
      </w:del>
      <w:r>
        <w:rPr>
          <w:w w:val="105"/>
        </w:rPr>
        <w:t>sections contained no correlations between foils.</w:t>
      </w:r>
      <w:r>
        <w:rPr>
          <w:spacing w:val="16"/>
          <w:w w:val="105"/>
        </w:rPr>
        <w:t xml:space="preserve"> </w:t>
      </w:r>
      <w:r>
        <w:rPr>
          <w:w w:val="105"/>
        </w:rPr>
        <w:t>The</w:t>
      </w:r>
      <w:r>
        <w:rPr>
          <w:spacing w:val="-17"/>
          <w:w w:val="105"/>
        </w:rPr>
        <w:t xml:space="preserve"> </w:t>
      </w:r>
      <w:r>
        <w:rPr>
          <w:w w:val="105"/>
        </w:rPr>
        <w:t>unfolding</w:t>
      </w:r>
      <w:r>
        <w:rPr>
          <w:spacing w:val="-17"/>
          <w:w w:val="105"/>
        </w:rPr>
        <w:t xml:space="preserve"> </w:t>
      </w:r>
      <w:r>
        <w:rPr>
          <w:w w:val="105"/>
        </w:rPr>
        <w:t>process</w:t>
      </w:r>
      <w:r>
        <w:rPr>
          <w:spacing w:val="-17"/>
          <w:w w:val="105"/>
        </w:rPr>
        <w:t xml:space="preserve"> </w:t>
      </w:r>
      <w:r>
        <w:rPr>
          <w:w w:val="105"/>
        </w:rPr>
        <w:t>contained</w:t>
      </w:r>
      <w:r>
        <w:rPr>
          <w:spacing w:val="-17"/>
          <w:w w:val="105"/>
        </w:rPr>
        <w:t xml:space="preserve"> </w:t>
      </w:r>
      <w:r>
        <w:rPr>
          <w:w w:val="105"/>
        </w:rPr>
        <w:t>a</w:t>
      </w:r>
      <w:r>
        <w:rPr>
          <w:spacing w:val="-17"/>
          <w:w w:val="105"/>
        </w:rPr>
        <w:t xml:space="preserve"> </w:t>
      </w:r>
      <w:r>
        <w:rPr>
          <w:w w:val="105"/>
        </w:rPr>
        <w:t>mix</w:t>
      </w:r>
      <w:r>
        <w:rPr>
          <w:spacing w:val="-17"/>
          <w:w w:val="105"/>
        </w:rPr>
        <w:t xml:space="preserve"> </w:t>
      </w:r>
      <w:r>
        <w:rPr>
          <w:w w:val="105"/>
        </w:rPr>
        <w:t>of</w:t>
      </w:r>
      <w:r>
        <w:rPr>
          <w:spacing w:val="-17"/>
          <w:w w:val="105"/>
        </w:rPr>
        <w:t xml:space="preserve"> </w:t>
      </w:r>
      <w:r>
        <w:rPr>
          <w:w w:val="105"/>
        </w:rPr>
        <w:t>increases</w:t>
      </w:r>
      <w:r>
        <w:rPr>
          <w:spacing w:val="-17"/>
          <w:w w:val="105"/>
        </w:rPr>
        <w:t xml:space="preserve"> </w:t>
      </w:r>
      <w:r>
        <w:rPr>
          <w:w w:val="105"/>
        </w:rPr>
        <w:t>and</w:t>
      </w:r>
      <w:r>
        <w:rPr>
          <w:spacing w:val="-17"/>
          <w:w w:val="105"/>
        </w:rPr>
        <w:t xml:space="preserve"> </w:t>
      </w:r>
      <w:r>
        <w:rPr>
          <w:w w:val="105"/>
        </w:rPr>
        <w:t>decreases</w:t>
      </w:r>
      <w:r>
        <w:rPr>
          <w:spacing w:val="-17"/>
          <w:w w:val="105"/>
        </w:rPr>
        <w:t xml:space="preserve"> </w:t>
      </w:r>
      <w:r>
        <w:rPr>
          <w:w w:val="105"/>
        </w:rPr>
        <w:t>between</w:t>
      </w:r>
      <w:r>
        <w:rPr>
          <w:spacing w:val="-17"/>
          <w:w w:val="105"/>
        </w:rPr>
        <w:t xml:space="preserve"> </w:t>
      </w:r>
      <w:r>
        <w:rPr>
          <w:spacing w:val="-3"/>
          <w:w w:val="105"/>
        </w:rPr>
        <w:t xml:space="preserve">varied </w:t>
      </w:r>
      <w:r>
        <w:rPr>
          <w:w w:val="105"/>
        </w:rPr>
        <w:t>reactions.</w:t>
      </w:r>
    </w:p>
    <w:p w14:paraId="6170DBD3" w14:textId="77777777" w:rsidR="00430DE3" w:rsidRDefault="00430DE3">
      <w:pPr>
        <w:pStyle w:val="BodyText"/>
        <w:spacing w:before="2"/>
        <w:rPr>
          <w:sz w:val="32"/>
        </w:rPr>
      </w:pPr>
    </w:p>
    <w:p w14:paraId="41AE119B" w14:textId="77777777" w:rsidR="00430DE3" w:rsidRDefault="008F0850">
      <w:pPr>
        <w:pStyle w:val="Heading2"/>
        <w:numPr>
          <w:ilvl w:val="1"/>
          <w:numId w:val="9"/>
        </w:numPr>
        <w:tabs>
          <w:tab w:val="left" w:pos="713"/>
        </w:tabs>
        <w:ind w:left="712" w:hanging="612"/>
        <w:jc w:val="both"/>
      </w:pPr>
      <w:bookmarkStart w:id="532" w:name="Fission_Product_Isotopes"/>
      <w:bookmarkStart w:id="533" w:name="_bookmark92"/>
      <w:bookmarkEnd w:id="532"/>
      <w:bookmarkEnd w:id="533"/>
      <w:r>
        <w:rPr>
          <w:w w:val="115"/>
        </w:rPr>
        <w:t>Fission Product</w:t>
      </w:r>
      <w:r>
        <w:rPr>
          <w:spacing w:val="31"/>
          <w:w w:val="115"/>
        </w:rPr>
        <w:t xml:space="preserve"> </w:t>
      </w:r>
      <w:r>
        <w:rPr>
          <w:w w:val="115"/>
        </w:rPr>
        <w:t>Isotopes</w:t>
      </w:r>
    </w:p>
    <w:p w14:paraId="4DE64CFC" w14:textId="77777777" w:rsidR="00430DE3" w:rsidRDefault="00430DE3">
      <w:pPr>
        <w:pStyle w:val="BodyText"/>
        <w:rPr>
          <w:b/>
        </w:rPr>
      </w:pPr>
    </w:p>
    <w:p w14:paraId="41FDB161" w14:textId="5A336AA9" w:rsidR="00430DE3" w:rsidRDefault="008F0850" w:rsidP="00340302">
      <w:pPr>
        <w:pStyle w:val="BodyText"/>
        <w:spacing w:before="162" w:line="415" w:lineRule="auto"/>
        <w:ind w:left="100" w:right="117" w:firstLine="455"/>
        <w:jc w:val="both"/>
      </w:pPr>
      <w:r>
        <w:rPr>
          <w:w w:val="105"/>
        </w:rPr>
        <w:t xml:space="preserve">Three </w:t>
      </w:r>
      <w:r>
        <w:rPr>
          <w:spacing w:val="-3"/>
          <w:w w:val="105"/>
        </w:rPr>
        <w:t xml:space="preserve">key </w:t>
      </w:r>
      <w:r>
        <w:rPr>
          <w:w w:val="105"/>
        </w:rPr>
        <w:t xml:space="preserve">aspects were important for the selection of individual fission prod- </w:t>
      </w:r>
      <w:proofErr w:type="spellStart"/>
      <w:r>
        <w:rPr>
          <w:w w:val="105"/>
        </w:rPr>
        <w:t>ucts</w:t>
      </w:r>
      <w:proofErr w:type="spellEnd"/>
      <w:r>
        <w:rPr>
          <w:w w:val="105"/>
        </w:rPr>
        <w:t xml:space="preserve"> for this </w:t>
      </w:r>
      <w:r>
        <w:rPr>
          <w:spacing w:val="-4"/>
          <w:w w:val="105"/>
        </w:rPr>
        <w:t xml:space="preserve">study. </w:t>
      </w:r>
      <w:r>
        <w:rPr>
          <w:w w:val="105"/>
        </w:rPr>
        <w:t xml:space="preserve">First, data must exist in order to estimate the fission product production. Second, the radioactive decay characteristics or radiochemical analysis techniques must exist to determine the relative production. A consideration for ra- </w:t>
      </w:r>
      <w:proofErr w:type="spellStart"/>
      <w:r>
        <w:rPr>
          <w:w w:val="105"/>
        </w:rPr>
        <w:t>diochemical</w:t>
      </w:r>
      <w:proofErr w:type="spellEnd"/>
      <w:r>
        <w:rPr>
          <w:spacing w:val="37"/>
          <w:w w:val="105"/>
        </w:rPr>
        <w:t xml:space="preserve"> </w:t>
      </w:r>
      <w:r>
        <w:rPr>
          <w:w w:val="105"/>
        </w:rPr>
        <w:lastRenderedPageBreak/>
        <w:t>analysis</w:t>
      </w:r>
      <w:r>
        <w:rPr>
          <w:spacing w:val="38"/>
          <w:w w:val="105"/>
        </w:rPr>
        <w:t xml:space="preserve"> </w:t>
      </w:r>
      <w:r>
        <w:rPr>
          <w:w w:val="105"/>
        </w:rPr>
        <w:t>is</w:t>
      </w:r>
      <w:r>
        <w:rPr>
          <w:spacing w:val="38"/>
          <w:w w:val="105"/>
        </w:rPr>
        <w:t xml:space="preserve"> </w:t>
      </w:r>
      <w:r>
        <w:rPr>
          <w:w w:val="105"/>
        </w:rPr>
        <w:t>that</w:t>
      </w:r>
      <w:r>
        <w:rPr>
          <w:spacing w:val="38"/>
          <w:w w:val="105"/>
        </w:rPr>
        <w:t xml:space="preserve"> </w:t>
      </w:r>
      <w:r>
        <w:rPr>
          <w:w w:val="105"/>
        </w:rPr>
        <w:t>all</w:t>
      </w:r>
      <w:r>
        <w:rPr>
          <w:spacing w:val="38"/>
          <w:w w:val="105"/>
        </w:rPr>
        <w:t xml:space="preserve"> </w:t>
      </w:r>
      <w:r>
        <w:rPr>
          <w:w w:val="105"/>
        </w:rPr>
        <w:t>of</w:t>
      </w:r>
      <w:r>
        <w:rPr>
          <w:spacing w:val="38"/>
          <w:w w:val="105"/>
        </w:rPr>
        <w:t xml:space="preserve"> </w:t>
      </w:r>
      <w:r>
        <w:rPr>
          <w:w w:val="105"/>
        </w:rPr>
        <w:t>the</w:t>
      </w:r>
      <w:r>
        <w:rPr>
          <w:spacing w:val="38"/>
          <w:w w:val="105"/>
        </w:rPr>
        <w:t xml:space="preserve"> </w:t>
      </w:r>
      <w:r>
        <w:rPr>
          <w:w w:val="105"/>
        </w:rPr>
        <w:t>gaseous</w:t>
      </w:r>
      <w:r>
        <w:rPr>
          <w:spacing w:val="38"/>
          <w:w w:val="105"/>
        </w:rPr>
        <w:t xml:space="preserve"> </w:t>
      </w:r>
      <w:r>
        <w:rPr>
          <w:w w:val="105"/>
        </w:rPr>
        <w:t>fission</w:t>
      </w:r>
      <w:r>
        <w:rPr>
          <w:spacing w:val="37"/>
          <w:w w:val="105"/>
        </w:rPr>
        <w:t xml:space="preserve"> </w:t>
      </w:r>
      <w:r>
        <w:rPr>
          <w:w w:val="105"/>
        </w:rPr>
        <w:t>products</w:t>
      </w:r>
      <w:r>
        <w:rPr>
          <w:spacing w:val="37"/>
          <w:w w:val="105"/>
        </w:rPr>
        <w:t xml:space="preserve"> </w:t>
      </w:r>
      <w:r>
        <w:rPr>
          <w:w w:val="105"/>
        </w:rPr>
        <w:t>will</w:t>
      </w:r>
      <w:r>
        <w:rPr>
          <w:spacing w:val="38"/>
          <w:w w:val="105"/>
        </w:rPr>
        <w:t xml:space="preserve"> </w:t>
      </w:r>
      <w:r>
        <w:rPr>
          <w:spacing w:val="3"/>
          <w:w w:val="105"/>
        </w:rPr>
        <w:t>be</w:t>
      </w:r>
      <w:r>
        <w:rPr>
          <w:spacing w:val="38"/>
          <w:w w:val="105"/>
        </w:rPr>
        <w:t xml:space="preserve"> </w:t>
      </w:r>
      <w:r>
        <w:rPr>
          <w:w w:val="105"/>
        </w:rPr>
        <w:t>lost</w:t>
      </w:r>
      <w:r>
        <w:rPr>
          <w:spacing w:val="37"/>
          <w:w w:val="105"/>
        </w:rPr>
        <w:t xml:space="preserve"> </w:t>
      </w:r>
      <w:r>
        <w:rPr>
          <w:w w:val="105"/>
        </w:rPr>
        <w:t>in</w:t>
      </w:r>
      <w:r>
        <w:rPr>
          <w:spacing w:val="38"/>
          <w:w w:val="105"/>
        </w:rPr>
        <w:t xml:space="preserve"> </w:t>
      </w:r>
      <w:r>
        <w:rPr>
          <w:w w:val="105"/>
        </w:rPr>
        <w:t>the</w:t>
      </w:r>
      <w:r w:rsidR="00340302">
        <w:rPr>
          <w:w w:val="105"/>
        </w:rPr>
        <w:t xml:space="preserve"> </w:t>
      </w:r>
      <w:r>
        <w:rPr>
          <w:w w:val="105"/>
        </w:rPr>
        <w:t>dissolution. Last, the fission products were selected to sample from key regions of the fission product distribution.</w:t>
      </w:r>
    </w:p>
    <w:p w14:paraId="3C8AB506" w14:textId="77777777" w:rsidR="00430DE3" w:rsidRDefault="008F0850">
      <w:pPr>
        <w:pStyle w:val="BodyText"/>
        <w:spacing w:before="8" w:line="412" w:lineRule="auto"/>
        <w:ind w:left="100" w:right="117" w:firstLine="456"/>
        <w:jc w:val="both"/>
      </w:pPr>
      <w:r>
        <w:rPr>
          <w:w w:val="105"/>
        </w:rPr>
        <w:t xml:space="preserve">The fission products yields were normalized to a single, peak fission product. Using relative activities and production </w:t>
      </w:r>
      <w:commentRangeStart w:id="534"/>
      <w:commentRangeStart w:id="535"/>
      <w:commentRangeStart w:id="536"/>
      <w:r>
        <w:rPr>
          <w:w w:val="105"/>
        </w:rPr>
        <w:t xml:space="preserve">can improve </w:t>
      </w:r>
      <w:commentRangeEnd w:id="534"/>
      <w:r w:rsidR="00340302">
        <w:rPr>
          <w:rStyle w:val="CommentReference"/>
        </w:rPr>
        <w:commentReference w:id="534"/>
      </w:r>
      <w:commentRangeEnd w:id="535"/>
      <w:r w:rsidR="00A62D94">
        <w:rPr>
          <w:rStyle w:val="CommentReference"/>
        </w:rPr>
        <w:commentReference w:id="535"/>
      </w:r>
      <w:commentRangeEnd w:id="536"/>
      <w:r w:rsidR="00A62D94">
        <w:rPr>
          <w:rStyle w:val="CommentReference"/>
        </w:rPr>
        <w:commentReference w:id="536"/>
      </w:r>
      <w:r>
        <w:rPr>
          <w:w w:val="105"/>
        </w:rPr>
        <w:t xml:space="preserve">the statistics of the experimental results and </w:t>
      </w:r>
      <w:r>
        <w:rPr>
          <w:spacing w:val="-3"/>
          <w:w w:val="105"/>
        </w:rPr>
        <w:t xml:space="preserve">remove </w:t>
      </w:r>
      <w:r>
        <w:rPr>
          <w:w w:val="105"/>
        </w:rPr>
        <w:t xml:space="preserve">some detection biasing. </w:t>
      </w:r>
      <w:r>
        <w:rPr>
          <w:spacing w:val="2"/>
          <w:w w:val="105"/>
          <w:position w:val="9"/>
          <w:sz w:val="16"/>
        </w:rPr>
        <w:t>95</w:t>
      </w:r>
      <w:proofErr w:type="spellStart"/>
      <w:r>
        <w:rPr>
          <w:spacing w:val="2"/>
          <w:w w:val="105"/>
        </w:rPr>
        <w:t>Zr</w:t>
      </w:r>
      <w:proofErr w:type="spellEnd"/>
      <w:r>
        <w:rPr>
          <w:spacing w:val="2"/>
          <w:w w:val="105"/>
        </w:rPr>
        <w:t xml:space="preserve"> </w:t>
      </w:r>
      <w:r>
        <w:rPr>
          <w:spacing w:val="-3"/>
          <w:w w:val="105"/>
        </w:rPr>
        <w:t xml:space="preserve">was </w:t>
      </w:r>
      <w:r>
        <w:rPr>
          <w:w w:val="105"/>
        </w:rPr>
        <w:t xml:space="preserve">chosen to compute the relative activities of the other fission products, and </w:t>
      </w:r>
      <w:r>
        <w:rPr>
          <w:spacing w:val="-4"/>
          <w:w w:val="105"/>
        </w:rPr>
        <w:t xml:space="preserve">Table </w:t>
      </w:r>
      <w:hyperlink w:anchor="_bookmark94" w:history="1">
        <w:r>
          <w:rPr>
            <w:w w:val="105"/>
          </w:rPr>
          <w:t>5</w:t>
        </w:r>
      </w:hyperlink>
      <w:r>
        <w:rPr>
          <w:w w:val="105"/>
        </w:rPr>
        <w:t xml:space="preserve"> outlines the fission products used for the experiment analysis. It is important to note that some isotopes </w:t>
      </w:r>
      <w:commentRangeStart w:id="537"/>
      <w:r>
        <w:rPr>
          <w:w w:val="105"/>
        </w:rPr>
        <w:t xml:space="preserve">will require </w:t>
      </w:r>
      <w:commentRangeEnd w:id="537"/>
      <w:r w:rsidR="00340302">
        <w:rPr>
          <w:rStyle w:val="CommentReference"/>
        </w:rPr>
        <w:commentReference w:id="537"/>
      </w:r>
      <w:r>
        <w:rPr>
          <w:w w:val="105"/>
        </w:rPr>
        <w:t>other</w:t>
      </w:r>
      <w:r>
        <w:rPr>
          <w:spacing w:val="-11"/>
          <w:w w:val="105"/>
        </w:rPr>
        <w:t xml:space="preserve"> </w:t>
      </w:r>
      <w:r>
        <w:rPr>
          <w:w w:val="105"/>
        </w:rPr>
        <w:t>forms</w:t>
      </w:r>
      <w:r>
        <w:rPr>
          <w:spacing w:val="-10"/>
          <w:w w:val="105"/>
        </w:rPr>
        <w:t xml:space="preserve"> </w:t>
      </w:r>
      <w:r>
        <w:rPr>
          <w:w w:val="105"/>
        </w:rPr>
        <w:t>of</w:t>
      </w:r>
      <w:r>
        <w:rPr>
          <w:spacing w:val="-11"/>
          <w:w w:val="105"/>
        </w:rPr>
        <w:t xml:space="preserve"> </w:t>
      </w:r>
      <w:r>
        <w:rPr>
          <w:w w:val="105"/>
        </w:rPr>
        <w:t>detection</w:t>
      </w:r>
      <w:r>
        <w:rPr>
          <w:spacing w:val="-11"/>
          <w:w w:val="105"/>
        </w:rPr>
        <w:t xml:space="preserve"> </w:t>
      </w:r>
      <w:r>
        <w:rPr>
          <w:w w:val="105"/>
        </w:rPr>
        <w:t>such</w:t>
      </w:r>
      <w:r>
        <w:rPr>
          <w:spacing w:val="-11"/>
          <w:w w:val="105"/>
        </w:rPr>
        <w:t xml:space="preserve"> </w:t>
      </w:r>
      <w:r>
        <w:rPr>
          <w:w w:val="105"/>
        </w:rPr>
        <w:t>as</w:t>
      </w:r>
      <w:r>
        <w:rPr>
          <w:spacing w:val="-10"/>
          <w:w w:val="105"/>
        </w:rPr>
        <w:t xml:space="preserve"> </w:t>
      </w:r>
      <w:r>
        <w:rPr>
          <w:w w:val="105"/>
        </w:rPr>
        <w:t>beta</w:t>
      </w:r>
      <w:r>
        <w:rPr>
          <w:spacing w:val="-10"/>
          <w:w w:val="105"/>
        </w:rPr>
        <w:t xml:space="preserve"> </w:t>
      </w:r>
      <w:r>
        <w:rPr>
          <w:w w:val="105"/>
        </w:rPr>
        <w:t>spectroscopy</w:t>
      </w:r>
      <w:r>
        <w:rPr>
          <w:spacing w:val="-11"/>
          <w:w w:val="105"/>
        </w:rPr>
        <w:t xml:space="preserve"> </w:t>
      </w:r>
      <w:r>
        <w:rPr>
          <w:w w:val="105"/>
        </w:rPr>
        <w:t>or</w:t>
      </w:r>
      <w:r>
        <w:rPr>
          <w:spacing w:val="-11"/>
          <w:w w:val="105"/>
        </w:rPr>
        <w:t xml:space="preserve"> </w:t>
      </w:r>
      <w:r>
        <w:rPr>
          <w:spacing w:val="-3"/>
          <w:w w:val="105"/>
        </w:rPr>
        <w:t>low</w:t>
      </w:r>
      <w:r>
        <w:rPr>
          <w:spacing w:val="-11"/>
          <w:w w:val="105"/>
        </w:rPr>
        <w:t xml:space="preserve"> </w:t>
      </w:r>
      <w:r>
        <w:rPr>
          <w:w w:val="105"/>
        </w:rPr>
        <w:t>energy</w:t>
      </w:r>
      <w:r>
        <w:rPr>
          <w:spacing w:val="-10"/>
          <w:w w:val="105"/>
        </w:rPr>
        <w:t xml:space="preserve"> </w:t>
      </w:r>
      <w:r>
        <w:rPr>
          <w:w w:val="105"/>
        </w:rPr>
        <w:t>photon</w:t>
      </w:r>
      <w:r>
        <w:rPr>
          <w:spacing w:val="-11"/>
          <w:w w:val="105"/>
        </w:rPr>
        <w:t xml:space="preserve"> </w:t>
      </w:r>
      <w:r>
        <w:rPr>
          <w:w w:val="105"/>
        </w:rPr>
        <w:t xml:space="preserve">spectroscopy, not through gamma-ray spectroscopy using a high purity </w:t>
      </w:r>
      <w:proofErr w:type="gramStart"/>
      <w:r>
        <w:rPr>
          <w:w w:val="105"/>
        </w:rPr>
        <w:t>germanium</w:t>
      </w:r>
      <w:r w:rsidR="00DB52C2">
        <w:rPr>
          <w:w w:val="105"/>
        </w:rPr>
        <w:t xml:space="preserve"> </w:t>
      </w:r>
      <w:r>
        <w:rPr>
          <w:spacing w:val="43"/>
          <w:w w:val="105"/>
        </w:rPr>
        <w:t xml:space="preserve"> </w:t>
      </w:r>
      <w:r>
        <w:rPr>
          <w:w w:val="105"/>
        </w:rPr>
        <w:t>detector</w:t>
      </w:r>
      <w:proofErr w:type="gramEnd"/>
      <w:r>
        <w:rPr>
          <w:w w:val="105"/>
        </w:rPr>
        <w:t>.</w:t>
      </w:r>
    </w:p>
    <w:p w14:paraId="304F7867" w14:textId="77777777" w:rsidR="00430DE3" w:rsidRDefault="00430DE3">
      <w:pPr>
        <w:pStyle w:val="BodyText"/>
        <w:rPr>
          <w:sz w:val="30"/>
        </w:rPr>
      </w:pPr>
    </w:p>
    <w:p w14:paraId="73CADD5C" w14:textId="77777777" w:rsidR="00430DE3" w:rsidRDefault="008F0850">
      <w:pPr>
        <w:pStyle w:val="Heading2"/>
        <w:numPr>
          <w:ilvl w:val="2"/>
          <w:numId w:val="9"/>
        </w:numPr>
        <w:tabs>
          <w:tab w:val="left" w:pos="1273"/>
          <w:tab w:val="left" w:pos="1274"/>
        </w:tabs>
      </w:pPr>
      <w:bookmarkStart w:id="538" w:name="_bookmark93"/>
      <w:bookmarkEnd w:id="538"/>
      <w:r>
        <w:rPr>
          <w:w w:val="115"/>
        </w:rPr>
        <w:t>GEF</w:t>
      </w:r>
    </w:p>
    <w:p w14:paraId="489AF960" w14:textId="77777777" w:rsidR="00430DE3" w:rsidRDefault="00430DE3">
      <w:pPr>
        <w:pStyle w:val="BodyText"/>
        <w:spacing w:before="11"/>
        <w:rPr>
          <w:b/>
          <w:sz w:val="30"/>
        </w:rPr>
      </w:pPr>
    </w:p>
    <w:p w14:paraId="7C5DA187" w14:textId="6353C60A" w:rsidR="00430DE3" w:rsidRDefault="008F0850">
      <w:pPr>
        <w:pStyle w:val="BodyText"/>
        <w:spacing w:line="415" w:lineRule="auto"/>
        <w:ind w:left="100" w:right="117" w:firstLine="351"/>
        <w:jc w:val="both"/>
      </w:pPr>
      <w:r>
        <w:rPr>
          <w:w w:val="105"/>
        </w:rPr>
        <w:t xml:space="preserve">GEF utilizes a combination of Monte Carlo, </w:t>
      </w:r>
      <w:r>
        <w:rPr>
          <w:spacing w:val="-3"/>
          <w:w w:val="105"/>
        </w:rPr>
        <w:t xml:space="preserve">theory, </w:t>
      </w:r>
      <w:r>
        <w:rPr>
          <w:w w:val="105"/>
        </w:rPr>
        <w:t>and experimental data to determine fission observables, such as fission products [</w:t>
      </w:r>
      <w:hyperlink w:anchor="_bookmark167" w:history="1">
        <w:r>
          <w:rPr>
            <w:w w:val="105"/>
          </w:rPr>
          <w:t>34</w:t>
        </w:r>
      </w:hyperlink>
      <w:r>
        <w:rPr>
          <w:w w:val="105"/>
        </w:rPr>
        <w:t>].</w:t>
      </w:r>
      <w:r w:rsidR="00DB52C2">
        <w:rPr>
          <w:w w:val="105"/>
        </w:rPr>
        <w:t xml:space="preserve"> </w:t>
      </w:r>
      <w:r>
        <w:rPr>
          <w:w w:val="105"/>
        </w:rPr>
        <w:t xml:space="preserve">GEF is applicable </w:t>
      </w:r>
      <w:r>
        <w:rPr>
          <w:spacing w:val="-4"/>
          <w:w w:val="105"/>
        </w:rPr>
        <w:t>over</w:t>
      </w:r>
      <w:r w:rsidR="00DB52C2">
        <w:rPr>
          <w:spacing w:val="-4"/>
          <w:w w:val="105"/>
        </w:rPr>
        <w:t xml:space="preserve"> </w:t>
      </w:r>
      <w:r>
        <w:rPr>
          <w:w w:val="105"/>
        </w:rPr>
        <w:t xml:space="preserve">a wide array of </w:t>
      </w:r>
      <w:proofErr w:type="spellStart"/>
      <w:r>
        <w:rPr>
          <w:w w:val="105"/>
        </w:rPr>
        <w:t>fissioning</w:t>
      </w:r>
      <w:proofErr w:type="spellEnd"/>
      <w:r>
        <w:rPr>
          <w:w w:val="105"/>
        </w:rPr>
        <w:t xml:space="preserve"> systems including isotopes with a</w:t>
      </w:r>
      <w:ins w:id="539" w:author="Bucy, Anna M Ctr USAF AETC AFIT/ENP" w:date="2019-01-08T16:48:00Z">
        <w:r w:rsidR="00340302">
          <w:rPr>
            <w:w w:val="105"/>
          </w:rPr>
          <w:t>n</w:t>
        </w:r>
      </w:ins>
      <w:r>
        <w:rPr>
          <w:w w:val="105"/>
        </w:rPr>
        <w:t xml:space="preserve"> atomic number from 80 to 112 [</w:t>
      </w:r>
      <w:hyperlink w:anchor="_bookmark220" w:history="1">
        <w:r>
          <w:rPr>
            <w:w w:val="105"/>
          </w:rPr>
          <w:t>87</w:t>
        </w:r>
      </w:hyperlink>
      <w:r>
        <w:rPr>
          <w:w w:val="105"/>
        </w:rPr>
        <w:t xml:space="preserve">]. The underlying model has been shown to </w:t>
      </w:r>
      <w:r>
        <w:rPr>
          <w:spacing w:val="-4"/>
          <w:w w:val="105"/>
        </w:rPr>
        <w:t xml:space="preserve">have </w:t>
      </w:r>
      <w:r>
        <w:rPr>
          <w:spacing w:val="3"/>
          <w:w w:val="105"/>
        </w:rPr>
        <w:t xml:space="preserve">good </w:t>
      </w:r>
      <w:r>
        <w:rPr>
          <w:w w:val="105"/>
        </w:rPr>
        <w:t xml:space="preserve">predictive power, albeit with relatively large uncertainties, using potential energy surfaces of the fission barrier of the </w:t>
      </w:r>
      <w:proofErr w:type="spellStart"/>
      <w:r>
        <w:rPr>
          <w:w w:val="105"/>
        </w:rPr>
        <w:t>fissioning</w:t>
      </w:r>
      <w:proofErr w:type="spellEnd"/>
      <w:r>
        <w:rPr>
          <w:w w:val="105"/>
        </w:rPr>
        <w:t xml:space="preserve"> system, </w:t>
      </w:r>
      <w:r>
        <w:rPr>
          <w:spacing w:val="-3"/>
          <w:w w:val="105"/>
        </w:rPr>
        <w:t xml:space="preserve">theory, </w:t>
      </w:r>
      <w:r>
        <w:rPr>
          <w:w w:val="105"/>
        </w:rPr>
        <w:t xml:space="preserve">and adjustments based on empirical param- </w:t>
      </w:r>
      <w:proofErr w:type="spellStart"/>
      <w:r>
        <w:rPr>
          <w:w w:val="105"/>
        </w:rPr>
        <w:t>eters</w:t>
      </w:r>
      <w:proofErr w:type="spellEnd"/>
      <w:r>
        <w:rPr>
          <w:w w:val="105"/>
        </w:rPr>
        <w:t xml:space="preserve"> [</w:t>
      </w:r>
      <w:hyperlink w:anchor="_bookmark176" w:history="1">
        <w:r>
          <w:rPr>
            <w:w w:val="105"/>
          </w:rPr>
          <w:t>43</w:t>
        </w:r>
      </w:hyperlink>
      <w:r>
        <w:rPr>
          <w:w w:val="105"/>
        </w:rPr>
        <w:t xml:space="preserve">]. GEF incorporates covariance information, multi-chance fission, and many other unique capabilities. Depending on the </w:t>
      </w:r>
      <w:proofErr w:type="spellStart"/>
      <w:r>
        <w:rPr>
          <w:w w:val="105"/>
        </w:rPr>
        <w:t>fissioning</w:t>
      </w:r>
      <w:proofErr w:type="spellEnd"/>
      <w:r>
        <w:rPr>
          <w:w w:val="105"/>
        </w:rPr>
        <w:t xml:space="preserve"> system, there are </w:t>
      </w:r>
      <w:proofErr w:type="spellStart"/>
      <w:r>
        <w:rPr>
          <w:w w:val="105"/>
        </w:rPr>
        <w:t>approxi</w:t>
      </w:r>
      <w:proofErr w:type="spellEnd"/>
      <w:r>
        <w:rPr>
          <w:w w:val="105"/>
        </w:rPr>
        <w:t xml:space="preserve">- </w:t>
      </w:r>
      <w:proofErr w:type="spellStart"/>
      <w:r>
        <w:rPr>
          <w:w w:val="105"/>
        </w:rPr>
        <w:t>mately</w:t>
      </w:r>
      <w:proofErr w:type="spellEnd"/>
      <w:r>
        <w:rPr>
          <w:spacing w:val="21"/>
          <w:w w:val="105"/>
        </w:rPr>
        <w:t xml:space="preserve"> </w:t>
      </w:r>
      <w:r>
        <w:rPr>
          <w:w w:val="105"/>
        </w:rPr>
        <w:t>50</w:t>
      </w:r>
      <w:r>
        <w:rPr>
          <w:spacing w:val="22"/>
          <w:w w:val="105"/>
        </w:rPr>
        <w:t xml:space="preserve"> </w:t>
      </w:r>
      <w:r>
        <w:rPr>
          <w:w w:val="105"/>
        </w:rPr>
        <w:t>parameters</w:t>
      </w:r>
      <w:r>
        <w:rPr>
          <w:spacing w:val="21"/>
          <w:w w:val="105"/>
        </w:rPr>
        <w:t xml:space="preserve"> </w:t>
      </w:r>
      <w:r>
        <w:rPr>
          <w:w w:val="105"/>
        </w:rPr>
        <w:t>that</w:t>
      </w:r>
      <w:r>
        <w:rPr>
          <w:spacing w:val="22"/>
          <w:w w:val="105"/>
        </w:rPr>
        <w:t xml:space="preserve"> </w:t>
      </w:r>
      <w:r>
        <w:rPr>
          <w:spacing w:val="-4"/>
          <w:w w:val="105"/>
        </w:rPr>
        <w:t>have</w:t>
      </w:r>
      <w:r>
        <w:rPr>
          <w:spacing w:val="22"/>
          <w:w w:val="105"/>
        </w:rPr>
        <w:t xml:space="preserve"> </w:t>
      </w:r>
      <w:r>
        <w:rPr>
          <w:w w:val="105"/>
        </w:rPr>
        <w:t>been</w:t>
      </w:r>
      <w:r>
        <w:rPr>
          <w:spacing w:val="22"/>
          <w:w w:val="105"/>
        </w:rPr>
        <w:t xml:space="preserve"> </w:t>
      </w:r>
      <w:r>
        <w:rPr>
          <w:w w:val="105"/>
        </w:rPr>
        <w:t>fit</w:t>
      </w:r>
      <w:r>
        <w:rPr>
          <w:spacing w:val="22"/>
          <w:w w:val="105"/>
        </w:rPr>
        <w:t xml:space="preserve"> </w:t>
      </w:r>
      <w:r>
        <w:rPr>
          <w:w w:val="105"/>
        </w:rPr>
        <w:t>to</w:t>
      </w:r>
      <w:r>
        <w:rPr>
          <w:spacing w:val="22"/>
          <w:w w:val="105"/>
        </w:rPr>
        <w:t xml:space="preserve"> </w:t>
      </w:r>
      <w:r>
        <w:rPr>
          <w:w w:val="105"/>
        </w:rPr>
        <w:t>align</w:t>
      </w:r>
      <w:r>
        <w:rPr>
          <w:spacing w:val="22"/>
          <w:w w:val="105"/>
        </w:rPr>
        <w:t xml:space="preserve"> </w:t>
      </w:r>
      <w:r>
        <w:rPr>
          <w:w w:val="105"/>
        </w:rPr>
        <w:t>with</w:t>
      </w:r>
      <w:r>
        <w:rPr>
          <w:spacing w:val="22"/>
          <w:w w:val="105"/>
        </w:rPr>
        <w:t xml:space="preserve"> </w:t>
      </w:r>
      <w:r>
        <w:rPr>
          <w:w w:val="105"/>
        </w:rPr>
        <w:t>experimental</w:t>
      </w:r>
      <w:r>
        <w:rPr>
          <w:spacing w:val="22"/>
          <w:w w:val="105"/>
        </w:rPr>
        <w:t xml:space="preserve"> </w:t>
      </w:r>
      <w:r>
        <w:rPr>
          <w:w w:val="105"/>
        </w:rPr>
        <w:t>results.</w:t>
      </w:r>
    </w:p>
    <w:p w14:paraId="2F0AA717" w14:textId="1FE168AB" w:rsidR="00430DE3" w:rsidRDefault="008F0850">
      <w:pPr>
        <w:pStyle w:val="BodyText"/>
        <w:spacing w:before="8" w:line="412" w:lineRule="auto"/>
        <w:ind w:left="100" w:right="117" w:firstLine="351"/>
        <w:jc w:val="both"/>
      </w:pPr>
      <w:r>
        <w:rPr>
          <w:w w:val="105"/>
        </w:rPr>
        <w:t xml:space="preserve">The </w:t>
      </w:r>
      <w:r>
        <w:rPr>
          <w:spacing w:val="-3"/>
          <w:w w:val="105"/>
        </w:rPr>
        <w:t xml:space="preserve">values </w:t>
      </w:r>
      <w:r>
        <w:rPr>
          <w:w w:val="105"/>
        </w:rPr>
        <w:t xml:space="preserve">for the chain yield distribution calculated </w:t>
      </w:r>
      <w:r>
        <w:rPr>
          <w:spacing w:val="-4"/>
          <w:w w:val="105"/>
        </w:rPr>
        <w:t xml:space="preserve">by </w:t>
      </w:r>
      <w:r>
        <w:rPr>
          <w:w w:val="105"/>
        </w:rPr>
        <w:t>GEF were determined</w:t>
      </w:r>
      <w:r>
        <w:rPr>
          <w:spacing w:val="-19"/>
          <w:w w:val="105"/>
        </w:rPr>
        <w:t xml:space="preserve"> </w:t>
      </w:r>
      <w:proofErr w:type="spellStart"/>
      <w:r>
        <w:rPr>
          <w:w w:val="105"/>
        </w:rPr>
        <w:t>uti</w:t>
      </w:r>
      <w:proofErr w:type="spellEnd"/>
      <w:r>
        <w:rPr>
          <w:w w:val="105"/>
        </w:rPr>
        <w:t xml:space="preserve">- </w:t>
      </w:r>
      <w:proofErr w:type="spellStart"/>
      <w:r>
        <w:rPr>
          <w:w w:val="105"/>
        </w:rPr>
        <w:t>lizing</w:t>
      </w:r>
      <w:proofErr w:type="spellEnd"/>
      <w:r>
        <w:rPr>
          <w:w w:val="105"/>
        </w:rPr>
        <w:t xml:space="preserve"> separate calculations for each energy group defined </w:t>
      </w:r>
      <w:r>
        <w:rPr>
          <w:spacing w:val="-4"/>
          <w:w w:val="105"/>
        </w:rPr>
        <w:t xml:space="preserve">by </w:t>
      </w:r>
      <w:r>
        <w:rPr>
          <w:w w:val="105"/>
        </w:rPr>
        <w:t xml:space="preserve">the midpoint bin energy of the </w:t>
      </w:r>
      <w:proofErr w:type="spellStart"/>
      <w:r>
        <w:rPr>
          <w:w w:val="105"/>
        </w:rPr>
        <w:t>fissioning</w:t>
      </w:r>
      <w:proofErr w:type="spellEnd"/>
      <w:r>
        <w:rPr>
          <w:w w:val="105"/>
        </w:rPr>
        <w:t xml:space="preserve"> system, </w:t>
      </w:r>
      <w:r>
        <w:rPr>
          <w:spacing w:val="2"/>
          <w:w w:val="105"/>
          <w:position w:val="9"/>
          <w:sz w:val="16"/>
        </w:rPr>
        <w:t>236</w:t>
      </w:r>
      <w:r>
        <w:rPr>
          <w:spacing w:val="2"/>
          <w:w w:val="105"/>
        </w:rPr>
        <w:t xml:space="preserve">U </w:t>
      </w:r>
      <w:r>
        <w:rPr>
          <w:w w:val="105"/>
        </w:rPr>
        <w:t>for neutron</w:t>
      </w:r>
      <w:ins w:id="540" w:author="Bucy, Anna M Ctr USAF AETC AFIT/ENP" w:date="2019-01-08T16:49:00Z">
        <w:r w:rsidR="00340302">
          <w:rPr>
            <w:w w:val="105"/>
          </w:rPr>
          <w:t>-</w:t>
        </w:r>
      </w:ins>
      <w:del w:id="541" w:author="Bucy, Anna M Ctr USAF AETC AFIT/ENP" w:date="2019-01-08T16:49:00Z">
        <w:r w:rsidDel="00340302">
          <w:rPr>
            <w:w w:val="105"/>
          </w:rPr>
          <w:delText xml:space="preserve"> </w:delText>
        </w:r>
      </w:del>
      <w:r>
        <w:rPr>
          <w:w w:val="105"/>
        </w:rPr>
        <w:t xml:space="preserve">induced </w:t>
      </w:r>
      <w:r>
        <w:rPr>
          <w:spacing w:val="2"/>
          <w:w w:val="105"/>
          <w:position w:val="9"/>
          <w:sz w:val="16"/>
        </w:rPr>
        <w:t>235</w:t>
      </w:r>
      <w:r>
        <w:rPr>
          <w:spacing w:val="2"/>
          <w:w w:val="105"/>
        </w:rPr>
        <w:t xml:space="preserve">U </w:t>
      </w:r>
      <w:r>
        <w:rPr>
          <w:w w:val="105"/>
        </w:rPr>
        <w:t xml:space="preserve">fission. The uncertainty </w:t>
      </w:r>
      <w:r>
        <w:rPr>
          <w:spacing w:val="-3"/>
          <w:w w:val="105"/>
        </w:rPr>
        <w:t xml:space="preserve">was </w:t>
      </w:r>
      <w:r>
        <w:rPr>
          <w:w w:val="105"/>
        </w:rPr>
        <w:t xml:space="preserve">determined using a combination of the GEF Monte Carlo statistical and systematic uncertainty and the systematic uncertainty from the </w:t>
      </w:r>
      <w:proofErr w:type="gramStart"/>
      <w:r>
        <w:rPr>
          <w:w w:val="105"/>
        </w:rPr>
        <w:t>Sampler</w:t>
      </w:r>
      <w:r w:rsidR="00DB52C2">
        <w:rPr>
          <w:w w:val="105"/>
        </w:rPr>
        <w:t xml:space="preserve">  </w:t>
      </w:r>
      <w:r>
        <w:rPr>
          <w:w w:val="105"/>
        </w:rPr>
        <w:t>results</w:t>
      </w:r>
      <w:proofErr w:type="gramEnd"/>
      <w:r>
        <w:rPr>
          <w:w w:val="105"/>
        </w:rPr>
        <w:t>.</w:t>
      </w:r>
    </w:p>
    <w:p w14:paraId="46B8D853" w14:textId="77777777" w:rsidR="00430DE3" w:rsidRDefault="00430DE3">
      <w:pPr>
        <w:spacing w:line="412" w:lineRule="auto"/>
        <w:jc w:val="both"/>
        <w:sectPr w:rsidR="00430DE3">
          <w:pgSz w:w="12240" w:h="15840"/>
          <w:pgMar w:top="1420" w:right="1680" w:bottom="1380" w:left="1700" w:header="0" w:footer="1182" w:gutter="0"/>
          <w:cols w:space="720"/>
        </w:sectPr>
      </w:pPr>
    </w:p>
    <w:p w14:paraId="3C4FC01E" w14:textId="77777777" w:rsidR="00430DE3" w:rsidRDefault="008F0850">
      <w:pPr>
        <w:spacing w:before="40"/>
        <w:ind w:left="952"/>
        <w:rPr>
          <w:b/>
          <w:sz w:val="20"/>
        </w:rPr>
      </w:pPr>
      <w:bookmarkStart w:id="542" w:name="_bookmark94"/>
      <w:bookmarkEnd w:id="542"/>
      <w:r>
        <w:rPr>
          <w:b/>
          <w:w w:val="115"/>
          <w:sz w:val="20"/>
        </w:rPr>
        <w:lastRenderedPageBreak/>
        <w:t>Table</w:t>
      </w:r>
      <w:r w:rsidR="00DB52C2">
        <w:rPr>
          <w:b/>
          <w:w w:val="115"/>
          <w:sz w:val="20"/>
        </w:rPr>
        <w:t xml:space="preserve"> </w:t>
      </w:r>
      <w:r>
        <w:rPr>
          <w:b/>
          <w:w w:val="115"/>
          <w:sz w:val="20"/>
        </w:rPr>
        <w:t>5.</w:t>
      </w:r>
      <w:r w:rsidR="00DB52C2">
        <w:rPr>
          <w:b/>
          <w:w w:val="115"/>
          <w:sz w:val="20"/>
        </w:rPr>
        <w:t xml:space="preserve"> </w:t>
      </w:r>
      <w:r>
        <w:rPr>
          <w:b/>
          <w:w w:val="115"/>
          <w:sz w:val="20"/>
        </w:rPr>
        <w:t xml:space="preserve">Selected fission products for analysis of the </w:t>
      </w:r>
      <w:proofErr w:type="gramStart"/>
      <w:r>
        <w:rPr>
          <w:b/>
          <w:w w:val="115"/>
          <w:sz w:val="20"/>
        </w:rPr>
        <w:t>NIF</w:t>
      </w:r>
      <w:r w:rsidR="00DB52C2">
        <w:rPr>
          <w:b/>
          <w:w w:val="115"/>
          <w:sz w:val="20"/>
        </w:rPr>
        <w:t xml:space="preserve"> </w:t>
      </w:r>
      <w:r>
        <w:rPr>
          <w:b/>
          <w:w w:val="115"/>
          <w:sz w:val="20"/>
        </w:rPr>
        <w:t xml:space="preserve"> experiment</w:t>
      </w:r>
      <w:proofErr w:type="gramEnd"/>
    </w:p>
    <w:p w14:paraId="5A8A222D" w14:textId="77777777" w:rsidR="00430DE3" w:rsidRDefault="00430DE3">
      <w:pPr>
        <w:pStyle w:val="BodyText"/>
        <w:spacing w:before="8"/>
        <w:rPr>
          <w:b/>
          <w:sz w:val="19"/>
        </w:rPr>
      </w:pPr>
    </w:p>
    <w:tbl>
      <w:tblPr>
        <w:tblW w:w="0" w:type="auto"/>
        <w:tblInd w:w="532"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758"/>
        <w:gridCol w:w="1057"/>
        <w:gridCol w:w="1674"/>
        <w:gridCol w:w="1708"/>
        <w:gridCol w:w="1362"/>
        <w:gridCol w:w="1207"/>
      </w:tblGrid>
      <w:tr w:rsidR="00430DE3" w14:paraId="7359CB26" w14:textId="77777777">
        <w:trPr>
          <w:trHeight w:hRule="exact" w:val="347"/>
        </w:trPr>
        <w:tc>
          <w:tcPr>
            <w:tcW w:w="758" w:type="dxa"/>
          </w:tcPr>
          <w:p w14:paraId="004E0C0B" w14:textId="77777777" w:rsidR="00430DE3" w:rsidRDefault="008F0850">
            <w:pPr>
              <w:pStyle w:val="TableParagraph"/>
              <w:ind w:left="0"/>
              <w:rPr>
                <w:b/>
                <w:sz w:val="24"/>
              </w:rPr>
            </w:pPr>
            <w:r>
              <w:rPr>
                <w:b/>
                <w:w w:val="117"/>
                <w:sz w:val="24"/>
              </w:rPr>
              <w:t>A</w:t>
            </w:r>
          </w:p>
        </w:tc>
        <w:tc>
          <w:tcPr>
            <w:tcW w:w="1057" w:type="dxa"/>
          </w:tcPr>
          <w:p w14:paraId="4D30A07E" w14:textId="77777777" w:rsidR="00430DE3" w:rsidRDefault="008F0850">
            <w:pPr>
              <w:pStyle w:val="TableParagraph"/>
              <w:ind w:left="189" w:right="189"/>
              <w:rPr>
                <w:b/>
                <w:sz w:val="24"/>
              </w:rPr>
            </w:pPr>
            <w:r>
              <w:rPr>
                <w:b/>
                <w:w w:val="120"/>
                <w:sz w:val="24"/>
              </w:rPr>
              <w:t>FP</w:t>
            </w:r>
          </w:p>
        </w:tc>
        <w:tc>
          <w:tcPr>
            <w:tcW w:w="1674" w:type="dxa"/>
          </w:tcPr>
          <w:p w14:paraId="5D89D8D7" w14:textId="77777777" w:rsidR="00430DE3" w:rsidRDefault="008F0850">
            <w:pPr>
              <w:pStyle w:val="TableParagraph"/>
              <w:ind w:left="324"/>
              <w:jc w:val="left"/>
              <w:rPr>
                <w:b/>
                <w:sz w:val="24"/>
              </w:rPr>
            </w:pPr>
            <w:r>
              <w:rPr>
                <w:b/>
                <w:w w:val="110"/>
                <w:sz w:val="24"/>
              </w:rPr>
              <w:t>Location</w:t>
            </w:r>
          </w:p>
        </w:tc>
        <w:tc>
          <w:tcPr>
            <w:tcW w:w="1708" w:type="dxa"/>
          </w:tcPr>
          <w:p w14:paraId="0C509AE2" w14:textId="77777777" w:rsidR="00430DE3" w:rsidRDefault="008F0850">
            <w:pPr>
              <w:pStyle w:val="TableParagraph"/>
              <w:spacing w:before="25"/>
              <w:ind w:left="570" w:right="578"/>
              <w:rPr>
                <w:rFonts w:ascii="Cambria"/>
                <w:b/>
                <w:sz w:val="16"/>
              </w:rPr>
            </w:pPr>
            <w:r>
              <w:rPr>
                <w:b/>
                <w:w w:val="130"/>
                <w:position w:val="4"/>
                <w:sz w:val="24"/>
              </w:rPr>
              <w:t>T</w:t>
            </w:r>
            <w:r>
              <w:rPr>
                <w:rFonts w:ascii="Cambria"/>
                <w:b/>
                <w:w w:val="130"/>
                <w:sz w:val="16"/>
              </w:rPr>
              <w:t>1</w:t>
            </w:r>
            <w:r>
              <w:rPr>
                <w:rFonts w:ascii="Arial"/>
                <w:i/>
                <w:w w:val="130"/>
                <w:sz w:val="16"/>
              </w:rPr>
              <w:t>/</w:t>
            </w:r>
            <w:r>
              <w:rPr>
                <w:rFonts w:ascii="Cambria"/>
                <w:b/>
                <w:w w:val="130"/>
                <w:sz w:val="16"/>
              </w:rPr>
              <w:t>2</w:t>
            </w:r>
          </w:p>
        </w:tc>
        <w:tc>
          <w:tcPr>
            <w:tcW w:w="1362" w:type="dxa"/>
          </w:tcPr>
          <w:p w14:paraId="0B527D5D" w14:textId="77777777" w:rsidR="00430DE3" w:rsidRDefault="008F0850">
            <w:pPr>
              <w:pStyle w:val="TableParagraph"/>
              <w:ind w:left="183" w:right="183"/>
              <w:rPr>
                <w:sz w:val="24"/>
              </w:rPr>
            </w:pPr>
            <w:r>
              <w:rPr>
                <w:b/>
                <w:w w:val="105"/>
                <w:sz w:val="24"/>
              </w:rPr>
              <w:t>E</w:t>
            </w:r>
            <w:r>
              <w:rPr>
                <w:rFonts w:ascii="Arial" w:hAnsi="Arial"/>
                <w:i/>
                <w:w w:val="105"/>
                <w:position w:val="-3"/>
                <w:sz w:val="16"/>
              </w:rPr>
              <w:t>γ</w:t>
            </w:r>
            <w:r w:rsidR="00DB52C2">
              <w:rPr>
                <w:rFonts w:ascii="Arial" w:hAnsi="Arial"/>
                <w:i/>
                <w:w w:val="105"/>
                <w:position w:val="-3"/>
                <w:sz w:val="16"/>
              </w:rPr>
              <w:t xml:space="preserve"> </w:t>
            </w:r>
            <w:r>
              <w:rPr>
                <w:w w:val="105"/>
                <w:sz w:val="24"/>
              </w:rPr>
              <w:t>[</w:t>
            </w:r>
            <w:r>
              <w:rPr>
                <w:b/>
                <w:w w:val="105"/>
                <w:sz w:val="24"/>
              </w:rPr>
              <w:t>keV</w:t>
            </w:r>
            <w:r>
              <w:rPr>
                <w:w w:val="105"/>
                <w:sz w:val="24"/>
              </w:rPr>
              <w:t>]</w:t>
            </w:r>
          </w:p>
        </w:tc>
        <w:tc>
          <w:tcPr>
            <w:tcW w:w="1207" w:type="dxa"/>
          </w:tcPr>
          <w:p w14:paraId="76A0012B" w14:textId="77777777" w:rsidR="00430DE3" w:rsidRDefault="008F0850">
            <w:pPr>
              <w:pStyle w:val="TableParagraph"/>
              <w:ind w:left="189" w:right="189"/>
              <w:rPr>
                <w:b/>
                <w:sz w:val="24"/>
              </w:rPr>
            </w:pPr>
            <w:r>
              <w:rPr>
                <w:b/>
                <w:w w:val="105"/>
                <w:sz w:val="24"/>
              </w:rPr>
              <w:t>BR</w:t>
            </w:r>
            <w:r>
              <w:rPr>
                <w:rFonts w:ascii="Arial" w:hAnsi="Arial"/>
                <w:i/>
                <w:w w:val="105"/>
                <w:position w:val="-3"/>
                <w:sz w:val="16"/>
              </w:rPr>
              <w:t>γ</w:t>
            </w:r>
            <w:r w:rsidR="00DB52C2">
              <w:rPr>
                <w:rFonts w:ascii="Arial" w:hAnsi="Arial"/>
                <w:i/>
                <w:w w:val="105"/>
                <w:position w:val="-3"/>
                <w:sz w:val="16"/>
              </w:rPr>
              <w:t xml:space="preserve"> </w:t>
            </w:r>
            <w:r>
              <w:rPr>
                <w:b/>
                <w:w w:val="105"/>
                <w:sz w:val="24"/>
              </w:rPr>
              <w:t>%</w:t>
            </w:r>
          </w:p>
        </w:tc>
      </w:tr>
      <w:tr w:rsidR="00430DE3" w14:paraId="1C30EBC6" w14:textId="77777777">
        <w:trPr>
          <w:trHeight w:hRule="exact" w:val="347"/>
        </w:trPr>
        <w:tc>
          <w:tcPr>
            <w:tcW w:w="758" w:type="dxa"/>
          </w:tcPr>
          <w:p w14:paraId="56D36CCF" w14:textId="77777777" w:rsidR="00430DE3" w:rsidRDefault="008F0850">
            <w:pPr>
              <w:pStyle w:val="TableParagraph"/>
              <w:ind w:left="174" w:right="174"/>
              <w:rPr>
                <w:sz w:val="24"/>
              </w:rPr>
            </w:pPr>
            <w:r>
              <w:rPr>
                <w:sz w:val="24"/>
              </w:rPr>
              <w:t>91</w:t>
            </w:r>
          </w:p>
        </w:tc>
        <w:tc>
          <w:tcPr>
            <w:tcW w:w="1057" w:type="dxa"/>
          </w:tcPr>
          <w:p w14:paraId="080232B8" w14:textId="77777777" w:rsidR="00430DE3" w:rsidRDefault="008F0850">
            <w:pPr>
              <w:pStyle w:val="TableParagraph"/>
              <w:spacing w:before="16"/>
              <w:ind w:left="189" w:right="189"/>
              <w:rPr>
                <w:sz w:val="24"/>
              </w:rPr>
            </w:pPr>
            <w:r>
              <w:rPr>
                <w:w w:val="105"/>
                <w:sz w:val="16"/>
              </w:rPr>
              <w:t>91</w:t>
            </w:r>
            <w:r>
              <w:rPr>
                <w:w w:val="105"/>
                <w:position w:val="-8"/>
                <w:sz w:val="24"/>
              </w:rPr>
              <w:t>Sr</w:t>
            </w:r>
          </w:p>
        </w:tc>
        <w:tc>
          <w:tcPr>
            <w:tcW w:w="1674" w:type="dxa"/>
          </w:tcPr>
          <w:p w14:paraId="57607770" w14:textId="77777777" w:rsidR="00430DE3" w:rsidRDefault="008F0850">
            <w:pPr>
              <w:pStyle w:val="TableParagraph"/>
              <w:ind w:left="273"/>
              <w:jc w:val="left"/>
              <w:rPr>
                <w:sz w:val="24"/>
              </w:rPr>
            </w:pPr>
            <w:r>
              <w:rPr>
                <w:w w:val="110"/>
                <w:sz w:val="24"/>
              </w:rPr>
              <w:t>Light Peak</w:t>
            </w:r>
          </w:p>
        </w:tc>
        <w:tc>
          <w:tcPr>
            <w:tcW w:w="1708" w:type="dxa"/>
          </w:tcPr>
          <w:p w14:paraId="2AD2DF2D" w14:textId="77777777" w:rsidR="00430DE3" w:rsidRDefault="008F0850">
            <w:pPr>
              <w:pStyle w:val="TableParagraph"/>
              <w:ind w:left="446"/>
              <w:jc w:val="left"/>
              <w:rPr>
                <w:sz w:val="24"/>
              </w:rPr>
            </w:pPr>
            <w:r>
              <w:rPr>
                <w:sz w:val="24"/>
              </w:rPr>
              <w:t xml:space="preserve">9.65 </w:t>
            </w:r>
            <w:proofErr w:type="spellStart"/>
            <w:r>
              <w:rPr>
                <w:sz w:val="24"/>
              </w:rPr>
              <w:t>hrs</w:t>
            </w:r>
            <w:proofErr w:type="spellEnd"/>
          </w:p>
        </w:tc>
        <w:tc>
          <w:tcPr>
            <w:tcW w:w="1362" w:type="dxa"/>
          </w:tcPr>
          <w:p w14:paraId="76C892DE" w14:textId="77777777" w:rsidR="00430DE3" w:rsidRDefault="008F0850">
            <w:pPr>
              <w:pStyle w:val="TableParagraph"/>
              <w:ind w:left="183" w:right="183"/>
              <w:rPr>
                <w:sz w:val="24"/>
              </w:rPr>
            </w:pPr>
            <w:r>
              <w:rPr>
                <w:sz w:val="24"/>
              </w:rPr>
              <w:t>1024.3</w:t>
            </w:r>
          </w:p>
        </w:tc>
        <w:tc>
          <w:tcPr>
            <w:tcW w:w="1207" w:type="dxa"/>
          </w:tcPr>
          <w:p w14:paraId="07B74078" w14:textId="77777777" w:rsidR="00430DE3" w:rsidRDefault="008F0850">
            <w:pPr>
              <w:pStyle w:val="TableParagraph"/>
              <w:ind w:left="189" w:right="189"/>
              <w:rPr>
                <w:sz w:val="24"/>
              </w:rPr>
            </w:pPr>
            <w:r>
              <w:rPr>
                <w:sz w:val="24"/>
              </w:rPr>
              <w:t>33.5</w:t>
            </w:r>
          </w:p>
        </w:tc>
      </w:tr>
      <w:tr w:rsidR="00430DE3" w14:paraId="364F0928" w14:textId="77777777">
        <w:trPr>
          <w:trHeight w:hRule="exact" w:val="347"/>
        </w:trPr>
        <w:tc>
          <w:tcPr>
            <w:tcW w:w="758" w:type="dxa"/>
          </w:tcPr>
          <w:p w14:paraId="1BD1DCE7" w14:textId="77777777" w:rsidR="00430DE3" w:rsidRDefault="008F0850">
            <w:pPr>
              <w:pStyle w:val="TableParagraph"/>
              <w:ind w:left="174" w:right="174"/>
              <w:rPr>
                <w:sz w:val="24"/>
              </w:rPr>
            </w:pPr>
            <w:r>
              <w:rPr>
                <w:sz w:val="24"/>
              </w:rPr>
              <w:t>92</w:t>
            </w:r>
          </w:p>
        </w:tc>
        <w:tc>
          <w:tcPr>
            <w:tcW w:w="1057" w:type="dxa"/>
          </w:tcPr>
          <w:p w14:paraId="5D1458D1" w14:textId="77777777" w:rsidR="00430DE3" w:rsidRDefault="008F0850">
            <w:pPr>
              <w:pStyle w:val="TableParagraph"/>
              <w:spacing w:before="16"/>
              <w:ind w:left="189" w:right="189"/>
              <w:rPr>
                <w:sz w:val="24"/>
              </w:rPr>
            </w:pPr>
            <w:r>
              <w:rPr>
                <w:w w:val="105"/>
                <w:sz w:val="16"/>
              </w:rPr>
              <w:t>92</w:t>
            </w:r>
            <w:r>
              <w:rPr>
                <w:w w:val="105"/>
                <w:position w:val="-8"/>
                <w:sz w:val="24"/>
              </w:rPr>
              <w:t>Sr</w:t>
            </w:r>
          </w:p>
        </w:tc>
        <w:tc>
          <w:tcPr>
            <w:tcW w:w="1674" w:type="dxa"/>
          </w:tcPr>
          <w:p w14:paraId="70A02E07" w14:textId="77777777" w:rsidR="00430DE3" w:rsidRDefault="008F0850">
            <w:pPr>
              <w:pStyle w:val="TableParagraph"/>
              <w:ind w:left="273"/>
              <w:jc w:val="left"/>
              <w:rPr>
                <w:sz w:val="24"/>
              </w:rPr>
            </w:pPr>
            <w:r>
              <w:rPr>
                <w:w w:val="110"/>
                <w:sz w:val="24"/>
              </w:rPr>
              <w:t>Light Peak</w:t>
            </w:r>
          </w:p>
        </w:tc>
        <w:tc>
          <w:tcPr>
            <w:tcW w:w="1708" w:type="dxa"/>
          </w:tcPr>
          <w:p w14:paraId="4C12B628" w14:textId="77777777" w:rsidR="00430DE3" w:rsidRDefault="008F0850">
            <w:pPr>
              <w:pStyle w:val="TableParagraph"/>
              <w:ind w:left="446"/>
              <w:jc w:val="left"/>
              <w:rPr>
                <w:sz w:val="24"/>
              </w:rPr>
            </w:pPr>
            <w:r>
              <w:rPr>
                <w:sz w:val="24"/>
              </w:rPr>
              <w:t xml:space="preserve">2.66 </w:t>
            </w:r>
            <w:proofErr w:type="spellStart"/>
            <w:r>
              <w:rPr>
                <w:sz w:val="24"/>
              </w:rPr>
              <w:t>hrs</w:t>
            </w:r>
            <w:proofErr w:type="spellEnd"/>
          </w:p>
        </w:tc>
        <w:tc>
          <w:tcPr>
            <w:tcW w:w="1362" w:type="dxa"/>
          </w:tcPr>
          <w:p w14:paraId="04E300DD" w14:textId="77777777" w:rsidR="00430DE3" w:rsidRDefault="008F0850">
            <w:pPr>
              <w:pStyle w:val="TableParagraph"/>
              <w:ind w:left="183" w:right="183"/>
              <w:rPr>
                <w:sz w:val="24"/>
              </w:rPr>
            </w:pPr>
            <w:r>
              <w:rPr>
                <w:sz w:val="24"/>
              </w:rPr>
              <w:t>1383.93</w:t>
            </w:r>
          </w:p>
        </w:tc>
        <w:tc>
          <w:tcPr>
            <w:tcW w:w="1207" w:type="dxa"/>
          </w:tcPr>
          <w:p w14:paraId="13A4DA15" w14:textId="77777777" w:rsidR="00430DE3" w:rsidRDefault="008F0850">
            <w:pPr>
              <w:pStyle w:val="TableParagraph"/>
              <w:ind w:left="189" w:right="189"/>
              <w:rPr>
                <w:sz w:val="24"/>
              </w:rPr>
            </w:pPr>
            <w:r>
              <w:rPr>
                <w:sz w:val="24"/>
              </w:rPr>
              <w:t>90</w:t>
            </w:r>
          </w:p>
        </w:tc>
      </w:tr>
      <w:tr w:rsidR="00430DE3" w14:paraId="7A5A7C06" w14:textId="77777777">
        <w:trPr>
          <w:trHeight w:hRule="exact" w:val="347"/>
        </w:trPr>
        <w:tc>
          <w:tcPr>
            <w:tcW w:w="758" w:type="dxa"/>
          </w:tcPr>
          <w:p w14:paraId="111F1FD9" w14:textId="77777777" w:rsidR="00430DE3" w:rsidRDefault="008F0850">
            <w:pPr>
              <w:pStyle w:val="TableParagraph"/>
              <w:ind w:left="174" w:right="174"/>
              <w:rPr>
                <w:sz w:val="24"/>
              </w:rPr>
            </w:pPr>
            <w:r>
              <w:rPr>
                <w:sz w:val="24"/>
              </w:rPr>
              <w:t>95</w:t>
            </w:r>
          </w:p>
        </w:tc>
        <w:tc>
          <w:tcPr>
            <w:tcW w:w="1057" w:type="dxa"/>
          </w:tcPr>
          <w:p w14:paraId="721572EA" w14:textId="77777777" w:rsidR="00430DE3" w:rsidRDefault="008F0850">
            <w:pPr>
              <w:pStyle w:val="TableParagraph"/>
              <w:spacing w:before="16"/>
              <w:ind w:left="189" w:right="189"/>
              <w:rPr>
                <w:sz w:val="24"/>
              </w:rPr>
            </w:pPr>
            <w:r>
              <w:rPr>
                <w:w w:val="105"/>
                <w:sz w:val="16"/>
              </w:rPr>
              <w:t>95</w:t>
            </w:r>
            <w:proofErr w:type="spellStart"/>
            <w:r>
              <w:rPr>
                <w:w w:val="105"/>
                <w:position w:val="-8"/>
                <w:sz w:val="24"/>
              </w:rPr>
              <w:t>Zr</w:t>
            </w:r>
            <w:proofErr w:type="spellEnd"/>
          </w:p>
        </w:tc>
        <w:tc>
          <w:tcPr>
            <w:tcW w:w="1674" w:type="dxa"/>
          </w:tcPr>
          <w:p w14:paraId="3BE665DB" w14:textId="77777777" w:rsidR="00430DE3" w:rsidRDefault="008F0850">
            <w:pPr>
              <w:pStyle w:val="TableParagraph"/>
              <w:ind w:left="273"/>
              <w:jc w:val="left"/>
              <w:rPr>
                <w:sz w:val="24"/>
              </w:rPr>
            </w:pPr>
            <w:r>
              <w:rPr>
                <w:w w:val="110"/>
                <w:sz w:val="24"/>
              </w:rPr>
              <w:t>Light Peak</w:t>
            </w:r>
          </w:p>
        </w:tc>
        <w:tc>
          <w:tcPr>
            <w:tcW w:w="1708" w:type="dxa"/>
          </w:tcPr>
          <w:p w14:paraId="10DE5D4D" w14:textId="77777777" w:rsidR="00430DE3" w:rsidRDefault="008F0850">
            <w:pPr>
              <w:pStyle w:val="TableParagraph"/>
              <w:ind w:left="0" w:right="255"/>
              <w:jc w:val="right"/>
              <w:rPr>
                <w:sz w:val="24"/>
              </w:rPr>
            </w:pPr>
            <w:r>
              <w:rPr>
                <w:sz w:val="24"/>
              </w:rPr>
              <w:t>64.032 days</w:t>
            </w:r>
          </w:p>
        </w:tc>
        <w:tc>
          <w:tcPr>
            <w:tcW w:w="1362" w:type="dxa"/>
          </w:tcPr>
          <w:p w14:paraId="3DAE052D" w14:textId="77777777" w:rsidR="00430DE3" w:rsidRDefault="008F0850">
            <w:pPr>
              <w:pStyle w:val="TableParagraph"/>
              <w:ind w:left="183" w:right="183"/>
              <w:rPr>
                <w:sz w:val="24"/>
              </w:rPr>
            </w:pPr>
            <w:r>
              <w:rPr>
                <w:sz w:val="24"/>
              </w:rPr>
              <w:t>756.725</w:t>
            </w:r>
          </w:p>
        </w:tc>
        <w:tc>
          <w:tcPr>
            <w:tcW w:w="1207" w:type="dxa"/>
          </w:tcPr>
          <w:p w14:paraId="58095DA6" w14:textId="77777777" w:rsidR="00430DE3" w:rsidRDefault="008F0850">
            <w:pPr>
              <w:pStyle w:val="TableParagraph"/>
              <w:ind w:left="189" w:right="189"/>
              <w:rPr>
                <w:sz w:val="24"/>
              </w:rPr>
            </w:pPr>
            <w:r>
              <w:rPr>
                <w:sz w:val="24"/>
              </w:rPr>
              <w:t>54.38</w:t>
            </w:r>
          </w:p>
        </w:tc>
      </w:tr>
      <w:tr w:rsidR="00430DE3" w14:paraId="458B4906" w14:textId="77777777">
        <w:trPr>
          <w:trHeight w:hRule="exact" w:val="347"/>
        </w:trPr>
        <w:tc>
          <w:tcPr>
            <w:tcW w:w="758" w:type="dxa"/>
          </w:tcPr>
          <w:p w14:paraId="7C54E065" w14:textId="77777777" w:rsidR="00430DE3" w:rsidRDefault="008F0850">
            <w:pPr>
              <w:pStyle w:val="TableParagraph"/>
              <w:ind w:left="174" w:right="174"/>
              <w:rPr>
                <w:sz w:val="24"/>
              </w:rPr>
            </w:pPr>
            <w:r>
              <w:rPr>
                <w:sz w:val="24"/>
              </w:rPr>
              <w:t>97</w:t>
            </w:r>
          </w:p>
        </w:tc>
        <w:tc>
          <w:tcPr>
            <w:tcW w:w="1057" w:type="dxa"/>
          </w:tcPr>
          <w:p w14:paraId="5F318A63" w14:textId="77777777" w:rsidR="00430DE3" w:rsidRDefault="008F0850">
            <w:pPr>
              <w:pStyle w:val="TableParagraph"/>
              <w:spacing w:before="16"/>
              <w:ind w:left="189" w:right="189"/>
              <w:rPr>
                <w:sz w:val="24"/>
              </w:rPr>
            </w:pPr>
            <w:r>
              <w:rPr>
                <w:w w:val="105"/>
                <w:sz w:val="16"/>
              </w:rPr>
              <w:t>97</w:t>
            </w:r>
            <w:proofErr w:type="spellStart"/>
            <w:r>
              <w:rPr>
                <w:w w:val="105"/>
                <w:position w:val="-8"/>
                <w:sz w:val="24"/>
              </w:rPr>
              <w:t>Zr</w:t>
            </w:r>
            <w:proofErr w:type="spellEnd"/>
          </w:p>
        </w:tc>
        <w:tc>
          <w:tcPr>
            <w:tcW w:w="1674" w:type="dxa"/>
          </w:tcPr>
          <w:p w14:paraId="0A96D002" w14:textId="77777777" w:rsidR="00430DE3" w:rsidRDefault="008F0850">
            <w:pPr>
              <w:pStyle w:val="TableParagraph"/>
              <w:ind w:left="273"/>
              <w:jc w:val="left"/>
              <w:rPr>
                <w:sz w:val="24"/>
              </w:rPr>
            </w:pPr>
            <w:r>
              <w:rPr>
                <w:w w:val="110"/>
                <w:sz w:val="24"/>
              </w:rPr>
              <w:t>Light Peak</w:t>
            </w:r>
          </w:p>
        </w:tc>
        <w:tc>
          <w:tcPr>
            <w:tcW w:w="1708" w:type="dxa"/>
          </w:tcPr>
          <w:p w14:paraId="56B6A09C" w14:textId="77777777" w:rsidR="00430DE3" w:rsidRDefault="008F0850">
            <w:pPr>
              <w:pStyle w:val="TableParagraph"/>
              <w:ind w:left="329"/>
              <w:jc w:val="left"/>
              <w:rPr>
                <w:sz w:val="24"/>
              </w:rPr>
            </w:pPr>
            <w:r>
              <w:rPr>
                <w:sz w:val="24"/>
              </w:rPr>
              <w:t xml:space="preserve">16.749 </w:t>
            </w:r>
            <w:proofErr w:type="spellStart"/>
            <w:r>
              <w:rPr>
                <w:sz w:val="24"/>
              </w:rPr>
              <w:t>hrs</w:t>
            </w:r>
            <w:proofErr w:type="spellEnd"/>
          </w:p>
        </w:tc>
        <w:tc>
          <w:tcPr>
            <w:tcW w:w="1362" w:type="dxa"/>
          </w:tcPr>
          <w:p w14:paraId="373C703E" w14:textId="77777777" w:rsidR="00430DE3" w:rsidRDefault="008F0850">
            <w:pPr>
              <w:pStyle w:val="TableParagraph"/>
              <w:ind w:left="183" w:right="183"/>
              <w:rPr>
                <w:sz w:val="24"/>
              </w:rPr>
            </w:pPr>
            <w:r>
              <w:rPr>
                <w:sz w:val="24"/>
              </w:rPr>
              <w:t>743.36</w:t>
            </w:r>
          </w:p>
        </w:tc>
        <w:tc>
          <w:tcPr>
            <w:tcW w:w="1207" w:type="dxa"/>
          </w:tcPr>
          <w:p w14:paraId="24AABFC2" w14:textId="77777777" w:rsidR="00430DE3" w:rsidRDefault="008F0850">
            <w:pPr>
              <w:pStyle w:val="TableParagraph"/>
              <w:ind w:left="189" w:right="189"/>
              <w:rPr>
                <w:sz w:val="24"/>
              </w:rPr>
            </w:pPr>
            <w:r>
              <w:rPr>
                <w:sz w:val="24"/>
              </w:rPr>
              <w:t>93.09</w:t>
            </w:r>
          </w:p>
        </w:tc>
      </w:tr>
      <w:tr w:rsidR="00430DE3" w14:paraId="0C38B041" w14:textId="77777777">
        <w:trPr>
          <w:trHeight w:hRule="exact" w:val="347"/>
        </w:trPr>
        <w:tc>
          <w:tcPr>
            <w:tcW w:w="758" w:type="dxa"/>
          </w:tcPr>
          <w:p w14:paraId="0B7D32F7" w14:textId="77777777" w:rsidR="00430DE3" w:rsidRDefault="008F0850">
            <w:pPr>
              <w:pStyle w:val="TableParagraph"/>
              <w:ind w:left="174" w:right="174"/>
              <w:rPr>
                <w:sz w:val="24"/>
              </w:rPr>
            </w:pPr>
            <w:r>
              <w:rPr>
                <w:sz w:val="24"/>
              </w:rPr>
              <w:t>99</w:t>
            </w:r>
          </w:p>
        </w:tc>
        <w:tc>
          <w:tcPr>
            <w:tcW w:w="1057" w:type="dxa"/>
          </w:tcPr>
          <w:p w14:paraId="5D18E1A8" w14:textId="77777777" w:rsidR="00430DE3" w:rsidRDefault="008F0850">
            <w:pPr>
              <w:pStyle w:val="TableParagraph"/>
              <w:spacing w:before="16"/>
              <w:ind w:left="189" w:right="189"/>
              <w:rPr>
                <w:sz w:val="24"/>
              </w:rPr>
            </w:pPr>
            <w:r>
              <w:rPr>
                <w:w w:val="105"/>
                <w:sz w:val="16"/>
              </w:rPr>
              <w:t>99</w:t>
            </w:r>
            <w:r>
              <w:rPr>
                <w:w w:val="105"/>
                <w:position w:val="-8"/>
                <w:sz w:val="24"/>
              </w:rPr>
              <w:t>Mo</w:t>
            </w:r>
          </w:p>
        </w:tc>
        <w:tc>
          <w:tcPr>
            <w:tcW w:w="1674" w:type="dxa"/>
          </w:tcPr>
          <w:p w14:paraId="1E95BF27" w14:textId="77777777" w:rsidR="00430DE3" w:rsidRDefault="008F0850">
            <w:pPr>
              <w:pStyle w:val="TableParagraph"/>
              <w:ind w:left="273"/>
              <w:jc w:val="left"/>
              <w:rPr>
                <w:sz w:val="24"/>
              </w:rPr>
            </w:pPr>
            <w:r>
              <w:rPr>
                <w:w w:val="110"/>
                <w:sz w:val="24"/>
              </w:rPr>
              <w:t>Light Peak</w:t>
            </w:r>
          </w:p>
        </w:tc>
        <w:tc>
          <w:tcPr>
            <w:tcW w:w="1708" w:type="dxa"/>
          </w:tcPr>
          <w:p w14:paraId="71D2FBD4" w14:textId="77777777" w:rsidR="00430DE3" w:rsidRDefault="008F0850">
            <w:pPr>
              <w:pStyle w:val="TableParagraph"/>
              <w:ind w:left="329"/>
              <w:jc w:val="left"/>
              <w:rPr>
                <w:sz w:val="24"/>
              </w:rPr>
            </w:pPr>
            <w:r>
              <w:rPr>
                <w:sz w:val="24"/>
              </w:rPr>
              <w:t xml:space="preserve">65.976 </w:t>
            </w:r>
            <w:proofErr w:type="spellStart"/>
            <w:r>
              <w:rPr>
                <w:sz w:val="24"/>
              </w:rPr>
              <w:t>hrs</w:t>
            </w:r>
            <w:proofErr w:type="spellEnd"/>
          </w:p>
        </w:tc>
        <w:tc>
          <w:tcPr>
            <w:tcW w:w="1362" w:type="dxa"/>
          </w:tcPr>
          <w:p w14:paraId="4613EADA" w14:textId="77777777" w:rsidR="00430DE3" w:rsidRDefault="008F0850">
            <w:pPr>
              <w:pStyle w:val="TableParagraph"/>
              <w:ind w:left="183" w:right="183"/>
              <w:rPr>
                <w:sz w:val="24"/>
              </w:rPr>
            </w:pPr>
            <w:r>
              <w:rPr>
                <w:sz w:val="24"/>
              </w:rPr>
              <w:t>739.5</w:t>
            </w:r>
          </w:p>
        </w:tc>
        <w:tc>
          <w:tcPr>
            <w:tcW w:w="1207" w:type="dxa"/>
          </w:tcPr>
          <w:p w14:paraId="05258A56" w14:textId="77777777" w:rsidR="00430DE3" w:rsidRDefault="008F0850">
            <w:pPr>
              <w:pStyle w:val="TableParagraph"/>
              <w:ind w:left="189" w:right="189"/>
              <w:rPr>
                <w:sz w:val="24"/>
              </w:rPr>
            </w:pPr>
            <w:r>
              <w:rPr>
                <w:sz w:val="24"/>
              </w:rPr>
              <w:t>12.2</w:t>
            </w:r>
          </w:p>
        </w:tc>
      </w:tr>
      <w:tr w:rsidR="00430DE3" w14:paraId="0DACC831" w14:textId="77777777">
        <w:trPr>
          <w:trHeight w:hRule="exact" w:val="347"/>
        </w:trPr>
        <w:tc>
          <w:tcPr>
            <w:tcW w:w="758" w:type="dxa"/>
          </w:tcPr>
          <w:p w14:paraId="75CE6B20" w14:textId="77777777" w:rsidR="00430DE3" w:rsidRDefault="008F0850">
            <w:pPr>
              <w:pStyle w:val="TableParagraph"/>
              <w:ind w:left="174" w:right="174"/>
              <w:rPr>
                <w:sz w:val="24"/>
              </w:rPr>
            </w:pPr>
            <w:r>
              <w:rPr>
                <w:sz w:val="24"/>
              </w:rPr>
              <w:t>103</w:t>
            </w:r>
          </w:p>
        </w:tc>
        <w:tc>
          <w:tcPr>
            <w:tcW w:w="1057" w:type="dxa"/>
          </w:tcPr>
          <w:p w14:paraId="0AF0AFB4" w14:textId="77777777" w:rsidR="00430DE3" w:rsidRDefault="008F0850">
            <w:pPr>
              <w:pStyle w:val="TableParagraph"/>
              <w:spacing w:before="16"/>
              <w:ind w:left="189" w:right="189"/>
              <w:rPr>
                <w:sz w:val="24"/>
              </w:rPr>
            </w:pPr>
            <w:r>
              <w:rPr>
                <w:w w:val="105"/>
                <w:sz w:val="16"/>
              </w:rPr>
              <w:t>103</w:t>
            </w:r>
            <w:r>
              <w:rPr>
                <w:w w:val="105"/>
                <w:position w:val="-8"/>
                <w:sz w:val="24"/>
              </w:rPr>
              <w:t>Ru</w:t>
            </w:r>
          </w:p>
        </w:tc>
        <w:tc>
          <w:tcPr>
            <w:tcW w:w="1674" w:type="dxa"/>
          </w:tcPr>
          <w:p w14:paraId="4E913048" w14:textId="77777777" w:rsidR="00430DE3" w:rsidRDefault="008F0850">
            <w:pPr>
              <w:pStyle w:val="TableParagraph"/>
              <w:ind w:left="273"/>
              <w:jc w:val="left"/>
              <w:rPr>
                <w:sz w:val="24"/>
              </w:rPr>
            </w:pPr>
            <w:r>
              <w:rPr>
                <w:w w:val="110"/>
                <w:sz w:val="24"/>
              </w:rPr>
              <w:t>Light Peak</w:t>
            </w:r>
          </w:p>
        </w:tc>
        <w:tc>
          <w:tcPr>
            <w:tcW w:w="1708" w:type="dxa"/>
          </w:tcPr>
          <w:p w14:paraId="32F61439" w14:textId="77777777" w:rsidR="00430DE3" w:rsidRDefault="008F0850">
            <w:pPr>
              <w:pStyle w:val="TableParagraph"/>
              <w:ind w:left="0" w:right="255"/>
              <w:jc w:val="right"/>
              <w:rPr>
                <w:sz w:val="24"/>
              </w:rPr>
            </w:pPr>
            <w:r>
              <w:rPr>
                <w:sz w:val="24"/>
              </w:rPr>
              <w:t>39.247 days</w:t>
            </w:r>
          </w:p>
        </w:tc>
        <w:tc>
          <w:tcPr>
            <w:tcW w:w="1362" w:type="dxa"/>
          </w:tcPr>
          <w:p w14:paraId="25728EEC" w14:textId="77777777" w:rsidR="00430DE3" w:rsidRDefault="008F0850">
            <w:pPr>
              <w:pStyle w:val="TableParagraph"/>
              <w:ind w:left="183" w:right="183"/>
              <w:rPr>
                <w:sz w:val="24"/>
              </w:rPr>
            </w:pPr>
            <w:r>
              <w:rPr>
                <w:sz w:val="24"/>
              </w:rPr>
              <w:t>497.085</w:t>
            </w:r>
          </w:p>
        </w:tc>
        <w:tc>
          <w:tcPr>
            <w:tcW w:w="1207" w:type="dxa"/>
          </w:tcPr>
          <w:p w14:paraId="36E1C0C3" w14:textId="77777777" w:rsidR="00430DE3" w:rsidRDefault="008F0850">
            <w:pPr>
              <w:pStyle w:val="TableParagraph"/>
              <w:ind w:left="189" w:right="189"/>
              <w:rPr>
                <w:sz w:val="24"/>
              </w:rPr>
            </w:pPr>
            <w:r>
              <w:rPr>
                <w:sz w:val="24"/>
              </w:rPr>
              <w:t>91</w:t>
            </w:r>
          </w:p>
        </w:tc>
      </w:tr>
      <w:tr w:rsidR="00430DE3" w14:paraId="768E9671" w14:textId="77777777">
        <w:trPr>
          <w:trHeight w:hRule="exact" w:val="347"/>
        </w:trPr>
        <w:tc>
          <w:tcPr>
            <w:tcW w:w="758" w:type="dxa"/>
          </w:tcPr>
          <w:p w14:paraId="3888C0FD" w14:textId="77777777" w:rsidR="00430DE3" w:rsidRDefault="008F0850">
            <w:pPr>
              <w:pStyle w:val="TableParagraph"/>
              <w:ind w:left="174" w:right="174"/>
              <w:rPr>
                <w:sz w:val="24"/>
              </w:rPr>
            </w:pPr>
            <w:r>
              <w:rPr>
                <w:sz w:val="24"/>
              </w:rPr>
              <w:t>105</w:t>
            </w:r>
          </w:p>
        </w:tc>
        <w:tc>
          <w:tcPr>
            <w:tcW w:w="1057" w:type="dxa"/>
          </w:tcPr>
          <w:p w14:paraId="716084CC" w14:textId="77777777" w:rsidR="00430DE3" w:rsidRDefault="008F0850">
            <w:pPr>
              <w:pStyle w:val="TableParagraph"/>
              <w:spacing w:before="16"/>
              <w:ind w:left="189" w:right="189"/>
              <w:rPr>
                <w:sz w:val="24"/>
              </w:rPr>
            </w:pPr>
            <w:r>
              <w:rPr>
                <w:w w:val="105"/>
                <w:sz w:val="16"/>
              </w:rPr>
              <w:t>105</w:t>
            </w:r>
            <w:r>
              <w:rPr>
                <w:w w:val="105"/>
                <w:position w:val="-8"/>
                <w:sz w:val="24"/>
              </w:rPr>
              <w:t>Ru</w:t>
            </w:r>
          </w:p>
        </w:tc>
        <w:tc>
          <w:tcPr>
            <w:tcW w:w="1674" w:type="dxa"/>
          </w:tcPr>
          <w:p w14:paraId="1ED36C9D" w14:textId="77777777" w:rsidR="00430DE3" w:rsidRDefault="008F0850">
            <w:pPr>
              <w:pStyle w:val="TableParagraph"/>
              <w:ind w:left="517"/>
              <w:jc w:val="left"/>
              <w:rPr>
                <w:sz w:val="24"/>
              </w:rPr>
            </w:pPr>
            <w:r>
              <w:rPr>
                <w:sz w:val="24"/>
              </w:rPr>
              <w:t>Valley</w:t>
            </w:r>
          </w:p>
        </w:tc>
        <w:tc>
          <w:tcPr>
            <w:tcW w:w="1708" w:type="dxa"/>
          </w:tcPr>
          <w:p w14:paraId="2FFA8918" w14:textId="77777777" w:rsidR="00430DE3" w:rsidRDefault="008F0850">
            <w:pPr>
              <w:pStyle w:val="TableParagraph"/>
              <w:ind w:left="446"/>
              <w:jc w:val="left"/>
              <w:rPr>
                <w:sz w:val="24"/>
              </w:rPr>
            </w:pPr>
            <w:r>
              <w:rPr>
                <w:sz w:val="24"/>
              </w:rPr>
              <w:t xml:space="preserve">4.44 </w:t>
            </w:r>
            <w:proofErr w:type="spellStart"/>
            <w:r>
              <w:rPr>
                <w:sz w:val="24"/>
              </w:rPr>
              <w:t>hrs</w:t>
            </w:r>
            <w:proofErr w:type="spellEnd"/>
          </w:p>
        </w:tc>
        <w:tc>
          <w:tcPr>
            <w:tcW w:w="1362" w:type="dxa"/>
          </w:tcPr>
          <w:p w14:paraId="396A3131" w14:textId="77777777" w:rsidR="00430DE3" w:rsidRDefault="008F0850">
            <w:pPr>
              <w:pStyle w:val="TableParagraph"/>
              <w:ind w:left="183" w:right="183"/>
              <w:rPr>
                <w:sz w:val="24"/>
              </w:rPr>
            </w:pPr>
            <w:r>
              <w:rPr>
                <w:sz w:val="24"/>
              </w:rPr>
              <w:t>724.3</w:t>
            </w:r>
          </w:p>
        </w:tc>
        <w:tc>
          <w:tcPr>
            <w:tcW w:w="1207" w:type="dxa"/>
          </w:tcPr>
          <w:p w14:paraId="39EDE59D" w14:textId="77777777" w:rsidR="00430DE3" w:rsidRDefault="008F0850">
            <w:pPr>
              <w:pStyle w:val="TableParagraph"/>
              <w:ind w:left="189" w:right="189"/>
              <w:rPr>
                <w:sz w:val="24"/>
              </w:rPr>
            </w:pPr>
            <w:r>
              <w:rPr>
                <w:sz w:val="24"/>
              </w:rPr>
              <w:t>47.3</w:t>
            </w:r>
          </w:p>
        </w:tc>
      </w:tr>
      <w:tr w:rsidR="00430DE3" w14:paraId="0DC8BC00" w14:textId="77777777">
        <w:trPr>
          <w:trHeight w:hRule="exact" w:val="347"/>
        </w:trPr>
        <w:tc>
          <w:tcPr>
            <w:tcW w:w="758" w:type="dxa"/>
          </w:tcPr>
          <w:p w14:paraId="572E6828" w14:textId="77777777" w:rsidR="00430DE3" w:rsidRDefault="008F0850">
            <w:pPr>
              <w:pStyle w:val="TableParagraph"/>
              <w:ind w:left="174" w:right="174"/>
              <w:rPr>
                <w:sz w:val="24"/>
              </w:rPr>
            </w:pPr>
            <w:r>
              <w:rPr>
                <w:sz w:val="24"/>
              </w:rPr>
              <w:t>109</w:t>
            </w:r>
          </w:p>
        </w:tc>
        <w:tc>
          <w:tcPr>
            <w:tcW w:w="1057" w:type="dxa"/>
          </w:tcPr>
          <w:p w14:paraId="2A5EB128" w14:textId="77777777" w:rsidR="00430DE3" w:rsidRDefault="008F0850">
            <w:pPr>
              <w:pStyle w:val="TableParagraph"/>
              <w:spacing w:before="16"/>
              <w:ind w:left="189" w:right="189"/>
              <w:rPr>
                <w:sz w:val="24"/>
              </w:rPr>
            </w:pPr>
            <w:r>
              <w:rPr>
                <w:w w:val="110"/>
                <w:sz w:val="16"/>
              </w:rPr>
              <w:t>109</w:t>
            </w:r>
            <w:r>
              <w:rPr>
                <w:w w:val="110"/>
                <w:position w:val="-8"/>
                <w:sz w:val="24"/>
              </w:rPr>
              <w:t>Pd</w:t>
            </w:r>
          </w:p>
        </w:tc>
        <w:tc>
          <w:tcPr>
            <w:tcW w:w="1674" w:type="dxa"/>
          </w:tcPr>
          <w:p w14:paraId="0DBF1138" w14:textId="77777777" w:rsidR="00430DE3" w:rsidRDefault="008F0850">
            <w:pPr>
              <w:pStyle w:val="TableParagraph"/>
              <w:ind w:left="517"/>
              <w:jc w:val="left"/>
              <w:rPr>
                <w:sz w:val="24"/>
              </w:rPr>
            </w:pPr>
            <w:r>
              <w:rPr>
                <w:sz w:val="24"/>
              </w:rPr>
              <w:t>Valley</w:t>
            </w:r>
          </w:p>
        </w:tc>
        <w:tc>
          <w:tcPr>
            <w:tcW w:w="1708" w:type="dxa"/>
          </w:tcPr>
          <w:p w14:paraId="760441F8" w14:textId="77777777" w:rsidR="00430DE3" w:rsidRDefault="008F0850">
            <w:pPr>
              <w:pStyle w:val="TableParagraph"/>
              <w:ind w:left="270"/>
              <w:jc w:val="left"/>
              <w:rPr>
                <w:sz w:val="24"/>
              </w:rPr>
            </w:pPr>
            <w:r>
              <w:rPr>
                <w:sz w:val="24"/>
              </w:rPr>
              <w:t xml:space="preserve">13.7012 </w:t>
            </w:r>
            <w:proofErr w:type="spellStart"/>
            <w:r>
              <w:rPr>
                <w:sz w:val="24"/>
              </w:rPr>
              <w:t>hrs</w:t>
            </w:r>
            <w:proofErr w:type="spellEnd"/>
          </w:p>
        </w:tc>
        <w:tc>
          <w:tcPr>
            <w:tcW w:w="1362" w:type="dxa"/>
          </w:tcPr>
          <w:p w14:paraId="1C63C2E1" w14:textId="77777777" w:rsidR="00430DE3" w:rsidRDefault="008F0850">
            <w:pPr>
              <w:pStyle w:val="TableParagraph"/>
              <w:ind w:left="183" w:right="183"/>
              <w:rPr>
                <w:sz w:val="24"/>
              </w:rPr>
            </w:pPr>
            <w:r>
              <w:rPr>
                <w:sz w:val="24"/>
              </w:rPr>
              <w:t>88.03</w:t>
            </w:r>
          </w:p>
        </w:tc>
        <w:tc>
          <w:tcPr>
            <w:tcW w:w="1207" w:type="dxa"/>
          </w:tcPr>
          <w:p w14:paraId="3A37E7EA" w14:textId="77777777" w:rsidR="00430DE3" w:rsidRDefault="008F0850">
            <w:pPr>
              <w:pStyle w:val="TableParagraph"/>
              <w:ind w:left="189" w:right="189"/>
              <w:rPr>
                <w:sz w:val="24"/>
              </w:rPr>
            </w:pPr>
            <w:r>
              <w:rPr>
                <w:sz w:val="24"/>
              </w:rPr>
              <w:t>3.67</w:t>
            </w:r>
          </w:p>
        </w:tc>
      </w:tr>
      <w:tr w:rsidR="00430DE3" w14:paraId="575478AB" w14:textId="77777777">
        <w:trPr>
          <w:trHeight w:hRule="exact" w:val="347"/>
        </w:trPr>
        <w:tc>
          <w:tcPr>
            <w:tcW w:w="758" w:type="dxa"/>
          </w:tcPr>
          <w:p w14:paraId="68E1041E" w14:textId="77777777" w:rsidR="00430DE3" w:rsidRDefault="008F0850">
            <w:pPr>
              <w:pStyle w:val="TableParagraph"/>
              <w:ind w:left="174" w:right="174"/>
              <w:rPr>
                <w:sz w:val="24"/>
              </w:rPr>
            </w:pPr>
            <w:r>
              <w:rPr>
                <w:sz w:val="24"/>
              </w:rPr>
              <w:t>111</w:t>
            </w:r>
          </w:p>
        </w:tc>
        <w:tc>
          <w:tcPr>
            <w:tcW w:w="1057" w:type="dxa"/>
          </w:tcPr>
          <w:p w14:paraId="1B67F4FA" w14:textId="77777777" w:rsidR="00430DE3" w:rsidRDefault="008F0850">
            <w:pPr>
              <w:pStyle w:val="TableParagraph"/>
              <w:spacing w:before="16"/>
              <w:ind w:left="188" w:right="189"/>
              <w:rPr>
                <w:sz w:val="24"/>
              </w:rPr>
            </w:pPr>
            <w:r>
              <w:rPr>
                <w:w w:val="105"/>
                <w:sz w:val="16"/>
              </w:rPr>
              <w:t>111</w:t>
            </w:r>
            <w:r>
              <w:rPr>
                <w:w w:val="105"/>
                <w:position w:val="-8"/>
                <w:sz w:val="24"/>
              </w:rPr>
              <w:t>Ag</w:t>
            </w:r>
          </w:p>
        </w:tc>
        <w:tc>
          <w:tcPr>
            <w:tcW w:w="1674" w:type="dxa"/>
          </w:tcPr>
          <w:p w14:paraId="7E2DDAE1" w14:textId="77777777" w:rsidR="00430DE3" w:rsidRDefault="008F0850">
            <w:pPr>
              <w:pStyle w:val="TableParagraph"/>
              <w:ind w:left="517"/>
              <w:jc w:val="left"/>
              <w:rPr>
                <w:sz w:val="24"/>
              </w:rPr>
            </w:pPr>
            <w:r>
              <w:rPr>
                <w:sz w:val="24"/>
              </w:rPr>
              <w:t>Valley</w:t>
            </w:r>
          </w:p>
        </w:tc>
        <w:tc>
          <w:tcPr>
            <w:tcW w:w="1708" w:type="dxa"/>
          </w:tcPr>
          <w:p w14:paraId="4032F58E" w14:textId="77777777" w:rsidR="00430DE3" w:rsidRDefault="008F0850">
            <w:pPr>
              <w:pStyle w:val="TableParagraph"/>
              <w:ind w:left="374"/>
              <w:jc w:val="left"/>
              <w:rPr>
                <w:sz w:val="24"/>
              </w:rPr>
            </w:pPr>
            <w:r>
              <w:rPr>
                <w:sz w:val="24"/>
              </w:rPr>
              <w:t>7.45 days</w:t>
            </w:r>
          </w:p>
        </w:tc>
        <w:tc>
          <w:tcPr>
            <w:tcW w:w="1362" w:type="dxa"/>
          </w:tcPr>
          <w:p w14:paraId="7E032053" w14:textId="77777777" w:rsidR="00430DE3" w:rsidRDefault="008F0850">
            <w:pPr>
              <w:pStyle w:val="TableParagraph"/>
              <w:ind w:left="183" w:right="183"/>
              <w:rPr>
                <w:sz w:val="24"/>
              </w:rPr>
            </w:pPr>
            <w:r>
              <w:rPr>
                <w:sz w:val="24"/>
              </w:rPr>
              <w:t>342.13</w:t>
            </w:r>
          </w:p>
        </w:tc>
        <w:tc>
          <w:tcPr>
            <w:tcW w:w="1207" w:type="dxa"/>
          </w:tcPr>
          <w:p w14:paraId="58FC04E4" w14:textId="77777777" w:rsidR="00430DE3" w:rsidRDefault="008F0850">
            <w:pPr>
              <w:pStyle w:val="TableParagraph"/>
              <w:ind w:left="189" w:right="189"/>
              <w:rPr>
                <w:sz w:val="24"/>
              </w:rPr>
            </w:pPr>
            <w:r>
              <w:rPr>
                <w:sz w:val="24"/>
              </w:rPr>
              <w:t>6.7</w:t>
            </w:r>
          </w:p>
        </w:tc>
      </w:tr>
      <w:tr w:rsidR="00430DE3" w14:paraId="510D50BB" w14:textId="77777777">
        <w:trPr>
          <w:trHeight w:hRule="exact" w:val="347"/>
        </w:trPr>
        <w:tc>
          <w:tcPr>
            <w:tcW w:w="758" w:type="dxa"/>
          </w:tcPr>
          <w:p w14:paraId="5EA609CB" w14:textId="77777777" w:rsidR="00430DE3" w:rsidRDefault="008F0850">
            <w:pPr>
              <w:pStyle w:val="TableParagraph"/>
              <w:ind w:left="174" w:right="174"/>
              <w:rPr>
                <w:sz w:val="24"/>
              </w:rPr>
            </w:pPr>
            <w:r>
              <w:rPr>
                <w:sz w:val="24"/>
              </w:rPr>
              <w:t>112</w:t>
            </w:r>
          </w:p>
        </w:tc>
        <w:tc>
          <w:tcPr>
            <w:tcW w:w="1057" w:type="dxa"/>
          </w:tcPr>
          <w:p w14:paraId="22D28A23" w14:textId="77777777" w:rsidR="00430DE3" w:rsidRDefault="008F0850">
            <w:pPr>
              <w:pStyle w:val="TableParagraph"/>
              <w:spacing w:before="16"/>
              <w:ind w:left="189" w:right="189"/>
              <w:rPr>
                <w:sz w:val="24"/>
              </w:rPr>
            </w:pPr>
            <w:r>
              <w:rPr>
                <w:w w:val="110"/>
                <w:sz w:val="16"/>
              </w:rPr>
              <w:t>112</w:t>
            </w:r>
            <w:r>
              <w:rPr>
                <w:w w:val="110"/>
                <w:position w:val="-8"/>
                <w:sz w:val="24"/>
              </w:rPr>
              <w:t>Pd</w:t>
            </w:r>
          </w:p>
        </w:tc>
        <w:tc>
          <w:tcPr>
            <w:tcW w:w="1674" w:type="dxa"/>
          </w:tcPr>
          <w:p w14:paraId="020A2EF2" w14:textId="77777777" w:rsidR="00430DE3" w:rsidRDefault="008F0850">
            <w:pPr>
              <w:pStyle w:val="TableParagraph"/>
              <w:ind w:left="517"/>
              <w:jc w:val="left"/>
              <w:rPr>
                <w:sz w:val="24"/>
              </w:rPr>
            </w:pPr>
            <w:r>
              <w:rPr>
                <w:sz w:val="24"/>
              </w:rPr>
              <w:t>Valley</w:t>
            </w:r>
          </w:p>
        </w:tc>
        <w:tc>
          <w:tcPr>
            <w:tcW w:w="1708" w:type="dxa"/>
          </w:tcPr>
          <w:p w14:paraId="5BB79F4D" w14:textId="77777777" w:rsidR="00430DE3" w:rsidRDefault="008F0850">
            <w:pPr>
              <w:pStyle w:val="TableParagraph"/>
              <w:ind w:left="387"/>
              <w:jc w:val="left"/>
              <w:rPr>
                <w:sz w:val="24"/>
              </w:rPr>
            </w:pPr>
            <w:r>
              <w:rPr>
                <w:sz w:val="24"/>
              </w:rPr>
              <w:t xml:space="preserve">21.04 </w:t>
            </w:r>
            <w:proofErr w:type="spellStart"/>
            <w:r>
              <w:rPr>
                <w:sz w:val="24"/>
              </w:rPr>
              <w:t>hrs</w:t>
            </w:r>
            <w:proofErr w:type="spellEnd"/>
          </w:p>
        </w:tc>
        <w:tc>
          <w:tcPr>
            <w:tcW w:w="1362" w:type="dxa"/>
          </w:tcPr>
          <w:p w14:paraId="2E673F51" w14:textId="77777777" w:rsidR="00430DE3" w:rsidRDefault="008F0850">
            <w:pPr>
              <w:pStyle w:val="TableParagraph"/>
              <w:ind w:left="183" w:right="183"/>
              <w:rPr>
                <w:sz w:val="24"/>
              </w:rPr>
            </w:pPr>
            <w:r>
              <w:rPr>
                <w:sz w:val="24"/>
              </w:rPr>
              <w:t>18.5</w:t>
            </w:r>
          </w:p>
        </w:tc>
        <w:tc>
          <w:tcPr>
            <w:tcW w:w="1207" w:type="dxa"/>
          </w:tcPr>
          <w:p w14:paraId="49F4D7F3" w14:textId="77777777" w:rsidR="00430DE3" w:rsidRDefault="008F0850">
            <w:pPr>
              <w:pStyle w:val="TableParagraph"/>
              <w:ind w:left="189" w:right="189"/>
              <w:rPr>
                <w:sz w:val="24"/>
              </w:rPr>
            </w:pPr>
            <w:r>
              <w:rPr>
                <w:sz w:val="24"/>
              </w:rPr>
              <w:t>27</w:t>
            </w:r>
          </w:p>
        </w:tc>
      </w:tr>
      <w:tr w:rsidR="00430DE3" w14:paraId="31A74B60" w14:textId="77777777">
        <w:trPr>
          <w:trHeight w:hRule="exact" w:val="347"/>
        </w:trPr>
        <w:tc>
          <w:tcPr>
            <w:tcW w:w="758" w:type="dxa"/>
          </w:tcPr>
          <w:p w14:paraId="06DEEC68" w14:textId="77777777" w:rsidR="00430DE3" w:rsidRDefault="008F0850">
            <w:pPr>
              <w:pStyle w:val="TableParagraph"/>
              <w:ind w:left="174" w:right="174"/>
              <w:rPr>
                <w:sz w:val="24"/>
              </w:rPr>
            </w:pPr>
            <w:r>
              <w:rPr>
                <w:sz w:val="24"/>
              </w:rPr>
              <w:t>113</w:t>
            </w:r>
          </w:p>
        </w:tc>
        <w:tc>
          <w:tcPr>
            <w:tcW w:w="1057" w:type="dxa"/>
          </w:tcPr>
          <w:p w14:paraId="311FF66C" w14:textId="77777777" w:rsidR="00430DE3" w:rsidRDefault="008F0850">
            <w:pPr>
              <w:pStyle w:val="TableParagraph"/>
              <w:spacing w:before="16"/>
              <w:ind w:left="188" w:right="189"/>
              <w:rPr>
                <w:sz w:val="24"/>
              </w:rPr>
            </w:pPr>
            <w:r>
              <w:rPr>
                <w:w w:val="105"/>
                <w:sz w:val="16"/>
              </w:rPr>
              <w:t>113</w:t>
            </w:r>
            <w:r>
              <w:rPr>
                <w:w w:val="105"/>
                <w:position w:val="-8"/>
                <w:sz w:val="24"/>
              </w:rPr>
              <w:t>Ag</w:t>
            </w:r>
          </w:p>
        </w:tc>
        <w:tc>
          <w:tcPr>
            <w:tcW w:w="1674" w:type="dxa"/>
          </w:tcPr>
          <w:p w14:paraId="323D6042" w14:textId="77777777" w:rsidR="00430DE3" w:rsidRDefault="008F0850">
            <w:pPr>
              <w:pStyle w:val="TableParagraph"/>
              <w:ind w:left="517"/>
              <w:jc w:val="left"/>
              <w:rPr>
                <w:sz w:val="24"/>
              </w:rPr>
            </w:pPr>
            <w:r>
              <w:rPr>
                <w:sz w:val="24"/>
              </w:rPr>
              <w:t>Valley</w:t>
            </w:r>
          </w:p>
        </w:tc>
        <w:tc>
          <w:tcPr>
            <w:tcW w:w="1708" w:type="dxa"/>
          </w:tcPr>
          <w:p w14:paraId="77A28157" w14:textId="77777777" w:rsidR="00430DE3" w:rsidRDefault="008F0850">
            <w:pPr>
              <w:pStyle w:val="TableParagraph"/>
              <w:ind w:left="446"/>
              <w:jc w:val="left"/>
              <w:rPr>
                <w:sz w:val="24"/>
              </w:rPr>
            </w:pPr>
            <w:r>
              <w:rPr>
                <w:sz w:val="24"/>
              </w:rPr>
              <w:t xml:space="preserve">5.37 </w:t>
            </w:r>
            <w:proofErr w:type="spellStart"/>
            <w:r>
              <w:rPr>
                <w:sz w:val="24"/>
              </w:rPr>
              <w:t>hrs</w:t>
            </w:r>
            <w:proofErr w:type="spellEnd"/>
          </w:p>
        </w:tc>
        <w:tc>
          <w:tcPr>
            <w:tcW w:w="1362" w:type="dxa"/>
          </w:tcPr>
          <w:p w14:paraId="3048DDBE" w14:textId="77777777" w:rsidR="00430DE3" w:rsidRDefault="008F0850">
            <w:pPr>
              <w:pStyle w:val="TableParagraph"/>
              <w:ind w:left="183" w:right="183"/>
              <w:rPr>
                <w:sz w:val="24"/>
              </w:rPr>
            </w:pPr>
            <w:r>
              <w:rPr>
                <w:sz w:val="24"/>
              </w:rPr>
              <w:t>298.6</w:t>
            </w:r>
          </w:p>
        </w:tc>
        <w:tc>
          <w:tcPr>
            <w:tcW w:w="1207" w:type="dxa"/>
          </w:tcPr>
          <w:p w14:paraId="766F94AB" w14:textId="77777777" w:rsidR="00430DE3" w:rsidRDefault="008F0850">
            <w:pPr>
              <w:pStyle w:val="TableParagraph"/>
              <w:ind w:left="189" w:right="189"/>
              <w:rPr>
                <w:sz w:val="24"/>
              </w:rPr>
            </w:pPr>
            <w:r>
              <w:rPr>
                <w:sz w:val="24"/>
              </w:rPr>
              <w:t>10</w:t>
            </w:r>
          </w:p>
        </w:tc>
      </w:tr>
      <w:tr w:rsidR="00430DE3" w14:paraId="6C749511" w14:textId="77777777">
        <w:trPr>
          <w:trHeight w:hRule="exact" w:val="347"/>
        </w:trPr>
        <w:tc>
          <w:tcPr>
            <w:tcW w:w="758" w:type="dxa"/>
          </w:tcPr>
          <w:p w14:paraId="7A036109" w14:textId="77777777" w:rsidR="00430DE3" w:rsidRDefault="008F0850">
            <w:pPr>
              <w:pStyle w:val="TableParagraph"/>
              <w:ind w:left="174" w:right="174"/>
              <w:rPr>
                <w:sz w:val="24"/>
              </w:rPr>
            </w:pPr>
            <w:r>
              <w:rPr>
                <w:sz w:val="24"/>
              </w:rPr>
              <w:t>115</w:t>
            </w:r>
          </w:p>
        </w:tc>
        <w:tc>
          <w:tcPr>
            <w:tcW w:w="1057" w:type="dxa"/>
          </w:tcPr>
          <w:p w14:paraId="6EAE9B31" w14:textId="77777777" w:rsidR="00430DE3" w:rsidRDefault="008F0850">
            <w:pPr>
              <w:pStyle w:val="TableParagraph"/>
              <w:spacing w:before="16"/>
              <w:ind w:left="189" w:right="189"/>
              <w:rPr>
                <w:sz w:val="24"/>
              </w:rPr>
            </w:pPr>
            <w:r>
              <w:rPr>
                <w:w w:val="105"/>
                <w:sz w:val="16"/>
              </w:rPr>
              <w:t>115g</w:t>
            </w:r>
            <w:r>
              <w:rPr>
                <w:w w:val="105"/>
                <w:position w:val="-8"/>
                <w:sz w:val="24"/>
              </w:rPr>
              <w:t>Cd</w:t>
            </w:r>
          </w:p>
        </w:tc>
        <w:tc>
          <w:tcPr>
            <w:tcW w:w="1674" w:type="dxa"/>
          </w:tcPr>
          <w:p w14:paraId="3B8489A2" w14:textId="77777777" w:rsidR="00430DE3" w:rsidRDefault="008F0850">
            <w:pPr>
              <w:pStyle w:val="TableParagraph"/>
              <w:ind w:left="517"/>
              <w:jc w:val="left"/>
              <w:rPr>
                <w:sz w:val="24"/>
              </w:rPr>
            </w:pPr>
            <w:r>
              <w:rPr>
                <w:sz w:val="24"/>
              </w:rPr>
              <w:t>Valley</w:t>
            </w:r>
          </w:p>
        </w:tc>
        <w:tc>
          <w:tcPr>
            <w:tcW w:w="1708" w:type="dxa"/>
          </w:tcPr>
          <w:p w14:paraId="66A0D5CE" w14:textId="77777777" w:rsidR="00430DE3" w:rsidRDefault="008F0850">
            <w:pPr>
              <w:pStyle w:val="TableParagraph"/>
              <w:ind w:left="387"/>
              <w:jc w:val="left"/>
              <w:rPr>
                <w:sz w:val="24"/>
              </w:rPr>
            </w:pPr>
            <w:r>
              <w:rPr>
                <w:sz w:val="24"/>
              </w:rPr>
              <w:t xml:space="preserve">53.46 </w:t>
            </w:r>
            <w:proofErr w:type="spellStart"/>
            <w:r>
              <w:rPr>
                <w:sz w:val="24"/>
              </w:rPr>
              <w:t>hrs</w:t>
            </w:r>
            <w:proofErr w:type="spellEnd"/>
          </w:p>
        </w:tc>
        <w:tc>
          <w:tcPr>
            <w:tcW w:w="1362" w:type="dxa"/>
          </w:tcPr>
          <w:p w14:paraId="43372464" w14:textId="77777777" w:rsidR="00430DE3" w:rsidRDefault="008F0850">
            <w:pPr>
              <w:pStyle w:val="TableParagraph"/>
              <w:ind w:left="183" w:right="183"/>
              <w:rPr>
                <w:sz w:val="24"/>
              </w:rPr>
            </w:pPr>
            <w:r>
              <w:rPr>
                <w:sz w:val="24"/>
              </w:rPr>
              <w:t>527.901</w:t>
            </w:r>
          </w:p>
        </w:tc>
        <w:tc>
          <w:tcPr>
            <w:tcW w:w="1207" w:type="dxa"/>
          </w:tcPr>
          <w:p w14:paraId="357BE107" w14:textId="77777777" w:rsidR="00430DE3" w:rsidRDefault="008F0850">
            <w:pPr>
              <w:pStyle w:val="TableParagraph"/>
              <w:ind w:left="189" w:right="189"/>
              <w:rPr>
                <w:sz w:val="24"/>
              </w:rPr>
            </w:pPr>
            <w:r>
              <w:rPr>
                <w:sz w:val="24"/>
              </w:rPr>
              <w:t>27.4</w:t>
            </w:r>
          </w:p>
        </w:tc>
      </w:tr>
      <w:tr w:rsidR="00430DE3" w14:paraId="68A11109" w14:textId="77777777">
        <w:trPr>
          <w:trHeight w:hRule="exact" w:val="347"/>
        </w:trPr>
        <w:tc>
          <w:tcPr>
            <w:tcW w:w="758" w:type="dxa"/>
          </w:tcPr>
          <w:p w14:paraId="4F87B0F9" w14:textId="77777777" w:rsidR="00430DE3" w:rsidRDefault="008F0850">
            <w:pPr>
              <w:pStyle w:val="TableParagraph"/>
              <w:ind w:left="174" w:right="174"/>
              <w:rPr>
                <w:sz w:val="24"/>
              </w:rPr>
            </w:pPr>
            <w:r>
              <w:rPr>
                <w:sz w:val="24"/>
              </w:rPr>
              <w:t>132</w:t>
            </w:r>
          </w:p>
        </w:tc>
        <w:tc>
          <w:tcPr>
            <w:tcW w:w="1057" w:type="dxa"/>
          </w:tcPr>
          <w:p w14:paraId="239D2DC8" w14:textId="77777777" w:rsidR="00430DE3" w:rsidRDefault="008F0850">
            <w:pPr>
              <w:pStyle w:val="TableParagraph"/>
              <w:spacing w:before="16"/>
              <w:ind w:left="189" w:right="189"/>
              <w:rPr>
                <w:sz w:val="24"/>
              </w:rPr>
            </w:pPr>
            <w:r>
              <w:rPr>
                <w:w w:val="105"/>
                <w:sz w:val="16"/>
              </w:rPr>
              <w:t>132</w:t>
            </w:r>
            <w:proofErr w:type="spellStart"/>
            <w:r>
              <w:rPr>
                <w:w w:val="105"/>
                <w:position w:val="-8"/>
                <w:sz w:val="24"/>
              </w:rPr>
              <w:t>Te</w:t>
            </w:r>
            <w:proofErr w:type="spellEnd"/>
          </w:p>
        </w:tc>
        <w:tc>
          <w:tcPr>
            <w:tcW w:w="1674" w:type="dxa"/>
          </w:tcPr>
          <w:p w14:paraId="5FF205A8" w14:textId="77777777" w:rsidR="00430DE3" w:rsidRDefault="008F0850">
            <w:pPr>
              <w:pStyle w:val="TableParagraph"/>
              <w:ind w:left="0" w:right="225"/>
              <w:jc w:val="right"/>
              <w:rPr>
                <w:sz w:val="24"/>
              </w:rPr>
            </w:pPr>
            <w:r>
              <w:rPr>
                <w:w w:val="105"/>
                <w:sz w:val="24"/>
              </w:rPr>
              <w:t>Heavy Peak</w:t>
            </w:r>
          </w:p>
        </w:tc>
        <w:tc>
          <w:tcPr>
            <w:tcW w:w="1708" w:type="dxa"/>
          </w:tcPr>
          <w:p w14:paraId="62CFDA1E" w14:textId="77777777" w:rsidR="00430DE3" w:rsidRDefault="008F0850">
            <w:pPr>
              <w:pStyle w:val="TableParagraph"/>
              <w:ind w:left="316"/>
              <w:jc w:val="left"/>
              <w:rPr>
                <w:sz w:val="24"/>
              </w:rPr>
            </w:pPr>
            <w:r>
              <w:rPr>
                <w:sz w:val="24"/>
              </w:rPr>
              <w:t>3.204 days</w:t>
            </w:r>
          </w:p>
        </w:tc>
        <w:tc>
          <w:tcPr>
            <w:tcW w:w="1362" w:type="dxa"/>
          </w:tcPr>
          <w:p w14:paraId="5AEF93CD" w14:textId="77777777" w:rsidR="00430DE3" w:rsidRDefault="008F0850">
            <w:pPr>
              <w:pStyle w:val="TableParagraph"/>
              <w:ind w:left="183" w:right="183"/>
              <w:rPr>
                <w:sz w:val="24"/>
              </w:rPr>
            </w:pPr>
            <w:r>
              <w:rPr>
                <w:sz w:val="24"/>
              </w:rPr>
              <w:t>772.6</w:t>
            </w:r>
          </w:p>
        </w:tc>
        <w:tc>
          <w:tcPr>
            <w:tcW w:w="1207" w:type="dxa"/>
          </w:tcPr>
          <w:p w14:paraId="340616AF" w14:textId="77777777" w:rsidR="00430DE3" w:rsidRDefault="008F0850">
            <w:pPr>
              <w:pStyle w:val="TableParagraph"/>
              <w:ind w:left="189" w:right="189"/>
              <w:rPr>
                <w:sz w:val="24"/>
              </w:rPr>
            </w:pPr>
            <w:r>
              <w:rPr>
                <w:sz w:val="24"/>
              </w:rPr>
              <w:t>77.9</w:t>
            </w:r>
          </w:p>
        </w:tc>
      </w:tr>
      <w:tr w:rsidR="00430DE3" w14:paraId="37C4C445" w14:textId="77777777">
        <w:trPr>
          <w:trHeight w:hRule="exact" w:val="347"/>
        </w:trPr>
        <w:tc>
          <w:tcPr>
            <w:tcW w:w="758" w:type="dxa"/>
          </w:tcPr>
          <w:p w14:paraId="061781D5" w14:textId="77777777" w:rsidR="00430DE3" w:rsidRDefault="008F0850">
            <w:pPr>
              <w:pStyle w:val="TableParagraph"/>
              <w:ind w:left="174" w:right="174"/>
              <w:rPr>
                <w:sz w:val="24"/>
              </w:rPr>
            </w:pPr>
            <w:r>
              <w:rPr>
                <w:sz w:val="24"/>
              </w:rPr>
              <w:t>140</w:t>
            </w:r>
          </w:p>
        </w:tc>
        <w:tc>
          <w:tcPr>
            <w:tcW w:w="1057" w:type="dxa"/>
          </w:tcPr>
          <w:p w14:paraId="4EDC69A6" w14:textId="77777777" w:rsidR="00430DE3" w:rsidRDefault="008F0850">
            <w:pPr>
              <w:pStyle w:val="TableParagraph"/>
              <w:spacing w:before="16"/>
              <w:ind w:left="189" w:right="189"/>
              <w:rPr>
                <w:sz w:val="24"/>
              </w:rPr>
            </w:pPr>
            <w:r>
              <w:rPr>
                <w:w w:val="105"/>
                <w:sz w:val="16"/>
              </w:rPr>
              <w:t>140</w:t>
            </w:r>
            <w:r>
              <w:rPr>
                <w:w w:val="105"/>
                <w:position w:val="-8"/>
                <w:sz w:val="24"/>
              </w:rPr>
              <w:t>Ba</w:t>
            </w:r>
          </w:p>
        </w:tc>
        <w:tc>
          <w:tcPr>
            <w:tcW w:w="1674" w:type="dxa"/>
          </w:tcPr>
          <w:p w14:paraId="78CDD1A7" w14:textId="77777777" w:rsidR="00430DE3" w:rsidRDefault="008F0850">
            <w:pPr>
              <w:pStyle w:val="TableParagraph"/>
              <w:ind w:left="0" w:right="225"/>
              <w:jc w:val="right"/>
              <w:rPr>
                <w:sz w:val="24"/>
              </w:rPr>
            </w:pPr>
            <w:r>
              <w:rPr>
                <w:w w:val="105"/>
                <w:sz w:val="24"/>
              </w:rPr>
              <w:t>Heavy Peak</w:t>
            </w:r>
          </w:p>
        </w:tc>
        <w:tc>
          <w:tcPr>
            <w:tcW w:w="1708" w:type="dxa"/>
          </w:tcPr>
          <w:p w14:paraId="0AF0F765" w14:textId="77777777" w:rsidR="00430DE3" w:rsidRDefault="008F0850">
            <w:pPr>
              <w:pStyle w:val="TableParagraph"/>
              <w:ind w:left="0" w:right="197"/>
              <w:jc w:val="right"/>
              <w:rPr>
                <w:sz w:val="24"/>
              </w:rPr>
            </w:pPr>
            <w:r>
              <w:rPr>
                <w:sz w:val="24"/>
              </w:rPr>
              <w:t>12.7527 days</w:t>
            </w:r>
          </w:p>
        </w:tc>
        <w:tc>
          <w:tcPr>
            <w:tcW w:w="1362" w:type="dxa"/>
          </w:tcPr>
          <w:p w14:paraId="594F9DC1" w14:textId="77777777" w:rsidR="00430DE3" w:rsidRDefault="008F0850">
            <w:pPr>
              <w:pStyle w:val="TableParagraph"/>
              <w:ind w:left="183" w:right="183"/>
              <w:rPr>
                <w:sz w:val="24"/>
              </w:rPr>
            </w:pPr>
            <w:r>
              <w:rPr>
                <w:sz w:val="24"/>
              </w:rPr>
              <w:t>537.3</w:t>
            </w:r>
          </w:p>
        </w:tc>
        <w:tc>
          <w:tcPr>
            <w:tcW w:w="1207" w:type="dxa"/>
          </w:tcPr>
          <w:p w14:paraId="5E63DA91" w14:textId="77777777" w:rsidR="00430DE3" w:rsidRDefault="008F0850">
            <w:pPr>
              <w:pStyle w:val="TableParagraph"/>
              <w:ind w:left="189" w:right="189"/>
              <w:rPr>
                <w:sz w:val="24"/>
              </w:rPr>
            </w:pPr>
            <w:r>
              <w:rPr>
                <w:sz w:val="24"/>
              </w:rPr>
              <w:t>24.39</w:t>
            </w:r>
          </w:p>
        </w:tc>
      </w:tr>
      <w:tr w:rsidR="00430DE3" w14:paraId="4080EE9E" w14:textId="77777777">
        <w:trPr>
          <w:trHeight w:hRule="exact" w:val="347"/>
        </w:trPr>
        <w:tc>
          <w:tcPr>
            <w:tcW w:w="758" w:type="dxa"/>
          </w:tcPr>
          <w:p w14:paraId="12AA4B82" w14:textId="77777777" w:rsidR="00430DE3" w:rsidRDefault="008F0850">
            <w:pPr>
              <w:pStyle w:val="TableParagraph"/>
              <w:ind w:left="174" w:right="174"/>
              <w:rPr>
                <w:sz w:val="24"/>
              </w:rPr>
            </w:pPr>
            <w:r>
              <w:rPr>
                <w:sz w:val="24"/>
              </w:rPr>
              <w:t>141</w:t>
            </w:r>
          </w:p>
        </w:tc>
        <w:tc>
          <w:tcPr>
            <w:tcW w:w="1057" w:type="dxa"/>
          </w:tcPr>
          <w:p w14:paraId="2A1F75CC" w14:textId="77777777" w:rsidR="00430DE3" w:rsidRDefault="008F0850">
            <w:pPr>
              <w:pStyle w:val="TableParagraph"/>
              <w:spacing w:before="16"/>
              <w:ind w:left="189" w:right="189"/>
              <w:rPr>
                <w:sz w:val="24"/>
              </w:rPr>
            </w:pPr>
            <w:r>
              <w:rPr>
                <w:w w:val="105"/>
                <w:sz w:val="16"/>
              </w:rPr>
              <w:t>141</w:t>
            </w:r>
            <w:r>
              <w:rPr>
                <w:w w:val="105"/>
                <w:position w:val="-8"/>
                <w:sz w:val="24"/>
              </w:rPr>
              <w:t>Ce</w:t>
            </w:r>
          </w:p>
        </w:tc>
        <w:tc>
          <w:tcPr>
            <w:tcW w:w="1674" w:type="dxa"/>
          </w:tcPr>
          <w:p w14:paraId="13F6D619" w14:textId="77777777" w:rsidR="00430DE3" w:rsidRDefault="008F0850">
            <w:pPr>
              <w:pStyle w:val="TableParagraph"/>
              <w:ind w:left="0" w:right="225"/>
              <w:jc w:val="right"/>
              <w:rPr>
                <w:sz w:val="24"/>
              </w:rPr>
            </w:pPr>
            <w:r>
              <w:rPr>
                <w:w w:val="105"/>
                <w:sz w:val="24"/>
              </w:rPr>
              <w:t>Heavy Peak</w:t>
            </w:r>
          </w:p>
        </w:tc>
        <w:tc>
          <w:tcPr>
            <w:tcW w:w="1708" w:type="dxa"/>
          </w:tcPr>
          <w:p w14:paraId="7F803F64" w14:textId="77777777" w:rsidR="00430DE3" w:rsidRDefault="008F0850">
            <w:pPr>
              <w:pStyle w:val="TableParagraph"/>
              <w:ind w:left="0" w:right="255"/>
              <w:jc w:val="right"/>
              <w:rPr>
                <w:sz w:val="24"/>
              </w:rPr>
            </w:pPr>
            <w:r>
              <w:rPr>
                <w:sz w:val="24"/>
              </w:rPr>
              <w:t>32.511 days</w:t>
            </w:r>
          </w:p>
        </w:tc>
        <w:tc>
          <w:tcPr>
            <w:tcW w:w="1362" w:type="dxa"/>
          </w:tcPr>
          <w:p w14:paraId="760CD603" w14:textId="77777777" w:rsidR="00430DE3" w:rsidRDefault="008F0850">
            <w:pPr>
              <w:pStyle w:val="TableParagraph"/>
              <w:ind w:left="183" w:right="183"/>
              <w:rPr>
                <w:sz w:val="24"/>
              </w:rPr>
            </w:pPr>
            <w:r>
              <w:rPr>
                <w:sz w:val="24"/>
              </w:rPr>
              <w:t>145.4</w:t>
            </w:r>
          </w:p>
        </w:tc>
        <w:tc>
          <w:tcPr>
            <w:tcW w:w="1207" w:type="dxa"/>
          </w:tcPr>
          <w:p w14:paraId="657B2680" w14:textId="77777777" w:rsidR="00430DE3" w:rsidRDefault="008F0850">
            <w:pPr>
              <w:pStyle w:val="TableParagraph"/>
              <w:ind w:left="189" w:right="189"/>
              <w:rPr>
                <w:sz w:val="24"/>
              </w:rPr>
            </w:pPr>
            <w:r>
              <w:rPr>
                <w:sz w:val="24"/>
              </w:rPr>
              <w:t>48.29</w:t>
            </w:r>
          </w:p>
        </w:tc>
      </w:tr>
      <w:tr w:rsidR="00430DE3" w14:paraId="00FD76A2" w14:textId="77777777">
        <w:trPr>
          <w:trHeight w:hRule="exact" w:val="347"/>
        </w:trPr>
        <w:tc>
          <w:tcPr>
            <w:tcW w:w="758" w:type="dxa"/>
          </w:tcPr>
          <w:p w14:paraId="2D4EEF61" w14:textId="77777777" w:rsidR="00430DE3" w:rsidRDefault="008F0850">
            <w:pPr>
              <w:pStyle w:val="TableParagraph"/>
              <w:ind w:left="174" w:right="174"/>
              <w:rPr>
                <w:sz w:val="24"/>
              </w:rPr>
            </w:pPr>
            <w:r>
              <w:rPr>
                <w:sz w:val="24"/>
              </w:rPr>
              <w:t>143</w:t>
            </w:r>
          </w:p>
        </w:tc>
        <w:tc>
          <w:tcPr>
            <w:tcW w:w="1057" w:type="dxa"/>
          </w:tcPr>
          <w:p w14:paraId="484216C2" w14:textId="77777777" w:rsidR="00430DE3" w:rsidRDefault="008F0850">
            <w:pPr>
              <w:pStyle w:val="TableParagraph"/>
              <w:spacing w:before="16"/>
              <w:ind w:left="189" w:right="189"/>
              <w:rPr>
                <w:sz w:val="24"/>
              </w:rPr>
            </w:pPr>
            <w:r>
              <w:rPr>
                <w:w w:val="105"/>
                <w:sz w:val="16"/>
              </w:rPr>
              <w:t>143</w:t>
            </w:r>
            <w:r>
              <w:rPr>
                <w:w w:val="105"/>
                <w:position w:val="-8"/>
                <w:sz w:val="24"/>
              </w:rPr>
              <w:t>Ce</w:t>
            </w:r>
          </w:p>
        </w:tc>
        <w:tc>
          <w:tcPr>
            <w:tcW w:w="1674" w:type="dxa"/>
          </w:tcPr>
          <w:p w14:paraId="2A6FE4FF" w14:textId="77777777" w:rsidR="00430DE3" w:rsidRDefault="008F0850">
            <w:pPr>
              <w:pStyle w:val="TableParagraph"/>
              <w:ind w:left="0" w:right="225"/>
              <w:jc w:val="right"/>
              <w:rPr>
                <w:sz w:val="24"/>
              </w:rPr>
            </w:pPr>
            <w:r>
              <w:rPr>
                <w:w w:val="105"/>
                <w:sz w:val="24"/>
              </w:rPr>
              <w:t>Heavy Peak</w:t>
            </w:r>
          </w:p>
        </w:tc>
        <w:tc>
          <w:tcPr>
            <w:tcW w:w="1708" w:type="dxa"/>
          </w:tcPr>
          <w:p w14:paraId="21B0E048" w14:textId="77777777" w:rsidR="00430DE3" w:rsidRDefault="008F0850">
            <w:pPr>
              <w:pStyle w:val="TableParagraph"/>
              <w:ind w:left="329"/>
              <w:jc w:val="left"/>
              <w:rPr>
                <w:sz w:val="24"/>
              </w:rPr>
            </w:pPr>
            <w:r>
              <w:rPr>
                <w:sz w:val="24"/>
              </w:rPr>
              <w:t xml:space="preserve">33.039 </w:t>
            </w:r>
            <w:proofErr w:type="spellStart"/>
            <w:r>
              <w:rPr>
                <w:sz w:val="24"/>
              </w:rPr>
              <w:t>hrs</w:t>
            </w:r>
            <w:proofErr w:type="spellEnd"/>
          </w:p>
        </w:tc>
        <w:tc>
          <w:tcPr>
            <w:tcW w:w="1362" w:type="dxa"/>
          </w:tcPr>
          <w:p w14:paraId="1998F53D" w14:textId="77777777" w:rsidR="00430DE3" w:rsidRDefault="008F0850">
            <w:pPr>
              <w:pStyle w:val="TableParagraph"/>
              <w:ind w:left="183" w:right="183"/>
              <w:rPr>
                <w:sz w:val="24"/>
              </w:rPr>
            </w:pPr>
            <w:r>
              <w:rPr>
                <w:sz w:val="24"/>
              </w:rPr>
              <w:t>293.3</w:t>
            </w:r>
          </w:p>
        </w:tc>
        <w:tc>
          <w:tcPr>
            <w:tcW w:w="1207" w:type="dxa"/>
          </w:tcPr>
          <w:p w14:paraId="1C04D8CA" w14:textId="77777777" w:rsidR="00430DE3" w:rsidRDefault="008F0850">
            <w:pPr>
              <w:pStyle w:val="TableParagraph"/>
              <w:ind w:left="189" w:right="189"/>
              <w:rPr>
                <w:sz w:val="24"/>
              </w:rPr>
            </w:pPr>
            <w:r>
              <w:rPr>
                <w:sz w:val="24"/>
              </w:rPr>
              <w:t>42.8</w:t>
            </w:r>
          </w:p>
        </w:tc>
      </w:tr>
      <w:tr w:rsidR="00430DE3" w14:paraId="1D5CA1C7" w14:textId="77777777">
        <w:trPr>
          <w:trHeight w:hRule="exact" w:val="347"/>
        </w:trPr>
        <w:tc>
          <w:tcPr>
            <w:tcW w:w="758" w:type="dxa"/>
          </w:tcPr>
          <w:p w14:paraId="16BCCFA3" w14:textId="77777777" w:rsidR="00430DE3" w:rsidRDefault="008F0850">
            <w:pPr>
              <w:pStyle w:val="TableParagraph"/>
              <w:ind w:left="174" w:right="174"/>
              <w:rPr>
                <w:sz w:val="24"/>
              </w:rPr>
            </w:pPr>
            <w:r>
              <w:rPr>
                <w:sz w:val="24"/>
              </w:rPr>
              <w:t>144</w:t>
            </w:r>
          </w:p>
        </w:tc>
        <w:tc>
          <w:tcPr>
            <w:tcW w:w="1057" w:type="dxa"/>
          </w:tcPr>
          <w:p w14:paraId="64766F30" w14:textId="77777777" w:rsidR="00430DE3" w:rsidRDefault="008F0850">
            <w:pPr>
              <w:pStyle w:val="TableParagraph"/>
              <w:spacing w:before="16"/>
              <w:ind w:left="189" w:right="189"/>
              <w:rPr>
                <w:sz w:val="24"/>
              </w:rPr>
            </w:pPr>
            <w:r>
              <w:rPr>
                <w:w w:val="105"/>
                <w:sz w:val="16"/>
              </w:rPr>
              <w:t>144</w:t>
            </w:r>
            <w:r>
              <w:rPr>
                <w:w w:val="105"/>
                <w:position w:val="-8"/>
                <w:sz w:val="24"/>
              </w:rPr>
              <w:t>Ce</w:t>
            </w:r>
          </w:p>
        </w:tc>
        <w:tc>
          <w:tcPr>
            <w:tcW w:w="1674" w:type="dxa"/>
          </w:tcPr>
          <w:p w14:paraId="2E947B03" w14:textId="77777777" w:rsidR="00430DE3" w:rsidRDefault="008F0850">
            <w:pPr>
              <w:pStyle w:val="TableParagraph"/>
              <w:ind w:left="0" w:right="225"/>
              <w:jc w:val="right"/>
              <w:rPr>
                <w:sz w:val="24"/>
              </w:rPr>
            </w:pPr>
            <w:r>
              <w:rPr>
                <w:w w:val="105"/>
                <w:sz w:val="24"/>
              </w:rPr>
              <w:t>Heavy Peak</w:t>
            </w:r>
          </w:p>
        </w:tc>
        <w:tc>
          <w:tcPr>
            <w:tcW w:w="1708" w:type="dxa"/>
          </w:tcPr>
          <w:p w14:paraId="113FF9E9" w14:textId="77777777" w:rsidR="00430DE3" w:rsidRDefault="008F0850">
            <w:pPr>
              <w:pStyle w:val="TableParagraph"/>
              <w:ind w:left="0" w:right="255"/>
              <w:jc w:val="right"/>
              <w:rPr>
                <w:sz w:val="24"/>
              </w:rPr>
            </w:pPr>
            <w:r>
              <w:rPr>
                <w:sz w:val="24"/>
              </w:rPr>
              <w:t>284.91 days</w:t>
            </w:r>
          </w:p>
        </w:tc>
        <w:tc>
          <w:tcPr>
            <w:tcW w:w="1362" w:type="dxa"/>
          </w:tcPr>
          <w:p w14:paraId="5E630E9F" w14:textId="77777777" w:rsidR="00430DE3" w:rsidRDefault="008F0850">
            <w:pPr>
              <w:pStyle w:val="TableParagraph"/>
              <w:ind w:left="183" w:right="183"/>
              <w:rPr>
                <w:sz w:val="24"/>
              </w:rPr>
            </w:pPr>
            <w:r>
              <w:rPr>
                <w:sz w:val="24"/>
              </w:rPr>
              <w:t>133.5</w:t>
            </w:r>
          </w:p>
        </w:tc>
        <w:tc>
          <w:tcPr>
            <w:tcW w:w="1207" w:type="dxa"/>
          </w:tcPr>
          <w:p w14:paraId="1934E5B2" w14:textId="77777777" w:rsidR="00430DE3" w:rsidRDefault="008F0850">
            <w:pPr>
              <w:pStyle w:val="TableParagraph"/>
              <w:ind w:left="189" w:right="189"/>
              <w:rPr>
                <w:sz w:val="24"/>
              </w:rPr>
            </w:pPr>
            <w:r>
              <w:rPr>
                <w:sz w:val="24"/>
              </w:rPr>
              <w:t>11.09</w:t>
            </w:r>
          </w:p>
        </w:tc>
      </w:tr>
      <w:tr w:rsidR="00430DE3" w14:paraId="40EA264A" w14:textId="77777777">
        <w:trPr>
          <w:trHeight w:hRule="exact" w:val="347"/>
        </w:trPr>
        <w:tc>
          <w:tcPr>
            <w:tcW w:w="758" w:type="dxa"/>
          </w:tcPr>
          <w:p w14:paraId="05B7070B" w14:textId="77777777" w:rsidR="00430DE3" w:rsidRDefault="008F0850">
            <w:pPr>
              <w:pStyle w:val="TableParagraph"/>
              <w:ind w:left="174" w:right="174"/>
              <w:rPr>
                <w:sz w:val="24"/>
              </w:rPr>
            </w:pPr>
            <w:r>
              <w:rPr>
                <w:sz w:val="24"/>
              </w:rPr>
              <w:t>147</w:t>
            </w:r>
          </w:p>
        </w:tc>
        <w:tc>
          <w:tcPr>
            <w:tcW w:w="1057" w:type="dxa"/>
          </w:tcPr>
          <w:p w14:paraId="5995E9DE" w14:textId="77777777" w:rsidR="00430DE3" w:rsidRDefault="008F0850">
            <w:pPr>
              <w:pStyle w:val="TableParagraph"/>
              <w:spacing w:before="16"/>
              <w:ind w:left="189" w:right="189"/>
              <w:rPr>
                <w:sz w:val="24"/>
              </w:rPr>
            </w:pPr>
            <w:r>
              <w:rPr>
                <w:w w:val="105"/>
                <w:sz w:val="16"/>
              </w:rPr>
              <w:t>147</w:t>
            </w:r>
            <w:r>
              <w:rPr>
                <w:w w:val="105"/>
                <w:position w:val="-8"/>
                <w:sz w:val="24"/>
              </w:rPr>
              <w:t>Nd</w:t>
            </w:r>
          </w:p>
        </w:tc>
        <w:tc>
          <w:tcPr>
            <w:tcW w:w="1674" w:type="dxa"/>
          </w:tcPr>
          <w:p w14:paraId="6739BE51" w14:textId="77777777" w:rsidR="00430DE3" w:rsidRDefault="008F0850">
            <w:pPr>
              <w:pStyle w:val="TableParagraph"/>
              <w:ind w:left="0" w:right="197"/>
              <w:jc w:val="right"/>
              <w:rPr>
                <w:sz w:val="24"/>
              </w:rPr>
            </w:pPr>
            <w:r>
              <w:rPr>
                <w:w w:val="105"/>
                <w:sz w:val="24"/>
              </w:rPr>
              <w:t>Heavy Wing</w:t>
            </w:r>
          </w:p>
        </w:tc>
        <w:tc>
          <w:tcPr>
            <w:tcW w:w="1708" w:type="dxa"/>
          </w:tcPr>
          <w:p w14:paraId="2D470D02" w14:textId="77777777" w:rsidR="00430DE3" w:rsidRDefault="008F0850">
            <w:pPr>
              <w:pStyle w:val="TableParagraph"/>
              <w:ind w:left="316"/>
              <w:jc w:val="left"/>
              <w:rPr>
                <w:sz w:val="24"/>
              </w:rPr>
            </w:pPr>
            <w:r>
              <w:rPr>
                <w:sz w:val="24"/>
              </w:rPr>
              <w:t>10.98 days</w:t>
            </w:r>
          </w:p>
        </w:tc>
        <w:tc>
          <w:tcPr>
            <w:tcW w:w="1362" w:type="dxa"/>
          </w:tcPr>
          <w:p w14:paraId="19CAC891" w14:textId="77777777" w:rsidR="00430DE3" w:rsidRDefault="008F0850">
            <w:pPr>
              <w:pStyle w:val="TableParagraph"/>
              <w:ind w:left="183" w:right="183"/>
              <w:rPr>
                <w:sz w:val="24"/>
              </w:rPr>
            </w:pPr>
            <w:r>
              <w:rPr>
                <w:sz w:val="24"/>
              </w:rPr>
              <w:t>531</w:t>
            </w:r>
          </w:p>
        </w:tc>
        <w:tc>
          <w:tcPr>
            <w:tcW w:w="1207" w:type="dxa"/>
          </w:tcPr>
          <w:p w14:paraId="137D170E" w14:textId="77777777" w:rsidR="00430DE3" w:rsidRDefault="008F0850">
            <w:pPr>
              <w:pStyle w:val="TableParagraph"/>
              <w:ind w:left="189" w:right="189"/>
              <w:rPr>
                <w:sz w:val="24"/>
              </w:rPr>
            </w:pPr>
            <w:r>
              <w:rPr>
                <w:sz w:val="24"/>
              </w:rPr>
              <w:t>13.4</w:t>
            </w:r>
          </w:p>
        </w:tc>
      </w:tr>
      <w:tr w:rsidR="00430DE3" w14:paraId="4B506086" w14:textId="77777777">
        <w:trPr>
          <w:trHeight w:hRule="exact" w:val="347"/>
        </w:trPr>
        <w:tc>
          <w:tcPr>
            <w:tcW w:w="758" w:type="dxa"/>
          </w:tcPr>
          <w:p w14:paraId="71CBB32E" w14:textId="77777777" w:rsidR="00430DE3" w:rsidRDefault="008F0850">
            <w:pPr>
              <w:pStyle w:val="TableParagraph"/>
              <w:ind w:left="174" w:right="174"/>
              <w:rPr>
                <w:sz w:val="24"/>
              </w:rPr>
            </w:pPr>
            <w:r>
              <w:rPr>
                <w:sz w:val="24"/>
              </w:rPr>
              <w:t>149</w:t>
            </w:r>
          </w:p>
        </w:tc>
        <w:tc>
          <w:tcPr>
            <w:tcW w:w="1057" w:type="dxa"/>
          </w:tcPr>
          <w:p w14:paraId="2EA5E4CC" w14:textId="77777777" w:rsidR="00430DE3" w:rsidRDefault="008F0850">
            <w:pPr>
              <w:pStyle w:val="TableParagraph"/>
              <w:spacing w:before="16"/>
              <w:ind w:left="189" w:right="189"/>
              <w:rPr>
                <w:sz w:val="24"/>
              </w:rPr>
            </w:pPr>
            <w:r>
              <w:rPr>
                <w:w w:val="110"/>
                <w:sz w:val="16"/>
              </w:rPr>
              <w:t>149</w:t>
            </w:r>
            <w:r>
              <w:rPr>
                <w:w w:val="110"/>
                <w:position w:val="-8"/>
                <w:sz w:val="24"/>
              </w:rPr>
              <w:t>Pm</w:t>
            </w:r>
          </w:p>
        </w:tc>
        <w:tc>
          <w:tcPr>
            <w:tcW w:w="1674" w:type="dxa"/>
          </w:tcPr>
          <w:p w14:paraId="2D472DF8" w14:textId="77777777" w:rsidR="00430DE3" w:rsidRDefault="008F0850">
            <w:pPr>
              <w:pStyle w:val="TableParagraph"/>
              <w:ind w:left="0" w:right="197"/>
              <w:jc w:val="right"/>
              <w:rPr>
                <w:sz w:val="24"/>
              </w:rPr>
            </w:pPr>
            <w:r>
              <w:rPr>
                <w:w w:val="105"/>
                <w:sz w:val="24"/>
              </w:rPr>
              <w:t>Heavy Wing</w:t>
            </w:r>
          </w:p>
        </w:tc>
        <w:tc>
          <w:tcPr>
            <w:tcW w:w="1708" w:type="dxa"/>
          </w:tcPr>
          <w:p w14:paraId="1EBB3DFD" w14:textId="77777777" w:rsidR="00430DE3" w:rsidRDefault="008F0850">
            <w:pPr>
              <w:pStyle w:val="TableParagraph"/>
              <w:ind w:left="387"/>
              <w:jc w:val="left"/>
              <w:rPr>
                <w:sz w:val="24"/>
              </w:rPr>
            </w:pPr>
            <w:r>
              <w:rPr>
                <w:sz w:val="24"/>
              </w:rPr>
              <w:t xml:space="preserve">35.08 </w:t>
            </w:r>
            <w:proofErr w:type="spellStart"/>
            <w:r>
              <w:rPr>
                <w:sz w:val="24"/>
              </w:rPr>
              <w:t>hrs</w:t>
            </w:r>
            <w:proofErr w:type="spellEnd"/>
          </w:p>
        </w:tc>
        <w:tc>
          <w:tcPr>
            <w:tcW w:w="1362" w:type="dxa"/>
          </w:tcPr>
          <w:p w14:paraId="1045E3E9" w14:textId="77777777" w:rsidR="00430DE3" w:rsidRDefault="008F0850">
            <w:pPr>
              <w:pStyle w:val="TableParagraph"/>
              <w:ind w:left="183" w:right="183"/>
              <w:rPr>
                <w:sz w:val="24"/>
              </w:rPr>
            </w:pPr>
            <w:r>
              <w:rPr>
                <w:sz w:val="24"/>
              </w:rPr>
              <w:t>385.95</w:t>
            </w:r>
          </w:p>
        </w:tc>
        <w:tc>
          <w:tcPr>
            <w:tcW w:w="1207" w:type="dxa"/>
          </w:tcPr>
          <w:p w14:paraId="644522AE" w14:textId="77777777" w:rsidR="00430DE3" w:rsidRDefault="008F0850">
            <w:pPr>
              <w:pStyle w:val="TableParagraph"/>
              <w:ind w:left="189" w:right="189"/>
              <w:rPr>
                <w:sz w:val="24"/>
              </w:rPr>
            </w:pPr>
            <w:r>
              <w:rPr>
                <w:sz w:val="24"/>
              </w:rPr>
              <w:t>3.1</w:t>
            </w:r>
          </w:p>
        </w:tc>
      </w:tr>
      <w:tr w:rsidR="00430DE3" w14:paraId="19C4AE54" w14:textId="77777777">
        <w:trPr>
          <w:trHeight w:hRule="exact" w:val="347"/>
        </w:trPr>
        <w:tc>
          <w:tcPr>
            <w:tcW w:w="758" w:type="dxa"/>
          </w:tcPr>
          <w:p w14:paraId="6593E36C" w14:textId="77777777" w:rsidR="00430DE3" w:rsidRDefault="008F0850">
            <w:pPr>
              <w:pStyle w:val="TableParagraph"/>
              <w:ind w:left="174" w:right="174"/>
              <w:rPr>
                <w:sz w:val="24"/>
              </w:rPr>
            </w:pPr>
            <w:r>
              <w:rPr>
                <w:sz w:val="24"/>
              </w:rPr>
              <w:t>151</w:t>
            </w:r>
          </w:p>
        </w:tc>
        <w:tc>
          <w:tcPr>
            <w:tcW w:w="1057" w:type="dxa"/>
          </w:tcPr>
          <w:p w14:paraId="758891E7" w14:textId="77777777" w:rsidR="00430DE3" w:rsidRDefault="008F0850">
            <w:pPr>
              <w:pStyle w:val="TableParagraph"/>
              <w:spacing w:before="16"/>
              <w:ind w:left="189" w:right="189"/>
              <w:rPr>
                <w:sz w:val="24"/>
              </w:rPr>
            </w:pPr>
            <w:r>
              <w:rPr>
                <w:w w:val="110"/>
                <w:sz w:val="16"/>
              </w:rPr>
              <w:t>151</w:t>
            </w:r>
            <w:r>
              <w:rPr>
                <w:w w:val="110"/>
                <w:position w:val="-8"/>
                <w:sz w:val="24"/>
              </w:rPr>
              <w:t>Pm</w:t>
            </w:r>
          </w:p>
        </w:tc>
        <w:tc>
          <w:tcPr>
            <w:tcW w:w="1674" w:type="dxa"/>
          </w:tcPr>
          <w:p w14:paraId="13524BCC" w14:textId="77777777" w:rsidR="00430DE3" w:rsidRDefault="008F0850">
            <w:pPr>
              <w:pStyle w:val="TableParagraph"/>
              <w:ind w:left="0" w:right="197"/>
              <w:jc w:val="right"/>
              <w:rPr>
                <w:sz w:val="24"/>
              </w:rPr>
            </w:pPr>
            <w:r>
              <w:rPr>
                <w:w w:val="105"/>
                <w:sz w:val="24"/>
              </w:rPr>
              <w:t>Heavy Wing</w:t>
            </w:r>
          </w:p>
        </w:tc>
        <w:tc>
          <w:tcPr>
            <w:tcW w:w="1708" w:type="dxa"/>
          </w:tcPr>
          <w:p w14:paraId="573294C5" w14:textId="77777777" w:rsidR="00430DE3" w:rsidRDefault="008F0850">
            <w:pPr>
              <w:pStyle w:val="TableParagraph"/>
              <w:ind w:left="446"/>
              <w:jc w:val="left"/>
              <w:rPr>
                <w:sz w:val="24"/>
              </w:rPr>
            </w:pPr>
            <w:r>
              <w:rPr>
                <w:sz w:val="24"/>
              </w:rPr>
              <w:t xml:space="preserve">28.4 </w:t>
            </w:r>
            <w:proofErr w:type="spellStart"/>
            <w:r>
              <w:rPr>
                <w:sz w:val="24"/>
              </w:rPr>
              <w:t>hrs</w:t>
            </w:r>
            <w:proofErr w:type="spellEnd"/>
          </w:p>
        </w:tc>
        <w:tc>
          <w:tcPr>
            <w:tcW w:w="1362" w:type="dxa"/>
          </w:tcPr>
          <w:p w14:paraId="4A82243B" w14:textId="77777777" w:rsidR="00430DE3" w:rsidRDefault="008F0850">
            <w:pPr>
              <w:pStyle w:val="TableParagraph"/>
              <w:ind w:left="183" w:right="183"/>
              <w:rPr>
                <w:sz w:val="24"/>
              </w:rPr>
            </w:pPr>
            <w:r>
              <w:rPr>
                <w:sz w:val="24"/>
              </w:rPr>
              <w:t>340.08</w:t>
            </w:r>
          </w:p>
        </w:tc>
        <w:tc>
          <w:tcPr>
            <w:tcW w:w="1207" w:type="dxa"/>
          </w:tcPr>
          <w:p w14:paraId="7DB4BD07" w14:textId="77777777" w:rsidR="00430DE3" w:rsidRDefault="008F0850">
            <w:pPr>
              <w:pStyle w:val="TableParagraph"/>
              <w:ind w:left="189" w:right="189"/>
              <w:rPr>
                <w:sz w:val="24"/>
              </w:rPr>
            </w:pPr>
            <w:r>
              <w:rPr>
                <w:sz w:val="24"/>
              </w:rPr>
              <w:t>22.5</w:t>
            </w:r>
          </w:p>
        </w:tc>
      </w:tr>
      <w:tr w:rsidR="00430DE3" w14:paraId="0C2BE1C9" w14:textId="77777777">
        <w:trPr>
          <w:trHeight w:hRule="exact" w:val="347"/>
        </w:trPr>
        <w:tc>
          <w:tcPr>
            <w:tcW w:w="758" w:type="dxa"/>
          </w:tcPr>
          <w:p w14:paraId="29609EDD" w14:textId="77777777" w:rsidR="00430DE3" w:rsidRDefault="008F0850">
            <w:pPr>
              <w:pStyle w:val="TableParagraph"/>
              <w:ind w:left="174" w:right="174"/>
              <w:rPr>
                <w:sz w:val="24"/>
              </w:rPr>
            </w:pPr>
            <w:r>
              <w:rPr>
                <w:sz w:val="24"/>
              </w:rPr>
              <w:t>153</w:t>
            </w:r>
          </w:p>
        </w:tc>
        <w:tc>
          <w:tcPr>
            <w:tcW w:w="1057" w:type="dxa"/>
          </w:tcPr>
          <w:p w14:paraId="7ABB4FA9" w14:textId="77777777" w:rsidR="00430DE3" w:rsidRDefault="008F0850">
            <w:pPr>
              <w:pStyle w:val="TableParagraph"/>
              <w:spacing w:before="16"/>
              <w:ind w:left="189" w:right="189"/>
              <w:rPr>
                <w:sz w:val="24"/>
              </w:rPr>
            </w:pPr>
            <w:r>
              <w:rPr>
                <w:w w:val="105"/>
                <w:sz w:val="16"/>
              </w:rPr>
              <w:t>153</w:t>
            </w:r>
            <w:proofErr w:type="spellStart"/>
            <w:r>
              <w:rPr>
                <w:w w:val="105"/>
                <w:position w:val="-8"/>
                <w:sz w:val="24"/>
              </w:rPr>
              <w:t>Sm</w:t>
            </w:r>
            <w:proofErr w:type="spellEnd"/>
          </w:p>
        </w:tc>
        <w:tc>
          <w:tcPr>
            <w:tcW w:w="1674" w:type="dxa"/>
          </w:tcPr>
          <w:p w14:paraId="7EEBFC41" w14:textId="77777777" w:rsidR="00430DE3" w:rsidRDefault="008F0850">
            <w:pPr>
              <w:pStyle w:val="TableParagraph"/>
              <w:ind w:left="0" w:right="197"/>
              <w:jc w:val="right"/>
              <w:rPr>
                <w:sz w:val="24"/>
              </w:rPr>
            </w:pPr>
            <w:r>
              <w:rPr>
                <w:w w:val="105"/>
                <w:sz w:val="24"/>
              </w:rPr>
              <w:t>Heavy Wing</w:t>
            </w:r>
          </w:p>
        </w:tc>
        <w:tc>
          <w:tcPr>
            <w:tcW w:w="1708" w:type="dxa"/>
          </w:tcPr>
          <w:p w14:paraId="3E393F2D" w14:textId="77777777" w:rsidR="00430DE3" w:rsidRDefault="008F0850">
            <w:pPr>
              <w:pStyle w:val="TableParagraph"/>
              <w:ind w:left="329"/>
              <w:jc w:val="left"/>
              <w:rPr>
                <w:sz w:val="24"/>
              </w:rPr>
            </w:pPr>
            <w:r>
              <w:rPr>
                <w:sz w:val="24"/>
              </w:rPr>
              <w:t xml:space="preserve">46.284 </w:t>
            </w:r>
            <w:proofErr w:type="spellStart"/>
            <w:r>
              <w:rPr>
                <w:sz w:val="24"/>
              </w:rPr>
              <w:t>hrs</w:t>
            </w:r>
            <w:proofErr w:type="spellEnd"/>
          </w:p>
        </w:tc>
        <w:tc>
          <w:tcPr>
            <w:tcW w:w="1362" w:type="dxa"/>
          </w:tcPr>
          <w:p w14:paraId="35397B0A" w14:textId="77777777" w:rsidR="00430DE3" w:rsidRDefault="008F0850">
            <w:pPr>
              <w:pStyle w:val="TableParagraph"/>
              <w:ind w:left="183" w:right="183"/>
              <w:rPr>
                <w:sz w:val="24"/>
              </w:rPr>
            </w:pPr>
            <w:r>
              <w:rPr>
                <w:sz w:val="24"/>
              </w:rPr>
              <w:t>103.2</w:t>
            </w:r>
          </w:p>
        </w:tc>
        <w:tc>
          <w:tcPr>
            <w:tcW w:w="1207" w:type="dxa"/>
          </w:tcPr>
          <w:p w14:paraId="7931F25D" w14:textId="77777777" w:rsidR="00430DE3" w:rsidRDefault="008F0850">
            <w:pPr>
              <w:pStyle w:val="TableParagraph"/>
              <w:ind w:left="189" w:right="189"/>
              <w:rPr>
                <w:sz w:val="24"/>
              </w:rPr>
            </w:pPr>
            <w:r>
              <w:rPr>
                <w:sz w:val="24"/>
              </w:rPr>
              <w:t>29.25</w:t>
            </w:r>
          </w:p>
        </w:tc>
      </w:tr>
      <w:tr w:rsidR="00430DE3" w14:paraId="5EC12251" w14:textId="77777777">
        <w:trPr>
          <w:trHeight w:hRule="exact" w:val="347"/>
        </w:trPr>
        <w:tc>
          <w:tcPr>
            <w:tcW w:w="758" w:type="dxa"/>
          </w:tcPr>
          <w:p w14:paraId="0A818336" w14:textId="77777777" w:rsidR="00430DE3" w:rsidRDefault="008F0850">
            <w:pPr>
              <w:pStyle w:val="TableParagraph"/>
              <w:ind w:left="174" w:right="174"/>
              <w:rPr>
                <w:sz w:val="24"/>
              </w:rPr>
            </w:pPr>
            <w:r>
              <w:rPr>
                <w:sz w:val="24"/>
              </w:rPr>
              <w:t>156</w:t>
            </w:r>
          </w:p>
        </w:tc>
        <w:tc>
          <w:tcPr>
            <w:tcW w:w="1057" w:type="dxa"/>
          </w:tcPr>
          <w:p w14:paraId="25936205" w14:textId="77777777" w:rsidR="00430DE3" w:rsidRDefault="008F0850">
            <w:pPr>
              <w:pStyle w:val="TableParagraph"/>
              <w:spacing w:before="16"/>
              <w:ind w:left="189" w:right="189"/>
              <w:rPr>
                <w:sz w:val="24"/>
              </w:rPr>
            </w:pPr>
            <w:r>
              <w:rPr>
                <w:w w:val="105"/>
                <w:sz w:val="16"/>
              </w:rPr>
              <w:t>156</w:t>
            </w:r>
            <w:r>
              <w:rPr>
                <w:w w:val="105"/>
                <w:position w:val="-8"/>
                <w:sz w:val="24"/>
              </w:rPr>
              <w:t>Eu</w:t>
            </w:r>
          </w:p>
        </w:tc>
        <w:tc>
          <w:tcPr>
            <w:tcW w:w="1674" w:type="dxa"/>
          </w:tcPr>
          <w:p w14:paraId="22242486" w14:textId="77777777" w:rsidR="00430DE3" w:rsidRDefault="008F0850">
            <w:pPr>
              <w:pStyle w:val="TableParagraph"/>
              <w:ind w:left="0" w:right="197"/>
              <w:jc w:val="right"/>
              <w:rPr>
                <w:sz w:val="24"/>
              </w:rPr>
            </w:pPr>
            <w:r>
              <w:rPr>
                <w:w w:val="105"/>
                <w:sz w:val="24"/>
              </w:rPr>
              <w:t>Heavy Wing</w:t>
            </w:r>
          </w:p>
        </w:tc>
        <w:tc>
          <w:tcPr>
            <w:tcW w:w="1708" w:type="dxa"/>
          </w:tcPr>
          <w:p w14:paraId="5F99DFD3" w14:textId="77777777" w:rsidR="00430DE3" w:rsidRDefault="008F0850">
            <w:pPr>
              <w:pStyle w:val="TableParagraph"/>
              <w:ind w:left="316"/>
              <w:jc w:val="left"/>
              <w:rPr>
                <w:sz w:val="24"/>
              </w:rPr>
            </w:pPr>
            <w:r>
              <w:rPr>
                <w:sz w:val="24"/>
              </w:rPr>
              <w:t>15.19 days</w:t>
            </w:r>
          </w:p>
        </w:tc>
        <w:tc>
          <w:tcPr>
            <w:tcW w:w="1362" w:type="dxa"/>
          </w:tcPr>
          <w:p w14:paraId="2D2C95DE" w14:textId="77777777" w:rsidR="00430DE3" w:rsidRDefault="008F0850">
            <w:pPr>
              <w:pStyle w:val="TableParagraph"/>
              <w:ind w:left="183" w:right="183"/>
              <w:rPr>
                <w:sz w:val="24"/>
              </w:rPr>
            </w:pPr>
            <w:r>
              <w:rPr>
                <w:sz w:val="24"/>
              </w:rPr>
              <w:t>1153.8</w:t>
            </w:r>
          </w:p>
        </w:tc>
        <w:tc>
          <w:tcPr>
            <w:tcW w:w="1207" w:type="dxa"/>
          </w:tcPr>
          <w:p w14:paraId="227E34ED" w14:textId="77777777" w:rsidR="00430DE3" w:rsidRDefault="008F0850">
            <w:pPr>
              <w:pStyle w:val="TableParagraph"/>
              <w:ind w:left="189" w:right="189"/>
              <w:rPr>
                <w:sz w:val="24"/>
              </w:rPr>
            </w:pPr>
            <w:r>
              <w:rPr>
                <w:sz w:val="24"/>
              </w:rPr>
              <w:t>11.5</w:t>
            </w:r>
          </w:p>
        </w:tc>
      </w:tr>
      <w:tr w:rsidR="00430DE3" w14:paraId="2DBD9521" w14:textId="77777777">
        <w:trPr>
          <w:trHeight w:hRule="exact" w:val="347"/>
        </w:trPr>
        <w:tc>
          <w:tcPr>
            <w:tcW w:w="758" w:type="dxa"/>
          </w:tcPr>
          <w:p w14:paraId="324E5C70" w14:textId="77777777" w:rsidR="00430DE3" w:rsidRDefault="008F0850">
            <w:pPr>
              <w:pStyle w:val="TableParagraph"/>
              <w:ind w:left="174" w:right="174"/>
              <w:rPr>
                <w:sz w:val="24"/>
              </w:rPr>
            </w:pPr>
            <w:r>
              <w:rPr>
                <w:sz w:val="24"/>
              </w:rPr>
              <w:t>161</w:t>
            </w:r>
          </w:p>
        </w:tc>
        <w:tc>
          <w:tcPr>
            <w:tcW w:w="1057" w:type="dxa"/>
          </w:tcPr>
          <w:p w14:paraId="033CF475" w14:textId="77777777" w:rsidR="00430DE3" w:rsidRDefault="008F0850">
            <w:pPr>
              <w:pStyle w:val="TableParagraph"/>
              <w:spacing w:before="16"/>
              <w:ind w:left="189" w:right="189"/>
              <w:rPr>
                <w:sz w:val="24"/>
              </w:rPr>
            </w:pPr>
            <w:r>
              <w:rPr>
                <w:w w:val="110"/>
                <w:sz w:val="16"/>
              </w:rPr>
              <w:t>161</w:t>
            </w:r>
            <w:r>
              <w:rPr>
                <w:w w:val="110"/>
                <w:position w:val="-8"/>
                <w:sz w:val="24"/>
              </w:rPr>
              <w:t>Tb</w:t>
            </w:r>
          </w:p>
        </w:tc>
        <w:tc>
          <w:tcPr>
            <w:tcW w:w="1674" w:type="dxa"/>
          </w:tcPr>
          <w:p w14:paraId="547ACFB8" w14:textId="77777777" w:rsidR="00430DE3" w:rsidRDefault="008F0850">
            <w:pPr>
              <w:pStyle w:val="TableParagraph"/>
              <w:ind w:left="0" w:right="197"/>
              <w:jc w:val="right"/>
              <w:rPr>
                <w:sz w:val="24"/>
              </w:rPr>
            </w:pPr>
            <w:r>
              <w:rPr>
                <w:w w:val="105"/>
                <w:sz w:val="24"/>
              </w:rPr>
              <w:t>Heavy Wing</w:t>
            </w:r>
          </w:p>
        </w:tc>
        <w:tc>
          <w:tcPr>
            <w:tcW w:w="1708" w:type="dxa"/>
          </w:tcPr>
          <w:p w14:paraId="067FADED" w14:textId="77777777" w:rsidR="00430DE3" w:rsidRDefault="008F0850">
            <w:pPr>
              <w:pStyle w:val="TableParagraph"/>
              <w:ind w:left="374"/>
              <w:jc w:val="left"/>
              <w:rPr>
                <w:sz w:val="24"/>
              </w:rPr>
            </w:pPr>
            <w:r>
              <w:rPr>
                <w:sz w:val="24"/>
              </w:rPr>
              <w:t>6.89 days</w:t>
            </w:r>
          </w:p>
        </w:tc>
        <w:tc>
          <w:tcPr>
            <w:tcW w:w="1362" w:type="dxa"/>
          </w:tcPr>
          <w:p w14:paraId="6B400CAD" w14:textId="77777777" w:rsidR="00430DE3" w:rsidRDefault="008F0850">
            <w:pPr>
              <w:pStyle w:val="TableParagraph"/>
              <w:ind w:left="183" w:right="183"/>
              <w:rPr>
                <w:sz w:val="24"/>
              </w:rPr>
            </w:pPr>
            <w:r>
              <w:rPr>
                <w:sz w:val="24"/>
              </w:rPr>
              <w:t>25.65</w:t>
            </w:r>
          </w:p>
        </w:tc>
        <w:tc>
          <w:tcPr>
            <w:tcW w:w="1207" w:type="dxa"/>
          </w:tcPr>
          <w:p w14:paraId="13332FCD" w14:textId="77777777" w:rsidR="00430DE3" w:rsidRDefault="008F0850">
            <w:pPr>
              <w:pStyle w:val="TableParagraph"/>
              <w:ind w:left="189" w:right="189"/>
              <w:rPr>
                <w:sz w:val="24"/>
              </w:rPr>
            </w:pPr>
            <w:r>
              <w:rPr>
                <w:sz w:val="24"/>
              </w:rPr>
              <w:t>23.2</w:t>
            </w:r>
          </w:p>
        </w:tc>
      </w:tr>
    </w:tbl>
    <w:p w14:paraId="5D0EDBAB" w14:textId="77777777" w:rsidR="00430DE3" w:rsidRDefault="00430DE3">
      <w:pPr>
        <w:pStyle w:val="BodyText"/>
        <w:rPr>
          <w:b/>
          <w:sz w:val="20"/>
        </w:rPr>
      </w:pPr>
    </w:p>
    <w:p w14:paraId="1E0E104E" w14:textId="77777777" w:rsidR="00430DE3" w:rsidRDefault="00430DE3">
      <w:pPr>
        <w:pStyle w:val="BodyText"/>
        <w:spacing w:before="11"/>
        <w:rPr>
          <w:b/>
          <w:sz w:val="15"/>
        </w:rPr>
      </w:pPr>
    </w:p>
    <w:p w14:paraId="1C944A5E" w14:textId="77777777" w:rsidR="00430DE3" w:rsidRDefault="008F0850">
      <w:pPr>
        <w:pStyle w:val="Heading2"/>
        <w:numPr>
          <w:ilvl w:val="2"/>
          <w:numId w:val="9"/>
        </w:numPr>
        <w:tabs>
          <w:tab w:val="left" w:pos="1273"/>
          <w:tab w:val="left" w:pos="1274"/>
        </w:tabs>
      </w:pPr>
      <w:bookmarkStart w:id="543" w:name="Nagy_Fits_for_Fission_Product_Isotopes"/>
      <w:bookmarkStart w:id="544" w:name="_bookmark95"/>
      <w:bookmarkEnd w:id="543"/>
      <w:bookmarkEnd w:id="544"/>
      <w:r>
        <w:rPr>
          <w:w w:val="115"/>
        </w:rPr>
        <w:t>Nagy Fits for Fission Product</w:t>
      </w:r>
      <w:r w:rsidR="00DB52C2">
        <w:rPr>
          <w:w w:val="115"/>
        </w:rPr>
        <w:t xml:space="preserve"> </w:t>
      </w:r>
      <w:r>
        <w:rPr>
          <w:w w:val="115"/>
        </w:rPr>
        <w:t>Isotopes</w:t>
      </w:r>
    </w:p>
    <w:p w14:paraId="7FF5BD4E" w14:textId="77777777" w:rsidR="00430DE3" w:rsidRDefault="00430DE3">
      <w:pPr>
        <w:pStyle w:val="BodyText"/>
        <w:rPr>
          <w:b/>
          <w:sz w:val="31"/>
        </w:rPr>
      </w:pPr>
    </w:p>
    <w:p w14:paraId="116C4C47" w14:textId="77777777" w:rsidR="00430DE3" w:rsidRDefault="008F0850">
      <w:pPr>
        <w:pStyle w:val="BodyText"/>
        <w:spacing w:line="415" w:lineRule="auto"/>
        <w:ind w:left="100" w:right="117" w:firstLine="351"/>
        <w:jc w:val="both"/>
      </w:pPr>
      <w:r>
        <w:rPr>
          <w:w w:val="105"/>
        </w:rPr>
        <w:t xml:space="preserve">Experimental data published from the 1960s to 2016 </w:t>
      </w:r>
      <w:r>
        <w:rPr>
          <w:spacing w:val="-3"/>
          <w:w w:val="105"/>
        </w:rPr>
        <w:t xml:space="preserve">was </w:t>
      </w:r>
      <w:r>
        <w:rPr>
          <w:w w:val="105"/>
        </w:rPr>
        <w:t xml:space="preserve">fit to Equation </w:t>
      </w:r>
      <w:hyperlink w:anchor="_bookmark39" w:history="1">
        <w:r>
          <w:rPr>
            <w:w w:val="105"/>
          </w:rPr>
          <w:t>4</w:t>
        </w:r>
      </w:hyperlink>
      <w:r>
        <w:rPr>
          <w:spacing w:val="-24"/>
          <w:w w:val="105"/>
        </w:rPr>
        <w:t xml:space="preserve"> </w:t>
      </w:r>
      <w:r>
        <w:rPr>
          <w:w w:val="105"/>
        </w:rPr>
        <w:t>through a</w:t>
      </w:r>
      <w:r>
        <w:rPr>
          <w:spacing w:val="-20"/>
          <w:w w:val="105"/>
        </w:rPr>
        <w:t xml:space="preserve"> </w:t>
      </w:r>
      <w:r>
        <w:rPr>
          <w:w w:val="105"/>
        </w:rPr>
        <w:t>least</w:t>
      </w:r>
      <w:r>
        <w:rPr>
          <w:spacing w:val="-20"/>
          <w:w w:val="105"/>
        </w:rPr>
        <w:t xml:space="preserve"> </w:t>
      </w:r>
      <w:r>
        <w:rPr>
          <w:w w:val="105"/>
        </w:rPr>
        <w:t>squares</w:t>
      </w:r>
      <w:r>
        <w:rPr>
          <w:spacing w:val="-20"/>
          <w:w w:val="105"/>
        </w:rPr>
        <w:t xml:space="preserve"> </w:t>
      </w:r>
      <w:r>
        <w:rPr>
          <w:w w:val="105"/>
        </w:rPr>
        <w:t>minimization</w:t>
      </w:r>
      <w:r>
        <w:rPr>
          <w:spacing w:val="-20"/>
          <w:w w:val="105"/>
        </w:rPr>
        <w:t xml:space="preserve"> </w:t>
      </w:r>
      <w:r>
        <w:rPr>
          <w:w w:val="105"/>
        </w:rPr>
        <w:t>[</w:t>
      </w:r>
      <w:hyperlink w:anchor="_bookmark134" w:history="1">
        <w:r>
          <w:rPr>
            <w:w w:val="105"/>
          </w:rPr>
          <w:t>1</w:t>
        </w:r>
      </w:hyperlink>
      <w:r>
        <w:rPr>
          <w:w w:val="105"/>
        </w:rPr>
        <w:t>,</w:t>
      </w:r>
      <w:hyperlink w:anchor="_bookmark168" w:history="1">
        <w:r>
          <w:rPr>
            <w:w w:val="105"/>
          </w:rPr>
          <w:t>35</w:t>
        </w:r>
      </w:hyperlink>
      <w:r>
        <w:rPr>
          <w:w w:val="105"/>
        </w:rPr>
        <w:t>,</w:t>
      </w:r>
      <w:hyperlink w:anchor="_bookmark221" w:history="1">
        <w:r>
          <w:rPr>
            <w:w w:val="105"/>
          </w:rPr>
          <w:t>88</w:t>
        </w:r>
      </w:hyperlink>
      <w:r>
        <w:rPr>
          <w:w w:val="105"/>
        </w:rPr>
        <w:t>–</w:t>
      </w:r>
      <w:hyperlink w:anchor="_bookmark222" w:history="1">
        <w:r>
          <w:rPr>
            <w:w w:val="105"/>
          </w:rPr>
          <w:t>95</w:t>
        </w:r>
      </w:hyperlink>
      <w:r>
        <w:rPr>
          <w:w w:val="105"/>
        </w:rPr>
        <w:t>].</w:t>
      </w:r>
      <w:r>
        <w:rPr>
          <w:spacing w:val="11"/>
          <w:w w:val="105"/>
        </w:rPr>
        <w:t xml:space="preserve"> </w:t>
      </w:r>
      <w:r>
        <w:rPr>
          <w:w w:val="105"/>
        </w:rPr>
        <w:t>Multi-chance</w:t>
      </w:r>
      <w:r>
        <w:rPr>
          <w:spacing w:val="-20"/>
          <w:w w:val="105"/>
        </w:rPr>
        <w:t xml:space="preserve"> </w:t>
      </w:r>
      <w:r>
        <w:rPr>
          <w:w w:val="105"/>
        </w:rPr>
        <w:t>fission</w:t>
      </w:r>
      <w:r>
        <w:rPr>
          <w:spacing w:val="-20"/>
          <w:w w:val="105"/>
        </w:rPr>
        <w:t xml:space="preserve"> </w:t>
      </w:r>
      <w:r>
        <w:rPr>
          <w:spacing w:val="-3"/>
          <w:w w:val="105"/>
        </w:rPr>
        <w:t>was</w:t>
      </w:r>
      <w:r>
        <w:rPr>
          <w:spacing w:val="-20"/>
          <w:w w:val="105"/>
        </w:rPr>
        <w:t xml:space="preserve"> </w:t>
      </w:r>
      <w:r>
        <w:rPr>
          <w:w w:val="105"/>
        </w:rPr>
        <w:t>taken</w:t>
      </w:r>
      <w:r>
        <w:rPr>
          <w:spacing w:val="-20"/>
          <w:w w:val="105"/>
        </w:rPr>
        <w:t xml:space="preserve"> </w:t>
      </w:r>
      <w:r>
        <w:rPr>
          <w:w w:val="105"/>
        </w:rPr>
        <w:t>into</w:t>
      </w:r>
      <w:r>
        <w:rPr>
          <w:spacing w:val="-20"/>
          <w:w w:val="105"/>
        </w:rPr>
        <w:t xml:space="preserve"> </w:t>
      </w:r>
      <w:r>
        <w:rPr>
          <w:w w:val="105"/>
        </w:rPr>
        <w:t xml:space="preserve">account </w:t>
      </w:r>
      <w:r>
        <w:rPr>
          <w:spacing w:val="-4"/>
          <w:w w:val="105"/>
        </w:rPr>
        <w:t>by</w:t>
      </w:r>
      <w:r w:rsidR="00DB52C2">
        <w:rPr>
          <w:spacing w:val="-4"/>
          <w:w w:val="105"/>
        </w:rPr>
        <w:t xml:space="preserve"> </w:t>
      </w:r>
      <w:r>
        <w:rPr>
          <w:w w:val="105"/>
        </w:rPr>
        <w:t>fitting the fission products in the symmetric region with one fit up to 5.5 MeV</w:t>
      </w:r>
      <w:r w:rsidR="00DB52C2">
        <w:rPr>
          <w:w w:val="105"/>
        </w:rPr>
        <w:t xml:space="preserve"> </w:t>
      </w:r>
      <w:r>
        <w:rPr>
          <w:w w:val="105"/>
        </w:rPr>
        <w:t xml:space="preserve">and a second fit above. The asymmetric fission isotopes were fit with one equation </w:t>
      </w:r>
      <w:r>
        <w:rPr>
          <w:spacing w:val="-4"/>
          <w:w w:val="105"/>
        </w:rPr>
        <w:t xml:space="preserve">over </w:t>
      </w:r>
      <w:r>
        <w:rPr>
          <w:w w:val="105"/>
        </w:rPr>
        <w:t>the entire energy</w:t>
      </w:r>
      <w:r>
        <w:rPr>
          <w:spacing w:val="57"/>
          <w:w w:val="105"/>
        </w:rPr>
        <w:t xml:space="preserve"> </w:t>
      </w:r>
      <w:r>
        <w:rPr>
          <w:w w:val="105"/>
        </w:rPr>
        <w:t>range.</w:t>
      </w:r>
    </w:p>
    <w:p w14:paraId="02B70BD9" w14:textId="77777777" w:rsidR="00430DE3" w:rsidRDefault="008F0850">
      <w:pPr>
        <w:pStyle w:val="BodyText"/>
        <w:spacing w:before="8"/>
        <w:ind w:left="451"/>
      </w:pPr>
      <w:r>
        <w:rPr>
          <w:w w:val="105"/>
        </w:rPr>
        <w:t>The</w:t>
      </w:r>
      <w:r w:rsidR="00DB52C2">
        <w:rPr>
          <w:w w:val="105"/>
        </w:rPr>
        <w:t xml:space="preserve"> </w:t>
      </w:r>
      <w:r>
        <w:rPr>
          <w:w w:val="105"/>
        </w:rPr>
        <w:t>uncertainty</w:t>
      </w:r>
      <w:r w:rsidR="00DB52C2">
        <w:rPr>
          <w:w w:val="105"/>
        </w:rPr>
        <w:t xml:space="preserve"> </w:t>
      </w:r>
      <w:r>
        <w:rPr>
          <w:w w:val="105"/>
        </w:rPr>
        <w:t>in</w:t>
      </w:r>
      <w:r w:rsidR="00DB52C2">
        <w:rPr>
          <w:w w:val="105"/>
        </w:rPr>
        <w:t xml:space="preserve"> </w:t>
      </w:r>
      <w:r>
        <w:rPr>
          <w:w w:val="105"/>
        </w:rPr>
        <w:t>the</w:t>
      </w:r>
      <w:r w:rsidR="00DB52C2">
        <w:rPr>
          <w:w w:val="105"/>
        </w:rPr>
        <w:t xml:space="preserve"> </w:t>
      </w:r>
      <w:r>
        <w:rPr>
          <w:w w:val="105"/>
        </w:rPr>
        <w:t>experimental</w:t>
      </w:r>
      <w:r w:rsidR="00DB52C2">
        <w:rPr>
          <w:w w:val="105"/>
        </w:rPr>
        <w:t xml:space="preserve"> </w:t>
      </w:r>
      <w:r>
        <w:rPr>
          <w:w w:val="105"/>
        </w:rPr>
        <w:t>measurements</w:t>
      </w:r>
      <w:r w:rsidR="00DB52C2">
        <w:rPr>
          <w:w w:val="105"/>
        </w:rPr>
        <w:t xml:space="preserve"> </w:t>
      </w:r>
      <w:r>
        <w:rPr>
          <w:w w:val="105"/>
        </w:rPr>
        <w:t>was</w:t>
      </w:r>
      <w:r w:rsidR="00DB52C2">
        <w:rPr>
          <w:w w:val="105"/>
        </w:rPr>
        <w:t xml:space="preserve"> </w:t>
      </w:r>
      <w:r>
        <w:rPr>
          <w:w w:val="105"/>
        </w:rPr>
        <w:t>taken</w:t>
      </w:r>
      <w:r w:rsidR="00DB52C2">
        <w:rPr>
          <w:w w:val="105"/>
        </w:rPr>
        <w:t xml:space="preserve"> </w:t>
      </w:r>
      <w:r>
        <w:rPr>
          <w:w w:val="105"/>
        </w:rPr>
        <w:t>into account by</w:t>
      </w:r>
    </w:p>
    <w:p w14:paraId="434E4552" w14:textId="77777777" w:rsidR="00430DE3" w:rsidRDefault="00430DE3">
      <w:pPr>
        <w:sectPr w:rsidR="00430DE3">
          <w:pgSz w:w="12240" w:h="15840"/>
          <w:pgMar w:top="1380" w:right="1680" w:bottom="1380" w:left="1700" w:header="0" w:footer="1182" w:gutter="0"/>
          <w:cols w:space="720"/>
        </w:sectPr>
      </w:pPr>
    </w:p>
    <w:p w14:paraId="2CC62B31" w14:textId="1696C82B" w:rsidR="00430DE3" w:rsidRDefault="008F0850">
      <w:pPr>
        <w:pStyle w:val="BodyText"/>
        <w:spacing w:before="35" w:line="415" w:lineRule="auto"/>
        <w:ind w:left="120" w:right="117"/>
        <w:jc w:val="both"/>
      </w:pPr>
      <w:r>
        <w:rPr>
          <w:w w:val="105"/>
        </w:rPr>
        <w:lastRenderedPageBreak/>
        <w:t xml:space="preserve">modifying the data consistent with the experimental uncertainty. Each energy data point was sampled according to the mean and uncertainty assuming a normal </w:t>
      </w:r>
      <w:proofErr w:type="spellStart"/>
      <w:r>
        <w:rPr>
          <w:w w:val="105"/>
        </w:rPr>
        <w:t>distri</w:t>
      </w:r>
      <w:proofErr w:type="spellEnd"/>
      <w:r>
        <w:rPr>
          <w:w w:val="105"/>
        </w:rPr>
        <w:t xml:space="preserve">- </w:t>
      </w:r>
      <w:proofErr w:type="spellStart"/>
      <w:r>
        <w:rPr>
          <w:w w:val="105"/>
        </w:rPr>
        <w:t>bution</w:t>
      </w:r>
      <w:proofErr w:type="spellEnd"/>
      <w:r>
        <w:rPr>
          <w:w w:val="105"/>
        </w:rPr>
        <w:t xml:space="preserve">. One thousand Monte </w:t>
      </w:r>
      <w:commentRangeStart w:id="545"/>
      <w:proofErr w:type="spellStart"/>
      <w:r>
        <w:rPr>
          <w:w w:val="105"/>
        </w:rPr>
        <w:t>Carlo’d</w:t>
      </w:r>
      <w:commentRangeEnd w:id="545"/>
      <w:proofErr w:type="spellEnd"/>
      <w:r w:rsidR="00340302">
        <w:rPr>
          <w:rStyle w:val="CommentReference"/>
        </w:rPr>
        <w:commentReference w:id="545"/>
      </w:r>
      <w:r>
        <w:rPr>
          <w:w w:val="105"/>
        </w:rPr>
        <w:t xml:space="preserve"> </w:t>
      </w:r>
      <w:del w:id="546" w:author="Bucy, Anna M Ctr USAF AETC AFIT/ENP" w:date="2019-01-08T16:50:00Z">
        <w:r w:rsidDel="00340302">
          <w:rPr>
            <w:w w:val="105"/>
          </w:rPr>
          <w:delText xml:space="preserve">fist </w:delText>
        </w:r>
      </w:del>
      <w:ins w:id="547" w:author="Bucy, Anna M Ctr USAF AETC AFIT/ENP" w:date="2019-01-08T16:50:00Z">
        <w:r w:rsidR="00340302">
          <w:rPr>
            <w:w w:val="105"/>
          </w:rPr>
          <w:t xml:space="preserve">fits </w:t>
        </w:r>
      </w:ins>
      <w:r>
        <w:rPr>
          <w:w w:val="105"/>
        </w:rPr>
        <w:t xml:space="preserve">were performed for each isotope to provide convergence of approximately 0.1%. The neutron fluence uncertainty was added in quadrature to the fission product production calculated by convolving the fits to ex- </w:t>
      </w:r>
      <w:proofErr w:type="spellStart"/>
      <w:r>
        <w:rPr>
          <w:w w:val="105"/>
        </w:rPr>
        <w:t>perimental</w:t>
      </w:r>
      <w:proofErr w:type="spellEnd"/>
      <w:r>
        <w:rPr>
          <w:w w:val="105"/>
        </w:rPr>
        <w:t xml:space="preserve"> yield with the neutron energy spectrum. The final value reflects the total yield expected with the systematic nuclear data, statistical simulation, and </w:t>
      </w:r>
      <w:proofErr w:type="spellStart"/>
      <w:r>
        <w:rPr>
          <w:w w:val="105"/>
        </w:rPr>
        <w:t>experi</w:t>
      </w:r>
      <w:proofErr w:type="spellEnd"/>
      <w:r>
        <w:rPr>
          <w:w w:val="105"/>
        </w:rPr>
        <w:t>- mental uncertainties.</w:t>
      </w:r>
    </w:p>
    <w:p w14:paraId="4973BD75" w14:textId="77777777" w:rsidR="00430DE3" w:rsidRDefault="00430DE3">
      <w:pPr>
        <w:pStyle w:val="BodyText"/>
        <w:spacing w:before="9"/>
        <w:rPr>
          <w:sz w:val="29"/>
        </w:rPr>
      </w:pPr>
    </w:p>
    <w:p w14:paraId="7838165B" w14:textId="77777777" w:rsidR="00430DE3" w:rsidRDefault="008F0850">
      <w:pPr>
        <w:pStyle w:val="Heading2"/>
        <w:numPr>
          <w:ilvl w:val="2"/>
          <w:numId w:val="9"/>
        </w:numPr>
        <w:tabs>
          <w:tab w:val="left" w:pos="1293"/>
          <w:tab w:val="left" w:pos="1294"/>
        </w:tabs>
        <w:ind w:left="1293"/>
      </w:pPr>
      <w:bookmarkStart w:id="548" w:name="Systematic_Uncertainties"/>
      <w:bookmarkStart w:id="549" w:name="_bookmark96"/>
      <w:bookmarkEnd w:id="548"/>
      <w:bookmarkEnd w:id="549"/>
      <w:r>
        <w:rPr>
          <w:w w:val="115"/>
        </w:rPr>
        <w:t>Systematic</w:t>
      </w:r>
      <w:r>
        <w:rPr>
          <w:spacing w:val="14"/>
          <w:w w:val="115"/>
        </w:rPr>
        <w:t xml:space="preserve"> </w:t>
      </w:r>
      <w:r>
        <w:rPr>
          <w:w w:val="115"/>
        </w:rPr>
        <w:t>Uncertainties</w:t>
      </w:r>
    </w:p>
    <w:p w14:paraId="1ABE8DA2" w14:textId="77777777" w:rsidR="00430DE3" w:rsidRDefault="00430DE3">
      <w:pPr>
        <w:pStyle w:val="BodyText"/>
        <w:spacing w:before="11"/>
        <w:rPr>
          <w:b/>
          <w:sz w:val="30"/>
        </w:rPr>
      </w:pPr>
    </w:p>
    <w:p w14:paraId="1B4C3AF9" w14:textId="77777777" w:rsidR="00430DE3" w:rsidRDefault="008F0850">
      <w:pPr>
        <w:pStyle w:val="BodyText"/>
        <w:spacing w:line="415" w:lineRule="auto"/>
        <w:ind w:left="120" w:firstLine="351"/>
      </w:pPr>
      <w:r>
        <w:rPr>
          <w:w w:val="105"/>
        </w:rPr>
        <w:t>Systematic uncertainties, if known, were propagated with the error propagation formula given as</w:t>
      </w:r>
    </w:p>
    <w:p w14:paraId="567F21FF" w14:textId="77777777" w:rsidR="00430DE3" w:rsidRDefault="00430DE3">
      <w:pPr>
        <w:spacing w:line="415" w:lineRule="auto"/>
        <w:sectPr w:rsidR="00430DE3">
          <w:pgSz w:w="12240" w:h="15840"/>
          <w:pgMar w:top="1420" w:right="1680" w:bottom="1380" w:left="1680" w:header="0" w:footer="1182" w:gutter="0"/>
          <w:cols w:space="720"/>
        </w:sectPr>
      </w:pPr>
    </w:p>
    <w:p w14:paraId="66480EAC" w14:textId="77777777" w:rsidR="00430DE3" w:rsidRDefault="00DD3DCA">
      <w:pPr>
        <w:spacing w:before="10"/>
        <w:ind w:left="2259"/>
        <w:rPr>
          <w:rFonts w:ascii="Bookman Old Style" w:hAnsi="Bookman Old Style"/>
          <w:i/>
          <w:sz w:val="24"/>
        </w:rPr>
      </w:pPr>
      <w:r>
        <w:rPr>
          <w:noProof/>
        </w:rPr>
        <mc:AlternateContent>
          <mc:Choice Requires="wps">
            <w:drawing>
              <wp:anchor distT="0" distB="0" distL="114300" distR="114300" simplePos="0" relativeHeight="251688448" behindDoc="1" locked="0" layoutInCell="1" allowOverlap="1" wp14:anchorId="37A697AA" wp14:editId="0D152469">
                <wp:simplePos x="0" y="0"/>
                <wp:positionH relativeFrom="page">
                  <wp:posOffset>2995930</wp:posOffset>
                </wp:positionH>
                <wp:positionV relativeFrom="paragraph">
                  <wp:posOffset>146050</wp:posOffset>
                </wp:positionV>
                <wp:extent cx="2233930" cy="0"/>
                <wp:effectExtent l="5080" t="13970" r="8890" b="5080"/>
                <wp:wrapNone/>
                <wp:docPr id="64"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33930"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C6D293" id="Line 26" o:spid="_x0000_s1026" style="position:absolute;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235.9pt,11.5pt" to="411.8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" strokeweight=".16864mm">
                <w10:wrap anchorx="page"/>
              </v:line>
            </w:pict>
          </mc:Fallback>
        </mc:AlternateContent>
      </w:r>
      <w:r>
        <w:rPr>
          <w:noProof/>
        </w:rPr>
        <mc:AlternateContent>
          <mc:Choice Requires="wps">
            <w:drawing>
              <wp:anchor distT="0" distB="0" distL="114300" distR="114300" simplePos="0" relativeHeight="251689472" behindDoc="1" locked="0" layoutInCell="1" allowOverlap="1" wp14:anchorId="7F2286D7" wp14:editId="6A9BD6DF">
                <wp:simplePos x="0" y="0"/>
                <wp:positionH relativeFrom="page">
                  <wp:posOffset>2585720</wp:posOffset>
                </wp:positionH>
                <wp:positionV relativeFrom="paragraph">
                  <wp:posOffset>368935</wp:posOffset>
                </wp:positionV>
                <wp:extent cx="48260" cy="101600"/>
                <wp:effectExtent l="4445" t="0" r="4445" b="4445"/>
                <wp:wrapNone/>
                <wp:docPr id="62"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6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5A99A" w14:textId="77777777" w:rsidR="002363D0" w:rsidRDefault="002363D0">
                            <w:pPr>
                              <w:spacing w:line="153" w:lineRule="exact"/>
                              <w:rPr>
                                <w:rFonts w:ascii="Arial"/>
                                <w:i/>
                                <w:sz w:val="16"/>
                              </w:rPr>
                            </w:pPr>
                            <w:r>
                              <w:rPr>
                                <w:rFonts w:ascii="Arial"/>
                                <w:i/>
                                <w:w w:val="84"/>
                                <w:sz w:val="16"/>
                              </w:rPr>
                              <w:t>q</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2286D7" id="Text Box 25" o:spid="_x0000_s1069" type="#_x0000_t202" style="position:absolute;left:0;text-align:left;margin-left:203.6pt;margin-top:29.05pt;width:3.8pt;height:8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" filled="f" stroked="f">
                <v:textbox inset="0,0,0,0">
                  <w:txbxContent>
                    <w:p w14:paraId="1F65A99A" w14:textId="77777777" w:rsidR="002363D0" w:rsidRDefault="002363D0">
                      <w:pPr>
                        <w:spacing w:line="153" w:lineRule="exact"/>
                        <w:rPr>
                          <w:rFonts w:ascii="Arial"/>
                          <w:i/>
                          <w:sz w:val="16"/>
                        </w:rPr>
                      </w:pPr>
                      <w:r>
                        <w:rPr>
                          <w:rFonts w:ascii="Arial"/>
                          <w:i/>
                          <w:w w:val="84"/>
                          <w:sz w:val="16"/>
                        </w:rPr>
                        <w:t>q</w:t>
                      </w:r>
                    </w:p>
                  </w:txbxContent>
                </v:textbox>
                <w10:wrap anchorx="page"/>
              </v:shape>
            </w:pict>
          </mc:Fallback>
        </mc:AlternateContent>
      </w:r>
      <w:r>
        <w:rPr>
          <w:noProof/>
        </w:rPr>
        <mc:AlternateContent>
          <mc:Choice Requires="wps">
            <w:drawing>
              <wp:anchor distT="0" distB="0" distL="114300" distR="114300" simplePos="0" relativeHeight="251690496" behindDoc="1" locked="0" layoutInCell="1" allowOverlap="1" wp14:anchorId="778F1116" wp14:editId="468F5E4C">
                <wp:simplePos x="0" y="0"/>
                <wp:positionH relativeFrom="page">
                  <wp:posOffset>3068955</wp:posOffset>
                </wp:positionH>
                <wp:positionV relativeFrom="paragraph">
                  <wp:posOffset>412750</wp:posOffset>
                </wp:positionV>
                <wp:extent cx="171450" cy="152400"/>
                <wp:effectExtent l="1905" t="4445" r="0" b="0"/>
                <wp:wrapNone/>
                <wp:docPr id="6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45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0633DB" w14:textId="77777777" w:rsidR="002363D0" w:rsidRDefault="002363D0">
                            <w:pPr>
                              <w:spacing w:line="235" w:lineRule="exact"/>
                              <w:rPr>
                                <w:rFonts w:ascii="Bookman Old Style" w:hAnsi="Bookman Old Style"/>
                                <w:i/>
                                <w:sz w:val="24"/>
                              </w:rPr>
                            </w:pPr>
                            <w:r>
                              <w:rPr>
                                <w:rFonts w:ascii="Bookman Old Style" w:hAnsi="Bookman Old Style"/>
                                <w:i/>
                                <w:sz w:val="24"/>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8F1116" id="Text Box 24" o:spid="_x0000_s1070" type="#_x0000_t202" style="position:absolute;left:0;text-align:left;margin-left:241.65pt;margin-top:32.5pt;width:13.5pt;height:12pt;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" filled="f" stroked="f">
                <v:textbox inset="0,0,0,0">
                  <w:txbxContent>
                    <w:p w14:paraId="130633DB" w14:textId="77777777" w:rsidR="002363D0" w:rsidRDefault="002363D0">
                      <w:pPr>
                        <w:spacing w:line="235" w:lineRule="exact"/>
                        <w:rPr>
                          <w:rFonts w:ascii="Bookman Old Style" w:hAnsi="Bookman Old Style"/>
                          <w:i/>
                          <w:sz w:val="24"/>
                        </w:rPr>
                      </w:pPr>
                      <w:r>
                        <w:rPr>
                          <w:rFonts w:ascii="Bookman Old Style" w:hAnsi="Bookman Old Style"/>
                          <w:i/>
                          <w:sz w:val="24"/>
                        </w:rPr>
                        <w:t>∂x</w:t>
                      </w:r>
                    </w:p>
                  </w:txbxContent>
                </v:textbox>
                <w10:wrap anchorx="page"/>
              </v:shape>
            </w:pict>
          </mc:Fallback>
        </mc:AlternateContent>
      </w:r>
      <w:r>
        <w:rPr>
          <w:noProof/>
        </w:rPr>
        <mc:AlternateContent>
          <mc:Choice Requires="wps">
            <w:drawing>
              <wp:anchor distT="0" distB="0" distL="114300" distR="114300" simplePos="0" relativeHeight="251646464" behindDoc="0" locked="0" layoutInCell="1" allowOverlap="1" wp14:anchorId="05215345" wp14:editId="6A842062">
                <wp:simplePos x="0" y="0"/>
                <wp:positionH relativeFrom="page">
                  <wp:posOffset>3339465</wp:posOffset>
                </wp:positionH>
                <wp:positionV relativeFrom="paragraph">
                  <wp:posOffset>368935</wp:posOffset>
                </wp:positionV>
                <wp:extent cx="60960" cy="101600"/>
                <wp:effectExtent l="0" t="0" r="0" b="4445"/>
                <wp:wrapNone/>
                <wp:docPr id="5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C67E7" w14:textId="77777777" w:rsidR="002363D0" w:rsidRDefault="002363D0">
                            <w:pPr>
                              <w:spacing w:line="153" w:lineRule="exact"/>
                              <w:rPr>
                                <w:rFonts w:ascii="Arial"/>
                                <w:i/>
                                <w:sz w:val="16"/>
                              </w:rPr>
                            </w:pPr>
                            <w:r>
                              <w:rPr>
                                <w:rFonts w:ascii="Arial"/>
                                <w:i/>
                                <w:w w:val="119"/>
                                <w:sz w:val="16"/>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215345" id="Text Box 23" o:spid="_x0000_s1071" type="#_x0000_t202" style="position:absolute;left:0;text-align:left;margin-left:262.95pt;margin-top:29.05pt;width:4.8pt;height:8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" filled="f" stroked="f">
                <v:textbox inset="0,0,0,0">
                  <w:txbxContent>
                    <w:p w14:paraId="4F8C67E7" w14:textId="77777777" w:rsidR="002363D0" w:rsidRDefault="002363D0">
                      <w:pPr>
                        <w:spacing w:line="153" w:lineRule="exact"/>
                        <w:rPr>
                          <w:rFonts w:ascii="Arial"/>
                          <w:i/>
                          <w:sz w:val="16"/>
                        </w:rPr>
                      </w:pPr>
                      <w:r>
                        <w:rPr>
                          <w:rFonts w:ascii="Arial"/>
                          <w:i/>
                          <w:w w:val="119"/>
                          <w:sz w:val="16"/>
                        </w:rPr>
                        <w:t>x</w:t>
                      </w:r>
                    </w:p>
                  </w:txbxContent>
                </v:textbox>
                <w10:wrap anchorx="page"/>
              </v:shape>
            </w:pict>
          </mc:Fallback>
        </mc:AlternateContent>
      </w:r>
      <w:r w:rsidR="008F0850">
        <w:rPr>
          <w:rFonts w:ascii="Bookman Old Style" w:hAnsi="Bookman Old Style"/>
          <w:i/>
          <w:w w:val="102"/>
          <w:sz w:val="24"/>
        </w:rPr>
        <w:t>σ</w:t>
      </w:r>
      <w:r w:rsidR="00DB52C2">
        <w:rPr>
          <w:rFonts w:ascii="Bookman Old Style" w:hAnsi="Bookman Old Style"/>
          <w:i/>
          <w:sz w:val="24"/>
        </w:rPr>
        <w:t xml:space="preserve"> </w:t>
      </w:r>
      <w:r w:rsidR="008F0850">
        <w:rPr>
          <w:w w:val="134"/>
          <w:sz w:val="24"/>
        </w:rPr>
        <w:t>=</w:t>
      </w:r>
      <w:r w:rsidR="008F0850">
        <w:rPr>
          <w:spacing w:val="6"/>
          <w:sz w:val="24"/>
        </w:rPr>
        <w:t xml:space="preserve"> </w:t>
      </w:r>
      <w:proofErr w:type="gramStart"/>
      <w:r w:rsidR="008F0850">
        <w:rPr>
          <w:rFonts w:ascii="Arial" w:hAnsi="Arial"/>
          <w:w w:val="358"/>
          <w:position w:val="43"/>
          <w:sz w:val="24"/>
        </w:rPr>
        <w:t>I</w:t>
      </w:r>
      <w:r w:rsidR="008F0850">
        <w:rPr>
          <w:w w:val="113"/>
          <w:sz w:val="24"/>
        </w:rPr>
        <w:t>(</w:t>
      </w:r>
      <w:r w:rsidR="008F0850">
        <w:rPr>
          <w:spacing w:val="-26"/>
          <w:sz w:val="24"/>
        </w:rPr>
        <w:t xml:space="preserve"> </w:t>
      </w:r>
      <w:r w:rsidR="008F0850">
        <w:rPr>
          <w:rFonts w:ascii="Bookman Old Style" w:hAnsi="Bookman Old Style"/>
          <w:i/>
          <w:spacing w:val="13"/>
          <w:w w:val="104"/>
          <w:position w:val="16"/>
          <w:sz w:val="24"/>
          <w:u w:val="single"/>
        </w:rPr>
        <w:t>∂</w:t>
      </w:r>
      <w:proofErr w:type="gramEnd"/>
      <w:r w:rsidR="008F0850">
        <w:rPr>
          <w:rFonts w:ascii="Bookman Old Style" w:hAnsi="Bookman Old Style"/>
          <w:i/>
          <w:w w:val="77"/>
          <w:position w:val="16"/>
          <w:sz w:val="24"/>
          <w:u w:val="single"/>
        </w:rPr>
        <w:t>q</w:t>
      </w:r>
      <w:r w:rsidR="008F0850">
        <w:rPr>
          <w:rFonts w:ascii="Bookman Old Style" w:hAnsi="Bookman Old Style"/>
          <w:i/>
          <w:spacing w:val="-29"/>
          <w:position w:val="16"/>
          <w:sz w:val="24"/>
        </w:rPr>
        <w:t xml:space="preserve"> </w:t>
      </w:r>
      <w:r w:rsidR="008F0850">
        <w:rPr>
          <w:rFonts w:ascii="Bookman Old Style" w:hAnsi="Bookman Old Style"/>
          <w:i/>
          <w:w w:val="102"/>
          <w:sz w:val="24"/>
        </w:rPr>
        <w:t>σ</w:t>
      </w:r>
    </w:p>
    <w:p w14:paraId="7567D0EC" w14:textId="77777777" w:rsidR="00430DE3" w:rsidRDefault="008F0850">
      <w:pPr>
        <w:tabs>
          <w:tab w:val="left" w:pos="4724"/>
        </w:tabs>
        <w:spacing w:before="279"/>
        <w:ind w:left="65"/>
        <w:rPr>
          <w:sz w:val="24"/>
        </w:rPr>
      </w:pPr>
      <w:r>
        <w:br w:type="column"/>
      </w:r>
      <w:r>
        <w:rPr>
          <w:w w:val="110"/>
          <w:sz w:val="24"/>
        </w:rPr>
        <w:t>)</w:t>
      </w:r>
      <w:r>
        <w:rPr>
          <w:w w:val="110"/>
          <w:position w:val="7"/>
          <w:sz w:val="16"/>
        </w:rPr>
        <w:t>2</w:t>
      </w:r>
      <w:r>
        <w:rPr>
          <w:spacing w:val="13"/>
          <w:w w:val="110"/>
          <w:position w:val="7"/>
          <w:sz w:val="16"/>
        </w:rPr>
        <w:t xml:space="preserve"> </w:t>
      </w:r>
      <w:r>
        <w:rPr>
          <w:w w:val="110"/>
          <w:sz w:val="24"/>
        </w:rPr>
        <w:t>+</w:t>
      </w:r>
      <w:r>
        <w:rPr>
          <w:spacing w:val="-18"/>
          <w:w w:val="110"/>
          <w:sz w:val="24"/>
        </w:rPr>
        <w:t xml:space="preserve"> </w:t>
      </w:r>
      <w:proofErr w:type="gramStart"/>
      <w:r>
        <w:rPr>
          <w:w w:val="110"/>
          <w:sz w:val="24"/>
        </w:rPr>
        <w:t>(</w:t>
      </w:r>
      <w:r>
        <w:rPr>
          <w:spacing w:val="-40"/>
          <w:w w:val="110"/>
          <w:sz w:val="24"/>
        </w:rPr>
        <w:t xml:space="preserve"> </w:t>
      </w:r>
      <w:r>
        <w:rPr>
          <w:rFonts w:ascii="Bookman Old Style" w:hAnsi="Bookman Old Style"/>
          <w:i/>
          <w:spacing w:val="6"/>
          <w:w w:val="110"/>
          <w:position w:val="16"/>
          <w:sz w:val="24"/>
          <w:u w:val="single"/>
        </w:rPr>
        <w:t>∂</w:t>
      </w:r>
      <w:proofErr w:type="gramEnd"/>
      <w:r>
        <w:rPr>
          <w:rFonts w:ascii="Bookman Old Style" w:hAnsi="Bookman Old Style"/>
          <w:i/>
          <w:spacing w:val="6"/>
          <w:w w:val="110"/>
          <w:position w:val="16"/>
          <w:sz w:val="24"/>
          <w:u w:val="single"/>
        </w:rPr>
        <w:t>q</w:t>
      </w:r>
      <w:r>
        <w:rPr>
          <w:rFonts w:ascii="Bookman Old Style" w:hAnsi="Bookman Old Style"/>
          <w:i/>
          <w:spacing w:val="-46"/>
          <w:w w:val="110"/>
          <w:position w:val="16"/>
          <w:sz w:val="24"/>
          <w:u w:val="single"/>
        </w:rPr>
        <w:t xml:space="preserve"> </w:t>
      </w:r>
      <w:r>
        <w:rPr>
          <w:rFonts w:ascii="Bookman Old Style" w:hAnsi="Bookman Old Style"/>
          <w:i/>
          <w:w w:val="110"/>
          <w:sz w:val="24"/>
        </w:rPr>
        <w:t>σ</w:t>
      </w:r>
      <w:r>
        <w:rPr>
          <w:rFonts w:ascii="Bookman Old Style" w:hAnsi="Bookman Old Style"/>
          <w:i/>
          <w:spacing w:val="11"/>
          <w:w w:val="110"/>
          <w:sz w:val="24"/>
        </w:rPr>
        <w:t xml:space="preserve"> </w:t>
      </w:r>
      <w:r>
        <w:rPr>
          <w:w w:val="110"/>
          <w:sz w:val="24"/>
        </w:rPr>
        <w:t>)</w:t>
      </w:r>
      <w:r>
        <w:rPr>
          <w:w w:val="110"/>
          <w:position w:val="7"/>
          <w:sz w:val="16"/>
        </w:rPr>
        <w:t>2</w:t>
      </w:r>
      <w:r>
        <w:rPr>
          <w:spacing w:val="13"/>
          <w:w w:val="110"/>
          <w:position w:val="7"/>
          <w:sz w:val="16"/>
        </w:rPr>
        <w:t xml:space="preserve"> </w:t>
      </w:r>
      <w:r>
        <w:rPr>
          <w:w w:val="110"/>
          <w:sz w:val="24"/>
        </w:rPr>
        <w:t>+</w:t>
      </w:r>
      <w:r>
        <w:rPr>
          <w:spacing w:val="-18"/>
          <w:w w:val="110"/>
          <w:sz w:val="24"/>
        </w:rPr>
        <w:t xml:space="preserve"> </w:t>
      </w:r>
      <w:r>
        <w:rPr>
          <w:rFonts w:ascii="Bookman Old Style" w:hAnsi="Bookman Old Style"/>
          <w:i/>
          <w:w w:val="110"/>
          <w:sz w:val="24"/>
        </w:rPr>
        <w:t>...</w:t>
      </w:r>
      <w:r>
        <w:rPr>
          <w:rFonts w:ascii="Bookman Old Style" w:hAnsi="Bookman Old Style"/>
          <w:i/>
          <w:spacing w:val="-31"/>
          <w:w w:val="110"/>
          <w:sz w:val="24"/>
        </w:rPr>
        <w:t xml:space="preserve"> </w:t>
      </w:r>
      <w:r>
        <w:rPr>
          <w:w w:val="110"/>
          <w:sz w:val="24"/>
        </w:rPr>
        <w:t>+</w:t>
      </w:r>
      <w:r>
        <w:rPr>
          <w:spacing w:val="-18"/>
          <w:w w:val="110"/>
          <w:sz w:val="24"/>
        </w:rPr>
        <w:t xml:space="preserve"> </w:t>
      </w:r>
      <w:r>
        <w:rPr>
          <w:w w:val="110"/>
          <w:sz w:val="24"/>
        </w:rPr>
        <w:t>(</w:t>
      </w:r>
      <w:r>
        <w:rPr>
          <w:spacing w:val="-42"/>
          <w:w w:val="110"/>
          <w:sz w:val="24"/>
        </w:rPr>
        <w:t xml:space="preserve"> </w:t>
      </w:r>
      <w:r>
        <w:rPr>
          <w:rFonts w:ascii="Bookman Old Style" w:hAnsi="Bookman Old Style"/>
          <w:i/>
          <w:spacing w:val="6"/>
          <w:w w:val="110"/>
          <w:position w:val="16"/>
          <w:sz w:val="24"/>
          <w:u w:val="single"/>
        </w:rPr>
        <w:t>∂q</w:t>
      </w:r>
      <w:r>
        <w:rPr>
          <w:rFonts w:ascii="Bookman Old Style" w:hAnsi="Bookman Old Style"/>
          <w:i/>
          <w:spacing w:val="-47"/>
          <w:w w:val="110"/>
          <w:position w:val="16"/>
          <w:sz w:val="24"/>
          <w:u w:val="single"/>
        </w:rPr>
        <w:t xml:space="preserve"> </w:t>
      </w:r>
      <w:r>
        <w:rPr>
          <w:rFonts w:ascii="Bookman Old Style" w:hAnsi="Bookman Old Style"/>
          <w:i/>
          <w:w w:val="110"/>
          <w:sz w:val="24"/>
        </w:rPr>
        <w:t>σ</w:t>
      </w:r>
      <w:r>
        <w:rPr>
          <w:rFonts w:ascii="Bookman Old Style" w:hAnsi="Bookman Old Style"/>
          <w:i/>
          <w:spacing w:val="8"/>
          <w:w w:val="110"/>
          <w:sz w:val="24"/>
        </w:rPr>
        <w:t xml:space="preserve"> </w:t>
      </w:r>
      <w:r>
        <w:rPr>
          <w:spacing w:val="3"/>
          <w:w w:val="110"/>
          <w:sz w:val="24"/>
        </w:rPr>
        <w:t>)</w:t>
      </w:r>
      <w:r>
        <w:rPr>
          <w:spacing w:val="3"/>
          <w:w w:val="110"/>
          <w:position w:val="7"/>
          <w:sz w:val="16"/>
        </w:rPr>
        <w:t>2</w:t>
      </w:r>
      <w:r>
        <w:rPr>
          <w:rFonts w:ascii="Bookman Old Style" w:hAnsi="Bookman Old Style"/>
          <w:i/>
          <w:spacing w:val="3"/>
          <w:w w:val="110"/>
          <w:sz w:val="24"/>
        </w:rPr>
        <w:t>.</w:t>
      </w:r>
      <w:r>
        <w:rPr>
          <w:rFonts w:ascii="Bookman Old Style" w:hAnsi="Bookman Old Style"/>
          <w:i/>
          <w:spacing w:val="3"/>
          <w:w w:val="110"/>
          <w:sz w:val="24"/>
        </w:rPr>
        <w:tab/>
      </w:r>
      <w:r>
        <w:rPr>
          <w:w w:val="110"/>
          <w:sz w:val="24"/>
        </w:rPr>
        <w:t>(23)</w:t>
      </w:r>
    </w:p>
    <w:p w14:paraId="2AC6D1EA" w14:textId="77777777" w:rsidR="00430DE3" w:rsidRDefault="00430DE3">
      <w:pPr>
        <w:rPr>
          <w:sz w:val="24"/>
        </w:rPr>
        <w:sectPr w:rsidR="00430DE3">
          <w:type w:val="continuous"/>
          <w:pgSz w:w="12240" w:h="15840"/>
          <w:pgMar w:top="1500" w:right="1680" w:bottom="280" w:left="1680" w:header="720" w:footer="720" w:gutter="0"/>
          <w:cols w:num="2" w:space="720" w:equalWidth="0">
            <w:col w:w="3580" w:space="40"/>
            <w:col w:w="5260"/>
          </w:cols>
        </w:sectPr>
      </w:pPr>
    </w:p>
    <w:p w14:paraId="286FD24E" w14:textId="77777777" w:rsidR="00430DE3" w:rsidRDefault="00430DE3">
      <w:pPr>
        <w:pStyle w:val="BodyText"/>
        <w:rPr>
          <w:sz w:val="20"/>
        </w:rPr>
      </w:pPr>
    </w:p>
    <w:p w14:paraId="64E3BB12" w14:textId="77777777" w:rsidR="00430DE3" w:rsidRDefault="00430DE3">
      <w:pPr>
        <w:pStyle w:val="BodyText"/>
        <w:spacing w:before="9"/>
        <w:rPr>
          <w:sz w:val="26"/>
        </w:rPr>
      </w:pPr>
    </w:p>
    <w:p w14:paraId="0F8C9F59" w14:textId="77777777" w:rsidR="00430DE3" w:rsidRDefault="00DD3DCA">
      <w:pPr>
        <w:pStyle w:val="BodyText"/>
        <w:spacing w:before="54" w:line="400" w:lineRule="auto"/>
        <w:ind w:left="119" w:right="117"/>
        <w:jc w:val="both"/>
      </w:pPr>
      <w:r>
        <w:rPr>
          <w:noProof/>
        </w:rPr>
        <mc:AlternateContent>
          <mc:Choice Requires="wps">
            <w:drawing>
              <wp:anchor distT="0" distB="0" distL="114300" distR="114300" simplePos="0" relativeHeight="251691520" behindDoc="1" locked="0" layoutInCell="1" allowOverlap="1" wp14:anchorId="69DB30C8" wp14:editId="18EB590D">
                <wp:simplePos x="0" y="0"/>
                <wp:positionH relativeFrom="page">
                  <wp:posOffset>3780155</wp:posOffset>
                </wp:positionH>
                <wp:positionV relativeFrom="paragraph">
                  <wp:posOffset>-386715</wp:posOffset>
                </wp:positionV>
                <wp:extent cx="159385" cy="152400"/>
                <wp:effectExtent l="0" t="3810" r="3810" b="0"/>
                <wp:wrapNone/>
                <wp:docPr id="5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38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0702D" w14:textId="77777777" w:rsidR="002363D0" w:rsidRDefault="002363D0">
                            <w:pPr>
                              <w:spacing w:line="235" w:lineRule="exact"/>
                              <w:rPr>
                                <w:rFonts w:ascii="Bookman Old Style" w:hAnsi="Bookman Old Style"/>
                                <w:i/>
                                <w:sz w:val="24"/>
                              </w:rPr>
                            </w:pPr>
                            <w:r>
                              <w:rPr>
                                <w:rFonts w:ascii="Bookman Old Style" w:hAnsi="Bookman Old Style"/>
                                <w:i/>
                                <w:w w:val="90"/>
                                <w:sz w:val="24"/>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DB30C8" id="Text Box 22" o:spid="_x0000_s1072" type="#_x0000_t202" style="position:absolute;left:0;text-align:left;margin-left:297.65pt;margin-top:-30.45pt;width:12.55pt;height:12pt;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" filled="f" stroked="f">
                <v:textbox inset="0,0,0,0">
                  <w:txbxContent>
                    <w:p w14:paraId="7E90702D" w14:textId="77777777" w:rsidR="002363D0" w:rsidRDefault="002363D0">
                      <w:pPr>
                        <w:spacing w:line="235" w:lineRule="exact"/>
                        <w:rPr>
                          <w:rFonts w:ascii="Bookman Old Style" w:hAnsi="Bookman Old Style"/>
                          <w:i/>
                          <w:sz w:val="24"/>
                        </w:rPr>
                      </w:pPr>
                      <w:r>
                        <w:rPr>
                          <w:rFonts w:ascii="Bookman Old Style" w:hAnsi="Bookman Old Style"/>
                          <w:i/>
                          <w:w w:val="90"/>
                          <w:sz w:val="24"/>
                        </w:rPr>
                        <w:t>∂y</w:t>
                      </w:r>
                    </w:p>
                  </w:txbxContent>
                </v:textbox>
                <w10:wrap anchorx="page"/>
              </v:shape>
            </w:pict>
          </mc:Fallback>
        </mc:AlternateContent>
      </w:r>
      <w:r>
        <w:rPr>
          <w:noProof/>
        </w:rPr>
        <mc:AlternateContent>
          <mc:Choice Requires="wps">
            <w:drawing>
              <wp:anchor distT="0" distB="0" distL="114300" distR="114300" simplePos="0" relativeHeight="251692544" behindDoc="1" locked="0" layoutInCell="1" allowOverlap="1" wp14:anchorId="17C40CE2" wp14:editId="572F06AD">
                <wp:simplePos x="0" y="0"/>
                <wp:positionH relativeFrom="page">
                  <wp:posOffset>4044950</wp:posOffset>
                </wp:positionH>
                <wp:positionV relativeFrom="paragraph">
                  <wp:posOffset>-430530</wp:posOffset>
                </wp:positionV>
                <wp:extent cx="53340" cy="101600"/>
                <wp:effectExtent l="0" t="0" r="0" b="0"/>
                <wp:wrapNone/>
                <wp:docPr id="54"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D30F5C" w14:textId="77777777" w:rsidR="002363D0" w:rsidRDefault="002363D0">
                            <w:pPr>
                              <w:spacing w:line="153" w:lineRule="exact"/>
                              <w:rPr>
                                <w:rFonts w:ascii="Arial"/>
                                <w:i/>
                                <w:sz w:val="16"/>
                              </w:rPr>
                            </w:pPr>
                            <w:r>
                              <w:rPr>
                                <w:rFonts w:ascii="Arial"/>
                                <w:i/>
                                <w:w w:val="104"/>
                                <w:sz w:val="16"/>
                              </w:rPr>
                              <w:t>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40CE2" id="Text Box 21" o:spid="_x0000_s1073" type="#_x0000_t202" style="position:absolute;left:0;text-align:left;margin-left:318.5pt;margin-top:-33.9pt;width:4.2pt;height:8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" filled="f" stroked="f">
                <v:textbox inset="0,0,0,0">
                  <w:txbxContent>
                    <w:p w14:paraId="73D30F5C" w14:textId="77777777" w:rsidR="002363D0" w:rsidRDefault="002363D0">
                      <w:pPr>
                        <w:spacing w:line="153" w:lineRule="exact"/>
                        <w:rPr>
                          <w:rFonts w:ascii="Arial"/>
                          <w:i/>
                          <w:sz w:val="16"/>
                        </w:rPr>
                      </w:pPr>
                      <w:r>
                        <w:rPr>
                          <w:rFonts w:ascii="Arial"/>
                          <w:i/>
                          <w:w w:val="104"/>
                          <w:sz w:val="16"/>
                        </w:rPr>
                        <w:t>y</w:t>
                      </w:r>
                    </w:p>
                  </w:txbxContent>
                </v:textbox>
                <w10:wrap anchorx="page"/>
              </v:shape>
            </w:pict>
          </mc:Fallback>
        </mc:AlternateContent>
      </w:r>
      <w:r>
        <w:rPr>
          <w:noProof/>
        </w:rPr>
        <mc:AlternateContent>
          <mc:Choice Requires="wps">
            <w:drawing>
              <wp:anchor distT="0" distB="0" distL="114300" distR="114300" simplePos="0" relativeHeight="251693568" behindDoc="1" locked="0" layoutInCell="1" allowOverlap="1" wp14:anchorId="42200D1D" wp14:editId="62A3EB73">
                <wp:simplePos x="0" y="0"/>
                <wp:positionH relativeFrom="page">
                  <wp:posOffset>4789170</wp:posOffset>
                </wp:positionH>
                <wp:positionV relativeFrom="paragraph">
                  <wp:posOffset>-386715</wp:posOffset>
                </wp:positionV>
                <wp:extent cx="156210" cy="152400"/>
                <wp:effectExtent l="0" t="3810" r="0" b="0"/>
                <wp:wrapNone/>
                <wp:docPr id="52"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21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ECFE64" w14:textId="77777777" w:rsidR="002363D0" w:rsidRDefault="002363D0">
                            <w:pPr>
                              <w:spacing w:line="235" w:lineRule="exact"/>
                              <w:rPr>
                                <w:rFonts w:ascii="Bookman Old Style" w:hAnsi="Bookman Old Style"/>
                                <w:i/>
                                <w:sz w:val="24"/>
                              </w:rPr>
                            </w:pPr>
                            <w:r>
                              <w:rPr>
                                <w:rFonts w:ascii="Bookman Old Style" w:hAnsi="Bookman Old Style"/>
                                <w:i/>
                                <w:w w:val="95"/>
                                <w:sz w:val="24"/>
                              </w:rPr>
                              <w:t>∂z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00D1D" id="Text Box 20" o:spid="_x0000_s1074" type="#_x0000_t202" style="position:absolute;left:0;text-align:left;margin-left:377.1pt;margin-top:-30.45pt;width:12.3pt;height:12pt;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" filled="f" stroked="f">
                <v:textbox inset="0,0,0,0">
                  <w:txbxContent>
                    <w:p w14:paraId="60ECFE64" w14:textId="77777777" w:rsidR="002363D0" w:rsidRDefault="002363D0">
                      <w:pPr>
                        <w:spacing w:line="235" w:lineRule="exact"/>
                        <w:rPr>
                          <w:rFonts w:ascii="Bookman Old Style" w:hAnsi="Bookman Old Style"/>
                          <w:i/>
                          <w:sz w:val="24"/>
                        </w:rPr>
                      </w:pPr>
                      <w:r>
                        <w:rPr>
                          <w:rFonts w:ascii="Bookman Old Style" w:hAnsi="Bookman Old Style"/>
                          <w:i/>
                          <w:w w:val="95"/>
                          <w:sz w:val="24"/>
                        </w:rPr>
                        <w:t>∂z</w:t>
                      </w:r>
                    </w:p>
                  </w:txbxContent>
                </v:textbox>
                <w10:wrap anchorx="page"/>
              </v:shape>
            </w:pict>
          </mc:Fallback>
        </mc:AlternateContent>
      </w:r>
      <w:r>
        <w:rPr>
          <w:noProof/>
        </w:rPr>
        <mc:AlternateContent>
          <mc:Choice Requires="wps">
            <w:drawing>
              <wp:anchor distT="0" distB="0" distL="114300" distR="114300" simplePos="0" relativeHeight="251694592" behindDoc="1" locked="0" layoutInCell="1" allowOverlap="1" wp14:anchorId="458C736B" wp14:editId="3834A524">
                <wp:simplePos x="0" y="0"/>
                <wp:positionH relativeFrom="page">
                  <wp:posOffset>5051425</wp:posOffset>
                </wp:positionH>
                <wp:positionV relativeFrom="paragraph">
                  <wp:posOffset>-430530</wp:posOffset>
                </wp:positionV>
                <wp:extent cx="50165" cy="101600"/>
                <wp:effectExtent l="3175" t="0" r="381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6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C8763" w14:textId="77777777" w:rsidR="002363D0" w:rsidRDefault="002363D0">
                            <w:pPr>
                              <w:spacing w:line="153" w:lineRule="exact"/>
                              <w:rPr>
                                <w:rFonts w:ascii="Arial"/>
                                <w:i/>
                                <w:sz w:val="16"/>
                              </w:rPr>
                            </w:pPr>
                            <w:r>
                              <w:rPr>
                                <w:rFonts w:ascii="Arial"/>
                                <w:i/>
                                <w:w w:val="98"/>
                                <w:sz w:val="16"/>
                              </w:rPr>
                              <w:t>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8C736B" id="Text Box 19" o:spid="_x0000_s1075" type="#_x0000_t202" style="position:absolute;left:0;text-align:left;margin-left:397.75pt;margin-top:-33.9pt;width:3.95pt;height:8pt;z-index:-25162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" filled="f" stroked="f">
                <v:textbox inset="0,0,0,0">
                  <w:txbxContent>
                    <w:p w14:paraId="2C3C8763" w14:textId="77777777" w:rsidR="002363D0" w:rsidRDefault="002363D0">
                      <w:pPr>
                        <w:spacing w:line="153" w:lineRule="exact"/>
                        <w:rPr>
                          <w:rFonts w:ascii="Arial"/>
                          <w:i/>
                          <w:sz w:val="16"/>
                        </w:rPr>
                      </w:pPr>
                      <w:r>
                        <w:rPr>
                          <w:rFonts w:ascii="Arial"/>
                          <w:i/>
                          <w:w w:val="98"/>
                          <w:sz w:val="16"/>
                        </w:rPr>
                        <w:t>z</w:t>
                      </w:r>
                    </w:p>
                  </w:txbxContent>
                </v:textbox>
                <w10:wrap anchorx="page"/>
              </v:shape>
            </w:pict>
          </mc:Fallback>
        </mc:AlternateContent>
      </w:r>
      <w:r w:rsidR="008F0850">
        <w:t xml:space="preserve">The </w:t>
      </w:r>
      <w:proofErr w:type="spellStart"/>
      <w:r w:rsidR="008F0850">
        <w:t>the</w:t>
      </w:r>
      <w:proofErr w:type="spellEnd"/>
      <w:r w:rsidR="008F0850">
        <w:t xml:space="preserve"> propagation of uncertainty for a function (</w:t>
      </w:r>
      <w:r w:rsidR="008F0850">
        <w:rPr>
          <w:rFonts w:ascii="Bookman Old Style" w:hAnsi="Bookman Old Style"/>
          <w:i/>
        </w:rPr>
        <w:t>q</w:t>
      </w:r>
      <w:r w:rsidR="008F0850">
        <w:t>(</w:t>
      </w:r>
      <w:r w:rsidR="008F0850">
        <w:rPr>
          <w:rFonts w:ascii="Bookman Old Style" w:hAnsi="Bookman Old Style"/>
          <w:i/>
        </w:rPr>
        <w:t xml:space="preserve">x, </w:t>
      </w:r>
      <w:r w:rsidR="008F0850">
        <w:rPr>
          <w:rFonts w:ascii="Bookman Old Style" w:hAnsi="Bookman Old Style"/>
          <w:i/>
          <w:spacing w:val="4"/>
        </w:rPr>
        <w:t xml:space="preserve">y, </w:t>
      </w:r>
      <w:r w:rsidR="008F0850">
        <w:rPr>
          <w:rFonts w:ascii="Bookman Old Style" w:hAnsi="Bookman Old Style"/>
          <w:i/>
          <w:spacing w:val="5"/>
        </w:rPr>
        <w:t xml:space="preserve">z, </w:t>
      </w:r>
      <w:r w:rsidR="008F0850">
        <w:rPr>
          <w:rFonts w:ascii="Bookman Old Style" w:hAnsi="Bookman Old Style"/>
          <w:i/>
        </w:rPr>
        <w:t>...</w:t>
      </w:r>
      <w:r w:rsidR="008F0850">
        <w:t>)) is the square root of</w:t>
      </w:r>
      <w:r w:rsidR="00DB52C2">
        <w:t xml:space="preserve"> </w:t>
      </w:r>
      <w:r w:rsidR="008F0850">
        <w:t xml:space="preserve"> the sum of squared </w:t>
      </w:r>
      <w:r w:rsidR="008F0850">
        <w:rPr>
          <w:spacing w:val="-3"/>
        </w:rPr>
        <w:t xml:space="preserve">uncertainty, </w:t>
      </w:r>
      <w:r w:rsidR="008F0850">
        <w:t>(</w:t>
      </w:r>
      <w:r w:rsidR="008F0850">
        <w:rPr>
          <w:rFonts w:ascii="Bookman Old Style" w:hAnsi="Bookman Old Style"/>
          <w:i/>
        </w:rPr>
        <w:t>σ</w:t>
      </w:r>
      <w:r w:rsidR="008F0850">
        <w:rPr>
          <w:rFonts w:ascii="Arial" w:hAnsi="Arial"/>
          <w:i/>
          <w:position w:val="-3"/>
          <w:sz w:val="16"/>
        </w:rPr>
        <w:t>x</w:t>
      </w:r>
      <w:r w:rsidR="008F0850">
        <w:t>), of the variables, (</w:t>
      </w:r>
      <w:r w:rsidR="008F0850">
        <w:rPr>
          <w:rFonts w:ascii="Bookman Old Style" w:hAnsi="Bookman Old Style"/>
          <w:i/>
        </w:rPr>
        <w:t xml:space="preserve">x, </w:t>
      </w:r>
      <w:r w:rsidR="008F0850">
        <w:rPr>
          <w:rFonts w:ascii="Bookman Old Style" w:hAnsi="Bookman Old Style"/>
          <w:i/>
          <w:spacing w:val="4"/>
        </w:rPr>
        <w:t xml:space="preserve">y, </w:t>
      </w:r>
      <w:r w:rsidR="008F0850">
        <w:rPr>
          <w:rFonts w:ascii="Bookman Old Style" w:hAnsi="Bookman Old Style"/>
          <w:i/>
          <w:spacing w:val="5"/>
        </w:rPr>
        <w:t xml:space="preserve">z, </w:t>
      </w:r>
      <w:r w:rsidR="008F0850">
        <w:rPr>
          <w:rFonts w:ascii="Bookman Old Style" w:hAnsi="Bookman Old Style"/>
          <w:i/>
        </w:rPr>
        <w:t>...</w:t>
      </w:r>
      <w:r w:rsidR="008F0850">
        <w:t xml:space="preserve">) multiplied </w:t>
      </w:r>
      <w:r w:rsidR="008F0850">
        <w:rPr>
          <w:spacing w:val="-4"/>
        </w:rPr>
        <w:t xml:space="preserve">by </w:t>
      </w:r>
      <w:r w:rsidR="008F0850">
        <w:t>the partial derivative</w:t>
      </w:r>
      <w:r w:rsidR="00DB52C2">
        <w:t xml:space="preserve"> </w:t>
      </w:r>
      <w:r w:rsidR="008F0850">
        <w:t>of</w:t>
      </w:r>
      <w:r w:rsidR="00DB52C2">
        <w:t xml:space="preserve"> </w:t>
      </w:r>
      <w:r w:rsidR="008F0850">
        <w:t>the</w:t>
      </w:r>
      <w:r w:rsidR="00DB52C2">
        <w:t xml:space="preserve"> </w:t>
      </w:r>
      <w:r w:rsidR="008F0850">
        <w:t>function</w:t>
      </w:r>
      <w:r w:rsidR="00DB52C2">
        <w:t xml:space="preserve"> </w:t>
      </w:r>
      <w:r w:rsidR="008F0850">
        <w:t>with</w:t>
      </w:r>
      <w:r w:rsidR="00DB52C2">
        <w:t xml:space="preserve"> </w:t>
      </w:r>
      <w:r w:rsidR="008F0850">
        <w:t>respect</w:t>
      </w:r>
      <w:r w:rsidR="00DB52C2">
        <w:t xml:space="preserve"> </w:t>
      </w:r>
      <w:r w:rsidR="008F0850">
        <w:t>to</w:t>
      </w:r>
      <w:r w:rsidR="00DB52C2">
        <w:t xml:space="preserve"> </w:t>
      </w:r>
      <w:r w:rsidR="008F0850">
        <w:t>that</w:t>
      </w:r>
      <w:r w:rsidR="00DB52C2">
        <w:t xml:space="preserve"> </w:t>
      </w:r>
      <w:r w:rsidR="008F0850">
        <w:t>variable</w:t>
      </w:r>
      <w:r w:rsidR="008F0850">
        <w:rPr>
          <w:spacing w:val="3"/>
        </w:rPr>
        <w:t xml:space="preserve"> </w:t>
      </w:r>
      <w:r w:rsidR="008F0850">
        <w:t>[</w:t>
      </w:r>
      <w:hyperlink w:anchor="_bookmark223" w:history="1">
        <w:r w:rsidR="008F0850">
          <w:t>96</w:t>
        </w:r>
      </w:hyperlink>
      <w:r w:rsidR="008F0850">
        <w:t>].</w:t>
      </w:r>
    </w:p>
    <w:p w14:paraId="20C9CBD6" w14:textId="77777777" w:rsidR="00430DE3" w:rsidRDefault="008F0850">
      <w:pPr>
        <w:pStyle w:val="BodyText"/>
        <w:spacing w:before="24" w:line="415" w:lineRule="auto"/>
        <w:ind w:left="119" w:right="117" w:firstLine="351"/>
        <w:jc w:val="both"/>
      </w:pPr>
      <w:r>
        <w:rPr>
          <w:w w:val="105"/>
        </w:rPr>
        <w:t xml:space="preserve">Geometric systematic uncertainty based on the positioning of the ETA, DT cap- </w:t>
      </w:r>
      <w:proofErr w:type="spellStart"/>
      <w:r>
        <w:rPr>
          <w:w w:val="105"/>
        </w:rPr>
        <w:t>sule</w:t>
      </w:r>
      <w:proofErr w:type="spellEnd"/>
      <w:r>
        <w:rPr>
          <w:w w:val="105"/>
        </w:rPr>
        <w:t xml:space="preserve">, or components of ETA has the possibility to introduce systematic uncertainty. The NIF facility has rigid tolerances for positioning systems. It is </w:t>
      </w:r>
      <w:commentRangeStart w:id="550"/>
      <w:commentRangeStart w:id="551"/>
      <w:r>
        <w:rPr>
          <w:w w:val="105"/>
        </w:rPr>
        <w:t>assumed</w:t>
      </w:r>
      <w:commentRangeEnd w:id="550"/>
      <w:r w:rsidR="00340302">
        <w:rPr>
          <w:rStyle w:val="CommentReference"/>
        </w:rPr>
        <w:commentReference w:id="550"/>
      </w:r>
      <w:commentRangeEnd w:id="551"/>
      <w:r w:rsidR="00A62D94">
        <w:rPr>
          <w:rStyle w:val="CommentReference"/>
        </w:rPr>
        <w:commentReference w:id="551"/>
      </w:r>
      <w:r>
        <w:rPr>
          <w:w w:val="105"/>
        </w:rPr>
        <w:t xml:space="preserve"> that the geometric uncertainty of this type is negligible.</w:t>
      </w:r>
    </w:p>
    <w:p w14:paraId="789D948D" w14:textId="44AA8562" w:rsidR="00430DE3" w:rsidRDefault="008F0850">
      <w:pPr>
        <w:pStyle w:val="BodyText"/>
        <w:spacing w:before="8" w:line="415" w:lineRule="auto"/>
        <w:ind w:left="119" w:right="117" w:firstLine="351"/>
        <w:jc w:val="both"/>
      </w:pPr>
      <w:r>
        <w:rPr>
          <w:w w:val="105"/>
        </w:rPr>
        <w:t xml:space="preserve">A related uncertainty that may arise is the configuration of the NIF chamber. The </w:t>
      </w:r>
      <w:commentRangeStart w:id="552"/>
      <w:commentRangeStart w:id="553"/>
      <w:commentRangeStart w:id="554"/>
      <w:r>
        <w:rPr>
          <w:w w:val="105"/>
        </w:rPr>
        <w:t xml:space="preserve">planned configuration may not be the exact </w:t>
      </w:r>
      <w:commentRangeEnd w:id="552"/>
      <w:r w:rsidR="00340302">
        <w:rPr>
          <w:rStyle w:val="CommentReference"/>
        </w:rPr>
        <w:commentReference w:id="552"/>
      </w:r>
      <w:commentRangeEnd w:id="553"/>
      <w:r w:rsidR="00A62D94">
        <w:rPr>
          <w:rStyle w:val="CommentReference"/>
        </w:rPr>
        <w:commentReference w:id="553"/>
      </w:r>
      <w:commentRangeEnd w:id="554"/>
      <w:r w:rsidR="00A62D94">
        <w:rPr>
          <w:rStyle w:val="CommentReference"/>
        </w:rPr>
        <w:commentReference w:id="554"/>
      </w:r>
      <w:r>
        <w:rPr>
          <w:w w:val="105"/>
        </w:rPr>
        <w:t xml:space="preserve">experiment performed, which ultimately </w:t>
      </w:r>
      <w:commentRangeStart w:id="555"/>
      <w:commentRangeStart w:id="556"/>
      <w:r>
        <w:rPr>
          <w:w w:val="105"/>
        </w:rPr>
        <w:t>may</w:t>
      </w:r>
      <w:commentRangeEnd w:id="555"/>
      <w:r w:rsidR="00340302">
        <w:rPr>
          <w:rStyle w:val="CommentReference"/>
        </w:rPr>
        <w:commentReference w:id="555"/>
      </w:r>
      <w:commentRangeEnd w:id="556"/>
      <w:r w:rsidR="0069264A">
        <w:rPr>
          <w:rStyle w:val="CommentReference"/>
        </w:rPr>
        <w:commentReference w:id="556"/>
      </w:r>
      <w:r>
        <w:rPr>
          <w:w w:val="105"/>
        </w:rPr>
        <w:t xml:space="preserve"> require that this analysis is repeated post-experiment if large perturbations are seen. An example of a possible change is the addition of another experiment in the NIF target chamber.</w:t>
      </w:r>
      <w:r w:rsidR="00DB52C2">
        <w:rPr>
          <w:w w:val="105"/>
        </w:rPr>
        <w:t xml:space="preserve">   </w:t>
      </w:r>
      <w:r>
        <w:rPr>
          <w:w w:val="105"/>
        </w:rPr>
        <w:t>A first</w:t>
      </w:r>
      <w:ins w:id="558" w:author="Bucy, Anna M Ctr USAF AETC AFIT/ENP" w:date="2019-01-08T16:53:00Z">
        <w:r w:rsidR="005E57DF">
          <w:rPr>
            <w:w w:val="105"/>
          </w:rPr>
          <w:t>-</w:t>
        </w:r>
      </w:ins>
      <w:del w:id="559" w:author="Bucy, Anna M Ctr USAF AETC AFIT/ENP" w:date="2019-01-08T16:53:00Z">
        <w:r w:rsidDel="005E57DF">
          <w:rPr>
            <w:w w:val="105"/>
          </w:rPr>
          <w:delText xml:space="preserve"> </w:delText>
        </w:r>
      </w:del>
      <w:r>
        <w:rPr>
          <w:w w:val="105"/>
        </w:rPr>
        <w:t>order assessment tested spheres of aluminum and lead</w:t>
      </w:r>
    </w:p>
    <w:p w14:paraId="5058CDD2" w14:textId="77777777" w:rsidR="00430DE3" w:rsidRDefault="00430DE3">
      <w:pPr>
        <w:spacing w:line="415" w:lineRule="auto"/>
        <w:jc w:val="both"/>
        <w:sectPr w:rsidR="00430DE3">
          <w:type w:val="continuous"/>
          <w:pgSz w:w="12240" w:h="15840"/>
          <w:pgMar w:top="1500" w:right="1680" w:bottom="280" w:left="1680" w:header="720" w:footer="720" w:gutter="0"/>
          <w:cols w:space="720"/>
        </w:sectPr>
      </w:pPr>
    </w:p>
    <w:p w14:paraId="79DCE101" w14:textId="16EEA36B" w:rsidR="00430DE3" w:rsidRDefault="008F0850">
      <w:pPr>
        <w:pStyle w:val="BodyText"/>
        <w:spacing w:before="35" w:line="415" w:lineRule="auto"/>
        <w:ind w:left="100" w:right="117"/>
        <w:jc w:val="both"/>
      </w:pPr>
      <w:r>
        <w:rPr>
          <w:w w:val="105"/>
        </w:rPr>
        <w:lastRenderedPageBreak/>
        <w:t>simulating</w:t>
      </w:r>
      <w:r>
        <w:rPr>
          <w:spacing w:val="-7"/>
          <w:w w:val="105"/>
        </w:rPr>
        <w:t xml:space="preserve"> </w:t>
      </w:r>
      <w:r>
        <w:rPr>
          <w:w w:val="105"/>
        </w:rPr>
        <w:t>other</w:t>
      </w:r>
      <w:r>
        <w:rPr>
          <w:spacing w:val="-6"/>
          <w:w w:val="105"/>
        </w:rPr>
        <w:t xml:space="preserve"> </w:t>
      </w:r>
      <w:r>
        <w:rPr>
          <w:w w:val="105"/>
        </w:rPr>
        <w:t>experiments</w:t>
      </w:r>
      <w:r>
        <w:rPr>
          <w:spacing w:val="-7"/>
          <w:w w:val="105"/>
        </w:rPr>
        <w:t xml:space="preserve"> </w:t>
      </w:r>
      <w:r>
        <w:rPr>
          <w:w w:val="105"/>
        </w:rPr>
        <w:t>nearby</w:t>
      </w:r>
      <w:r>
        <w:rPr>
          <w:spacing w:val="-6"/>
          <w:w w:val="105"/>
        </w:rPr>
        <w:t xml:space="preserve"> </w:t>
      </w:r>
      <w:r>
        <w:rPr>
          <w:spacing w:val="-3"/>
          <w:w w:val="105"/>
        </w:rPr>
        <w:t>showed</w:t>
      </w:r>
      <w:r>
        <w:rPr>
          <w:spacing w:val="-6"/>
          <w:w w:val="105"/>
        </w:rPr>
        <w:t xml:space="preserve"> </w:t>
      </w:r>
      <w:r>
        <w:rPr>
          <w:w w:val="105"/>
        </w:rPr>
        <w:t>that</w:t>
      </w:r>
      <w:r>
        <w:rPr>
          <w:spacing w:val="-7"/>
          <w:w w:val="105"/>
        </w:rPr>
        <w:t xml:space="preserve"> </w:t>
      </w:r>
      <w:r>
        <w:rPr>
          <w:w w:val="105"/>
        </w:rPr>
        <w:t>the</w:t>
      </w:r>
      <w:r>
        <w:rPr>
          <w:spacing w:val="-6"/>
          <w:w w:val="105"/>
        </w:rPr>
        <w:t xml:space="preserve"> </w:t>
      </w:r>
      <w:r>
        <w:rPr>
          <w:w w:val="105"/>
        </w:rPr>
        <w:t>total</w:t>
      </w:r>
      <w:r>
        <w:rPr>
          <w:spacing w:val="-7"/>
          <w:w w:val="105"/>
        </w:rPr>
        <w:t xml:space="preserve"> </w:t>
      </w:r>
      <w:r>
        <w:rPr>
          <w:w w:val="105"/>
        </w:rPr>
        <w:t>number</w:t>
      </w:r>
      <w:r>
        <w:rPr>
          <w:spacing w:val="-6"/>
          <w:w w:val="105"/>
        </w:rPr>
        <w:t xml:space="preserve"> </w:t>
      </w:r>
      <w:r>
        <w:rPr>
          <w:w w:val="105"/>
        </w:rPr>
        <w:t>of</w:t>
      </w:r>
      <w:r>
        <w:rPr>
          <w:spacing w:val="-7"/>
          <w:w w:val="105"/>
        </w:rPr>
        <w:t xml:space="preserve"> </w:t>
      </w:r>
      <w:r>
        <w:rPr>
          <w:w w:val="105"/>
        </w:rPr>
        <w:t>fissions</w:t>
      </w:r>
      <w:r>
        <w:rPr>
          <w:spacing w:val="-7"/>
          <w:w w:val="105"/>
        </w:rPr>
        <w:t xml:space="preserve"> </w:t>
      </w:r>
      <w:r>
        <w:rPr>
          <w:w w:val="105"/>
        </w:rPr>
        <w:t>for</w:t>
      </w:r>
      <w:r>
        <w:rPr>
          <w:spacing w:val="-6"/>
          <w:w w:val="105"/>
        </w:rPr>
        <w:t xml:space="preserve"> </w:t>
      </w:r>
      <w:r>
        <w:rPr>
          <w:w w:val="105"/>
        </w:rPr>
        <w:t xml:space="preserve">2019 experiment can deviate </w:t>
      </w:r>
      <w:r>
        <w:rPr>
          <w:spacing w:val="-4"/>
          <w:w w:val="105"/>
        </w:rPr>
        <w:t xml:space="preserve">by </w:t>
      </w:r>
      <w:r>
        <w:rPr>
          <w:w w:val="105"/>
        </w:rPr>
        <w:t xml:space="preserve">a few percent for medium to high Z experiments </w:t>
      </w:r>
      <w:proofErr w:type="gramStart"/>
      <w:r>
        <w:rPr>
          <w:w w:val="105"/>
        </w:rPr>
        <w:t>similar</w:t>
      </w:r>
      <w:r w:rsidR="00DB52C2">
        <w:rPr>
          <w:w w:val="105"/>
        </w:rPr>
        <w:t xml:space="preserve"> </w:t>
      </w:r>
      <w:r>
        <w:rPr>
          <w:w w:val="105"/>
        </w:rPr>
        <w:t xml:space="preserve"> in</w:t>
      </w:r>
      <w:proofErr w:type="gramEnd"/>
      <w:r>
        <w:rPr>
          <w:w w:val="105"/>
        </w:rPr>
        <w:t xml:space="preserve"> size to </w:t>
      </w:r>
      <w:r>
        <w:rPr>
          <w:spacing w:val="-5"/>
          <w:w w:val="105"/>
        </w:rPr>
        <w:t xml:space="preserve">ETA. </w:t>
      </w:r>
      <w:r>
        <w:rPr>
          <w:spacing w:val="-7"/>
          <w:w w:val="105"/>
        </w:rPr>
        <w:t xml:space="preserve">Few </w:t>
      </w:r>
      <w:r>
        <w:rPr>
          <w:w w:val="105"/>
        </w:rPr>
        <w:t xml:space="preserve">experiments in the NIF chamber are as massive as the </w:t>
      </w:r>
      <w:r>
        <w:rPr>
          <w:spacing w:val="-5"/>
          <w:w w:val="105"/>
        </w:rPr>
        <w:t xml:space="preserve">ETA, </w:t>
      </w:r>
      <w:r>
        <w:rPr>
          <w:w w:val="105"/>
        </w:rPr>
        <w:t xml:space="preserve">but all material in the chamber can cause backscattering and </w:t>
      </w:r>
      <w:del w:id="560" w:author="Bucy, Anna M Ctr USAF AETC AFIT/ENP" w:date="2019-01-08T16:53:00Z">
        <w:r w:rsidDel="005E57DF">
          <w:rPr>
            <w:w w:val="105"/>
          </w:rPr>
          <w:delText xml:space="preserve">impact </w:delText>
        </w:r>
      </w:del>
      <w:ins w:id="561" w:author="Bucy, Anna M Ctr USAF AETC AFIT/ENP" w:date="2019-01-08T16:54:00Z">
        <w:r w:rsidR="005E57DF">
          <w:rPr>
            <w:w w:val="105"/>
          </w:rPr>
          <w:t>e</w:t>
        </w:r>
      </w:ins>
      <w:ins w:id="562" w:author="Bucy, Anna M Ctr USAF AETC AFIT/ENP" w:date="2019-01-08T16:53:00Z">
        <w:r w:rsidR="005E57DF">
          <w:rPr>
            <w:w w:val="105"/>
          </w:rPr>
          <w:t xml:space="preserve">ffect </w:t>
        </w:r>
      </w:ins>
      <w:r>
        <w:rPr>
          <w:w w:val="105"/>
        </w:rPr>
        <w:t>the solution to some degree.</w:t>
      </w:r>
    </w:p>
    <w:p w14:paraId="29B0DCE6" w14:textId="77777777" w:rsidR="00430DE3" w:rsidRDefault="008F0850">
      <w:pPr>
        <w:pStyle w:val="BodyText"/>
        <w:spacing w:before="8" w:line="415" w:lineRule="auto"/>
        <w:ind w:left="100" w:right="117" w:firstLine="351"/>
        <w:jc w:val="both"/>
      </w:pPr>
      <w:r>
        <w:rPr>
          <w:w w:val="105"/>
        </w:rPr>
        <w:t xml:space="preserve">Another source of systematic uncertainty is the neutron source itself, which is </w:t>
      </w:r>
      <w:proofErr w:type="spellStart"/>
      <w:r>
        <w:rPr>
          <w:w w:val="105"/>
        </w:rPr>
        <w:t>dif</w:t>
      </w:r>
      <w:proofErr w:type="spellEnd"/>
      <w:r>
        <w:rPr>
          <w:w w:val="105"/>
        </w:rPr>
        <w:t xml:space="preserve">- </w:t>
      </w:r>
      <w:proofErr w:type="spellStart"/>
      <w:r>
        <w:rPr>
          <w:w w:val="105"/>
        </w:rPr>
        <w:t>ficult</w:t>
      </w:r>
      <w:proofErr w:type="spellEnd"/>
      <w:r>
        <w:rPr>
          <w:w w:val="105"/>
        </w:rPr>
        <w:t xml:space="preserve"> to characterize completely. The source strength of the NIF is a potentially large contribution to error from the </w:t>
      </w:r>
      <w:commentRangeStart w:id="563"/>
      <w:r>
        <w:rPr>
          <w:w w:val="105"/>
        </w:rPr>
        <w:t>expected results</w:t>
      </w:r>
      <w:commentRangeEnd w:id="563"/>
      <w:r w:rsidR="005E57DF">
        <w:rPr>
          <w:rStyle w:val="CommentReference"/>
        </w:rPr>
        <w:commentReference w:id="563"/>
      </w:r>
      <w:r>
        <w:rPr>
          <w:w w:val="105"/>
        </w:rPr>
        <w:t xml:space="preserve">. </w:t>
      </w:r>
      <w:r>
        <w:rPr>
          <w:spacing w:val="-3"/>
          <w:w w:val="105"/>
        </w:rPr>
        <w:t xml:space="preserve">However, </w:t>
      </w:r>
      <w:r>
        <w:rPr>
          <w:w w:val="105"/>
        </w:rPr>
        <w:t xml:space="preserve">this is an experimentally measurable </w:t>
      </w:r>
      <w:r>
        <w:rPr>
          <w:spacing w:val="-4"/>
          <w:w w:val="105"/>
        </w:rPr>
        <w:t xml:space="preserve">quantity, </w:t>
      </w:r>
      <w:r>
        <w:rPr>
          <w:w w:val="105"/>
        </w:rPr>
        <w:t xml:space="preserve">and </w:t>
      </w:r>
      <w:r>
        <w:rPr>
          <w:spacing w:val="-3"/>
          <w:w w:val="105"/>
        </w:rPr>
        <w:t xml:space="preserve">any </w:t>
      </w:r>
      <w:r>
        <w:rPr>
          <w:w w:val="105"/>
        </w:rPr>
        <w:t>increase or decrease in the number of source neutrons will produce a linear response in all of the data presented in this work.</w:t>
      </w:r>
      <w:r w:rsidR="00DB52C2">
        <w:rPr>
          <w:w w:val="105"/>
        </w:rPr>
        <w:t xml:space="preserve"> </w:t>
      </w:r>
      <w:r>
        <w:rPr>
          <w:w w:val="105"/>
        </w:rPr>
        <w:t>Therefore,</w:t>
      </w:r>
      <w:r w:rsidR="00DB52C2">
        <w:rPr>
          <w:w w:val="105"/>
        </w:rPr>
        <w:t xml:space="preserve"> </w:t>
      </w:r>
      <w:r>
        <w:rPr>
          <w:w w:val="105"/>
        </w:rPr>
        <w:t xml:space="preserve">the uncertainty in the source strength </w:t>
      </w:r>
      <w:commentRangeStart w:id="564"/>
      <w:r>
        <w:rPr>
          <w:w w:val="105"/>
        </w:rPr>
        <w:t xml:space="preserve">is </w:t>
      </w:r>
      <w:commentRangeEnd w:id="564"/>
      <w:r w:rsidR="005E57DF">
        <w:rPr>
          <w:rStyle w:val="CommentReference"/>
        </w:rPr>
        <w:commentReference w:id="564"/>
      </w:r>
      <w:r>
        <w:rPr>
          <w:w w:val="105"/>
        </w:rPr>
        <w:t xml:space="preserve">not a </w:t>
      </w:r>
      <w:proofErr w:type="gramStart"/>
      <w:r>
        <w:rPr>
          <w:w w:val="105"/>
        </w:rPr>
        <w:t>large</w:t>
      </w:r>
      <w:r w:rsidR="00DB52C2">
        <w:rPr>
          <w:w w:val="105"/>
        </w:rPr>
        <w:t xml:space="preserve">  </w:t>
      </w:r>
      <w:r>
        <w:rPr>
          <w:w w:val="105"/>
        </w:rPr>
        <w:t>concern</w:t>
      </w:r>
      <w:proofErr w:type="gramEnd"/>
      <w:r>
        <w:rPr>
          <w:w w:val="105"/>
        </w:rPr>
        <w:t>.</w:t>
      </w:r>
    </w:p>
    <w:p w14:paraId="71733631" w14:textId="77D9E1A6" w:rsidR="00430DE3" w:rsidRDefault="008F0850" w:rsidP="005E57DF">
      <w:pPr>
        <w:pStyle w:val="BodyText"/>
        <w:spacing w:before="8" w:line="415" w:lineRule="auto"/>
        <w:ind w:left="100" w:right="117" w:firstLine="351"/>
        <w:jc w:val="both"/>
      </w:pPr>
      <w:r>
        <w:rPr>
          <w:w w:val="110"/>
        </w:rPr>
        <w:t>A</w:t>
      </w:r>
      <w:r>
        <w:rPr>
          <w:spacing w:val="-5"/>
          <w:w w:val="110"/>
        </w:rPr>
        <w:t xml:space="preserve"> </w:t>
      </w:r>
      <w:r>
        <w:rPr>
          <w:w w:val="110"/>
        </w:rPr>
        <w:t>scoping</w:t>
      </w:r>
      <w:r>
        <w:rPr>
          <w:spacing w:val="-5"/>
          <w:w w:val="110"/>
        </w:rPr>
        <w:t xml:space="preserve"> </w:t>
      </w:r>
      <w:r>
        <w:rPr>
          <w:w w:val="110"/>
        </w:rPr>
        <w:t>study</w:t>
      </w:r>
      <w:r>
        <w:rPr>
          <w:spacing w:val="-5"/>
          <w:w w:val="110"/>
        </w:rPr>
        <w:t xml:space="preserve"> </w:t>
      </w:r>
      <w:r>
        <w:rPr>
          <w:spacing w:val="-3"/>
          <w:w w:val="110"/>
        </w:rPr>
        <w:t>was</w:t>
      </w:r>
      <w:r>
        <w:rPr>
          <w:spacing w:val="-5"/>
          <w:w w:val="110"/>
        </w:rPr>
        <w:t xml:space="preserve"> </w:t>
      </w:r>
      <w:r>
        <w:rPr>
          <w:w w:val="110"/>
        </w:rPr>
        <w:t>performed</w:t>
      </w:r>
      <w:r>
        <w:rPr>
          <w:spacing w:val="-5"/>
          <w:w w:val="110"/>
        </w:rPr>
        <w:t xml:space="preserve"> </w:t>
      </w:r>
      <w:r>
        <w:rPr>
          <w:w w:val="110"/>
        </w:rPr>
        <w:t>to</w:t>
      </w:r>
      <w:r>
        <w:rPr>
          <w:spacing w:val="-5"/>
          <w:w w:val="110"/>
        </w:rPr>
        <w:t xml:space="preserve"> </w:t>
      </w:r>
      <w:r>
        <w:rPr>
          <w:w w:val="110"/>
        </w:rPr>
        <w:t>analyze</w:t>
      </w:r>
      <w:r>
        <w:rPr>
          <w:spacing w:val="-5"/>
          <w:w w:val="110"/>
        </w:rPr>
        <w:t xml:space="preserve"> </w:t>
      </w:r>
      <w:r>
        <w:rPr>
          <w:w w:val="110"/>
        </w:rPr>
        <w:t>the</w:t>
      </w:r>
      <w:r>
        <w:rPr>
          <w:spacing w:val="-5"/>
          <w:w w:val="110"/>
        </w:rPr>
        <w:t xml:space="preserve"> </w:t>
      </w:r>
      <w:r>
        <w:rPr>
          <w:w w:val="110"/>
        </w:rPr>
        <w:t>impact</w:t>
      </w:r>
      <w:r>
        <w:rPr>
          <w:spacing w:val="-5"/>
          <w:w w:val="110"/>
        </w:rPr>
        <w:t xml:space="preserve"> </w:t>
      </w:r>
      <w:r>
        <w:rPr>
          <w:w w:val="110"/>
        </w:rPr>
        <w:t>of</w:t>
      </w:r>
      <w:r>
        <w:rPr>
          <w:spacing w:val="-5"/>
          <w:w w:val="110"/>
        </w:rPr>
        <w:t xml:space="preserve"> </w:t>
      </w:r>
      <w:r>
        <w:rPr>
          <w:w w:val="110"/>
        </w:rPr>
        <w:t>the</w:t>
      </w:r>
      <w:r>
        <w:rPr>
          <w:spacing w:val="-5"/>
          <w:w w:val="110"/>
        </w:rPr>
        <w:t xml:space="preserve"> </w:t>
      </w:r>
      <w:r>
        <w:rPr>
          <w:w w:val="110"/>
        </w:rPr>
        <w:t>source</w:t>
      </w:r>
      <w:r>
        <w:rPr>
          <w:spacing w:val="-5"/>
          <w:w w:val="110"/>
        </w:rPr>
        <w:t xml:space="preserve"> </w:t>
      </w:r>
      <w:r>
        <w:rPr>
          <w:w w:val="110"/>
        </w:rPr>
        <w:t>energy</w:t>
      </w:r>
      <w:r>
        <w:rPr>
          <w:spacing w:val="-5"/>
          <w:w w:val="110"/>
        </w:rPr>
        <w:t xml:space="preserve"> </w:t>
      </w:r>
      <w:r>
        <w:rPr>
          <w:w w:val="110"/>
        </w:rPr>
        <w:t xml:space="preserve">dis- </w:t>
      </w:r>
      <w:proofErr w:type="spellStart"/>
      <w:r>
        <w:rPr>
          <w:w w:val="110"/>
        </w:rPr>
        <w:t>tribution</w:t>
      </w:r>
      <w:proofErr w:type="spellEnd"/>
      <w:r>
        <w:rPr>
          <w:w w:val="110"/>
        </w:rPr>
        <w:t xml:space="preserve"> on the results. The results are discussed further in Chapter </w:t>
      </w:r>
      <w:hyperlink w:anchor="_bookmark100" w:history="1">
        <w:r>
          <w:rPr>
            <w:w w:val="110"/>
          </w:rPr>
          <w:t>4</w:t>
        </w:r>
      </w:hyperlink>
      <w:r>
        <w:rPr>
          <w:w w:val="110"/>
        </w:rPr>
        <w:t xml:space="preserve">; </w:t>
      </w:r>
      <w:r>
        <w:rPr>
          <w:spacing w:val="-3"/>
          <w:w w:val="110"/>
        </w:rPr>
        <w:t xml:space="preserve">however, </w:t>
      </w:r>
      <w:r>
        <w:rPr>
          <w:w w:val="110"/>
        </w:rPr>
        <w:t xml:space="preserve">it is important to understand to what extent the source </w:t>
      </w:r>
      <w:r>
        <w:rPr>
          <w:spacing w:val="-3"/>
          <w:w w:val="110"/>
        </w:rPr>
        <w:t xml:space="preserve">may </w:t>
      </w:r>
      <w:ins w:id="565" w:author="Bucy, Anna M Ctr USAF AETC AFIT/ENP" w:date="2019-01-08T17:00:00Z">
        <w:r w:rsidR="005E57DF">
          <w:rPr>
            <w:spacing w:val="-3"/>
            <w:w w:val="110"/>
          </w:rPr>
          <w:t xml:space="preserve">have affected </w:t>
        </w:r>
      </w:ins>
      <w:del w:id="566" w:author="Bucy, Anna M Ctr USAF AETC AFIT/ENP" w:date="2019-01-08T17:00:00Z">
        <w:r w:rsidDel="005E57DF">
          <w:rPr>
            <w:w w:val="110"/>
          </w:rPr>
          <w:delText>impact</w:delText>
        </w:r>
      </w:del>
      <w:r>
        <w:rPr>
          <w:w w:val="110"/>
        </w:rPr>
        <w:t xml:space="preserve"> the solution.</w:t>
      </w:r>
      <w:r w:rsidR="00DB52C2">
        <w:rPr>
          <w:w w:val="110"/>
        </w:rPr>
        <w:t xml:space="preserve">  </w:t>
      </w:r>
      <w:r>
        <w:rPr>
          <w:w w:val="110"/>
        </w:rPr>
        <w:t>A</w:t>
      </w:r>
      <w:r w:rsidR="005E57DF">
        <w:rPr>
          <w:w w:val="110"/>
        </w:rPr>
        <w:t xml:space="preserve"> </w:t>
      </w:r>
      <w:r>
        <w:rPr>
          <w:w w:val="105"/>
        </w:rPr>
        <w:t xml:space="preserve">14.03 MeV point source </w:t>
      </w:r>
      <w:del w:id="567" w:author="Bucy, Anna M Ctr USAF AETC AFIT/ENP" w:date="2019-01-08T17:00:00Z">
        <w:r w:rsidDel="005E57DF">
          <w:rPr>
            <w:w w:val="105"/>
          </w:rPr>
          <w:delText xml:space="preserve">which </w:delText>
        </w:r>
      </w:del>
      <w:ins w:id="568" w:author="Bucy, Anna M Ctr USAF AETC AFIT/ENP" w:date="2019-01-08T17:00:00Z">
        <w:r w:rsidR="005E57DF">
          <w:rPr>
            <w:w w:val="105"/>
          </w:rPr>
          <w:t xml:space="preserve">that </w:t>
        </w:r>
      </w:ins>
      <w:r>
        <w:rPr>
          <w:w w:val="105"/>
        </w:rPr>
        <w:t xml:space="preserve">was used for this work was compared to a 10.75 keV plasma temperature </w:t>
      </w:r>
      <w:proofErr w:type="spellStart"/>
      <w:r>
        <w:rPr>
          <w:w w:val="105"/>
        </w:rPr>
        <w:t>Appelbe</w:t>
      </w:r>
      <w:proofErr w:type="spellEnd"/>
      <w:ins w:id="569" w:author="Bucy, Anna M Ctr USAF AETC AFIT/ENP" w:date="2019-01-08T17:00:00Z">
        <w:r w:rsidR="005E57DF">
          <w:rPr>
            <w:w w:val="105"/>
          </w:rPr>
          <w:t>-</w:t>
        </w:r>
      </w:ins>
      <w:del w:id="570" w:author="Bucy, Anna M Ctr USAF AETC AFIT/ENP" w:date="2019-01-08T17:00:00Z">
        <w:r w:rsidDel="005E57DF">
          <w:rPr>
            <w:w w:val="105"/>
          </w:rPr>
          <w:delText xml:space="preserve"> </w:delText>
        </w:r>
      </w:del>
      <w:r>
        <w:rPr>
          <w:w w:val="105"/>
        </w:rPr>
        <w:t>derived point source centered at 14.06 MeV, a 14.06 MeV point source, the full NIF transported MCNP SSR, and the SCALE continuous energy results with the MCNP SSR mapped [</w:t>
      </w:r>
      <w:hyperlink w:anchor="_bookmark210" w:history="1">
        <w:r>
          <w:rPr>
            <w:w w:val="105"/>
          </w:rPr>
          <w:t>77</w:t>
        </w:r>
      </w:hyperlink>
      <w:r>
        <w:rPr>
          <w:w w:val="105"/>
        </w:rPr>
        <w:t xml:space="preserve">]. The results for the comparison are shown in Figure </w:t>
      </w:r>
      <w:hyperlink w:anchor="_bookmark97" w:history="1">
        <w:r>
          <w:rPr>
            <w:w w:val="105"/>
          </w:rPr>
          <w:t>33</w:t>
        </w:r>
      </w:hyperlink>
      <w:r>
        <w:rPr>
          <w:w w:val="105"/>
        </w:rPr>
        <w:t>.</w:t>
      </w:r>
    </w:p>
    <w:p w14:paraId="6BF2E72B" w14:textId="6A7E99E8" w:rsidR="00430DE3" w:rsidRDefault="008F0850">
      <w:pPr>
        <w:pStyle w:val="BodyText"/>
        <w:spacing w:before="8" w:line="415" w:lineRule="auto"/>
        <w:ind w:left="100" w:right="117" w:firstLine="351"/>
        <w:jc w:val="both"/>
      </w:pPr>
      <w:r>
        <w:rPr>
          <w:w w:val="105"/>
        </w:rPr>
        <w:t>The comparison highlight</w:t>
      </w:r>
      <w:ins w:id="571" w:author="Bucy, Anna M Ctr USAF AETC AFIT/ENP" w:date="2019-01-08T17:01:00Z">
        <w:r w:rsidR="005E57DF">
          <w:rPr>
            <w:w w:val="105"/>
          </w:rPr>
          <w:t>s</w:t>
        </w:r>
      </w:ins>
      <w:r>
        <w:rPr>
          <w:w w:val="105"/>
        </w:rPr>
        <w:t xml:space="preserve"> a few </w:t>
      </w:r>
      <w:r>
        <w:rPr>
          <w:spacing w:val="-3"/>
          <w:w w:val="105"/>
        </w:rPr>
        <w:t xml:space="preserve">key </w:t>
      </w:r>
      <w:r>
        <w:rPr>
          <w:w w:val="105"/>
        </w:rPr>
        <w:t xml:space="preserve">details that </w:t>
      </w:r>
      <w:del w:id="572" w:author="Bucy, Anna M Ctr USAF AETC AFIT/ENP" w:date="2019-01-08T17:01:00Z">
        <w:r w:rsidDel="005E57DF">
          <w:rPr>
            <w:w w:val="105"/>
          </w:rPr>
          <w:delText xml:space="preserve">impact </w:delText>
        </w:r>
      </w:del>
      <w:ins w:id="573" w:author="Bucy, Anna M Ctr USAF AETC AFIT/ENP" w:date="2019-01-08T17:01:00Z">
        <w:r w:rsidR="005E57DF">
          <w:rPr>
            <w:w w:val="105"/>
          </w:rPr>
          <w:t xml:space="preserve">affect </w:t>
        </w:r>
      </w:ins>
      <w:r>
        <w:rPr>
          <w:w w:val="105"/>
        </w:rPr>
        <w:t>the solution set as a function of source neutron energy and inclusion of the room return. First, source distributions containing higher energy neutrons (</w:t>
      </w:r>
      <w:proofErr w:type="spellStart"/>
      <w:r>
        <w:rPr>
          <w:w w:val="105"/>
        </w:rPr>
        <w:t>Appelbe</w:t>
      </w:r>
      <w:proofErr w:type="spellEnd"/>
      <w:r>
        <w:rPr>
          <w:w w:val="105"/>
        </w:rPr>
        <w:t xml:space="preserve"> or 14.06 MeV) </w:t>
      </w:r>
      <w:del w:id="574" w:author="Bucy, Anna M Ctr USAF AETC AFIT/ENP" w:date="2019-01-08T17:01:00Z">
        <w:r w:rsidDel="005E57DF">
          <w:rPr>
            <w:w w:val="105"/>
          </w:rPr>
          <w:delText xml:space="preserve">impacted </w:delText>
        </w:r>
      </w:del>
      <w:ins w:id="575" w:author="Bucy, Anna M Ctr USAF AETC AFIT/ENP" w:date="2019-01-08T17:01:00Z">
        <w:r w:rsidR="005E57DF">
          <w:rPr>
            <w:w w:val="105"/>
          </w:rPr>
          <w:t xml:space="preserve">affected </w:t>
        </w:r>
      </w:ins>
      <w:r>
        <w:rPr>
          <w:w w:val="105"/>
        </w:rPr>
        <w:t xml:space="preserve">the threshold reactions </w:t>
      </w:r>
      <w:r>
        <w:rPr>
          <w:spacing w:val="-4"/>
          <w:w w:val="105"/>
        </w:rPr>
        <w:t>by</w:t>
      </w:r>
      <w:r w:rsidR="00DB52C2">
        <w:rPr>
          <w:spacing w:val="-4"/>
          <w:w w:val="105"/>
        </w:rPr>
        <w:t xml:space="preserve"> </w:t>
      </w:r>
      <w:r>
        <w:rPr>
          <w:w w:val="105"/>
        </w:rPr>
        <w:t xml:space="preserve">as </w:t>
      </w:r>
      <w:r>
        <w:rPr>
          <w:spacing w:val="-4"/>
          <w:w w:val="105"/>
        </w:rPr>
        <w:t>much</w:t>
      </w:r>
      <w:r w:rsidR="00DB52C2">
        <w:rPr>
          <w:spacing w:val="-4"/>
          <w:w w:val="105"/>
        </w:rPr>
        <w:t xml:space="preserve"> </w:t>
      </w:r>
      <w:r>
        <w:rPr>
          <w:w w:val="105"/>
        </w:rPr>
        <w:t>as 2%.</w:t>
      </w:r>
      <w:r w:rsidR="00DB52C2">
        <w:rPr>
          <w:w w:val="105"/>
        </w:rPr>
        <w:t xml:space="preserve"> </w:t>
      </w:r>
      <w:r>
        <w:rPr>
          <w:w w:val="105"/>
        </w:rPr>
        <w:t>This is due to increasing cross</w:t>
      </w:r>
      <w:ins w:id="576" w:author="Bucy, Anna M Ctr USAF AETC AFIT/ENP" w:date="2019-01-08T16:44:00Z">
        <w:r w:rsidR="00340302">
          <w:rPr>
            <w:w w:val="105"/>
          </w:rPr>
          <w:t xml:space="preserve"> </w:t>
        </w:r>
      </w:ins>
      <w:del w:id="577" w:author="Bucy, Anna M Ctr USAF AETC AFIT/ENP" w:date="2019-01-08T16:44:00Z">
        <w:r w:rsidDel="00340302">
          <w:rPr>
            <w:w w:val="105"/>
          </w:rPr>
          <w:delText>-</w:delText>
        </w:r>
      </w:del>
      <w:r>
        <w:rPr>
          <w:w w:val="105"/>
        </w:rPr>
        <w:t>section</w:t>
      </w:r>
      <w:r w:rsidR="00DB52C2">
        <w:rPr>
          <w:w w:val="105"/>
        </w:rPr>
        <w:t xml:space="preserve"> </w:t>
      </w:r>
      <w:r>
        <w:rPr>
          <w:w w:val="105"/>
        </w:rPr>
        <w:t xml:space="preserve">for the threshold reactions at higher </w:t>
      </w:r>
      <w:r>
        <w:rPr>
          <w:spacing w:val="-3"/>
          <w:w w:val="105"/>
        </w:rPr>
        <w:t xml:space="preserve">energy. </w:t>
      </w:r>
      <w:r>
        <w:rPr>
          <w:w w:val="105"/>
        </w:rPr>
        <w:t xml:space="preserve">Second, the thermal reactions increased substantially </w:t>
      </w:r>
      <w:r>
        <w:rPr>
          <w:spacing w:val="-4"/>
          <w:w w:val="105"/>
        </w:rPr>
        <w:t xml:space="preserve">by </w:t>
      </w:r>
      <w:r>
        <w:rPr>
          <w:w w:val="105"/>
        </w:rPr>
        <w:t>including the room return and scattering back from the DIM. The down-scattered</w:t>
      </w:r>
      <w:r w:rsidR="00DB52C2">
        <w:rPr>
          <w:w w:val="105"/>
        </w:rPr>
        <w:t xml:space="preserve"> </w:t>
      </w:r>
      <w:r>
        <w:rPr>
          <w:w w:val="105"/>
        </w:rPr>
        <w:t xml:space="preserve">neutrons </w:t>
      </w:r>
      <w:r>
        <w:rPr>
          <w:spacing w:val="-4"/>
          <w:w w:val="105"/>
        </w:rPr>
        <w:t>have</w:t>
      </w:r>
      <w:r w:rsidR="00DB52C2">
        <w:rPr>
          <w:spacing w:val="-4"/>
          <w:w w:val="105"/>
        </w:rPr>
        <w:t xml:space="preserve"> </w:t>
      </w:r>
      <w:r>
        <w:rPr>
          <w:spacing w:val="-3"/>
          <w:w w:val="105"/>
        </w:rPr>
        <w:t>lower</w:t>
      </w:r>
      <w:r w:rsidR="00DB52C2">
        <w:rPr>
          <w:spacing w:val="-3"/>
          <w:w w:val="105"/>
        </w:rPr>
        <w:t xml:space="preserve"> </w:t>
      </w:r>
      <w:r>
        <w:rPr>
          <w:w w:val="105"/>
        </w:rPr>
        <w:t>energy</w:t>
      </w:r>
      <w:r w:rsidR="00DB52C2">
        <w:rPr>
          <w:w w:val="105"/>
        </w:rPr>
        <w:t xml:space="preserve"> </w:t>
      </w:r>
      <w:r>
        <w:rPr>
          <w:w w:val="105"/>
        </w:rPr>
        <w:t>and</w:t>
      </w:r>
      <w:r w:rsidR="00DB52C2">
        <w:rPr>
          <w:w w:val="105"/>
        </w:rPr>
        <w:t xml:space="preserve"> </w:t>
      </w:r>
      <w:r>
        <w:rPr>
          <w:w w:val="105"/>
        </w:rPr>
        <w:t>contributed</w:t>
      </w:r>
      <w:r w:rsidR="00DB52C2">
        <w:rPr>
          <w:w w:val="105"/>
        </w:rPr>
        <w:t xml:space="preserve"> </w:t>
      </w:r>
      <w:r>
        <w:rPr>
          <w:w w:val="105"/>
        </w:rPr>
        <w:t>more to</w:t>
      </w:r>
      <w:r w:rsidR="00DB52C2">
        <w:rPr>
          <w:w w:val="105"/>
        </w:rPr>
        <w:t xml:space="preserve"> </w:t>
      </w:r>
      <w:r>
        <w:rPr>
          <w:w w:val="105"/>
        </w:rPr>
        <w:t xml:space="preserve">the </w:t>
      </w:r>
      <w:proofErr w:type="gramStart"/>
      <w:r>
        <w:rPr>
          <w:w w:val="105"/>
        </w:rPr>
        <w:t>total</w:t>
      </w:r>
      <w:r w:rsidR="00DB52C2">
        <w:rPr>
          <w:w w:val="105"/>
        </w:rPr>
        <w:t xml:space="preserve"> </w:t>
      </w:r>
      <w:r>
        <w:rPr>
          <w:spacing w:val="5"/>
          <w:w w:val="105"/>
        </w:rPr>
        <w:t xml:space="preserve"> </w:t>
      </w:r>
      <w:r>
        <w:rPr>
          <w:w w:val="105"/>
        </w:rPr>
        <w:t>re</w:t>
      </w:r>
      <w:proofErr w:type="gramEnd"/>
      <w:r>
        <w:rPr>
          <w:w w:val="105"/>
        </w:rPr>
        <w:t>-</w:t>
      </w:r>
    </w:p>
    <w:p w14:paraId="609B3B41" w14:textId="77777777" w:rsidR="00430DE3" w:rsidRDefault="00430DE3">
      <w:pPr>
        <w:spacing w:line="415" w:lineRule="auto"/>
        <w:jc w:val="both"/>
        <w:sectPr w:rsidR="00430DE3">
          <w:pgSz w:w="12240" w:h="15840"/>
          <w:pgMar w:top="1420" w:right="1680" w:bottom="1380" w:left="1700" w:header="0" w:footer="1182" w:gutter="0"/>
          <w:cols w:space="720"/>
        </w:sectPr>
      </w:pPr>
    </w:p>
    <w:p w14:paraId="3E3D1656" w14:textId="77777777" w:rsidR="00430DE3" w:rsidRDefault="008F0850">
      <w:pPr>
        <w:pStyle w:val="BodyText"/>
        <w:ind w:left="100"/>
        <w:rPr>
          <w:sz w:val="20"/>
        </w:rPr>
      </w:pPr>
      <w:r>
        <w:rPr>
          <w:noProof/>
          <w:sz w:val="20"/>
        </w:rPr>
        <w:lastRenderedPageBreak/>
        <w:drawing>
          <wp:inline distT="0" distB="0" distL="0" distR="0" wp14:anchorId="56B024AD" wp14:editId="3E7BEF71">
            <wp:extent cx="5475541" cy="4249674"/>
            <wp:effectExtent l="0" t="0" r="0" b="0"/>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7" cstate="print"/>
                    <a:stretch>
                      <a:fillRect/>
                    </a:stretch>
                  </pic:blipFill>
                  <pic:spPr>
                    <a:xfrm>
                      <a:off x="0" y="0"/>
                      <a:ext cx="5475541" cy="4249674"/>
                    </a:xfrm>
                    <a:prstGeom prst="rect">
                      <a:avLst/>
                    </a:prstGeom>
                  </pic:spPr>
                </pic:pic>
              </a:graphicData>
            </a:graphic>
          </wp:inline>
        </w:drawing>
      </w:r>
    </w:p>
    <w:p w14:paraId="488EC665" w14:textId="77777777" w:rsidR="00430DE3" w:rsidRDefault="00430DE3">
      <w:pPr>
        <w:pStyle w:val="BodyText"/>
        <w:spacing w:before="3"/>
        <w:rPr>
          <w:sz w:val="11"/>
        </w:rPr>
      </w:pPr>
    </w:p>
    <w:p w14:paraId="285DF2C6" w14:textId="77777777" w:rsidR="00430DE3" w:rsidRDefault="008F0850">
      <w:pPr>
        <w:spacing w:before="63" w:line="249" w:lineRule="auto"/>
        <w:ind w:left="100" w:right="117"/>
        <w:jc w:val="both"/>
        <w:rPr>
          <w:b/>
          <w:sz w:val="20"/>
        </w:rPr>
      </w:pPr>
      <w:bookmarkStart w:id="578" w:name="_bookmark97"/>
      <w:bookmarkEnd w:id="578"/>
      <w:r>
        <w:rPr>
          <w:b/>
          <w:w w:val="115"/>
          <w:sz w:val="20"/>
        </w:rPr>
        <w:t>Figure 33. Comparison of results based on NIF source term. The statistical uncertain- ties of the underlying datasets are all less than 1%. Utilizing a higher energy source</w:t>
      </w:r>
      <w:r w:rsidR="00DB52C2">
        <w:rPr>
          <w:b/>
          <w:w w:val="115"/>
          <w:sz w:val="20"/>
        </w:rPr>
        <w:t xml:space="preserve"> </w:t>
      </w:r>
      <w:r>
        <w:rPr>
          <w:b/>
          <w:w w:val="115"/>
          <w:sz w:val="20"/>
        </w:rPr>
        <w:t>term provides larger production of threshold reactions while including the room return increases the thermal</w:t>
      </w:r>
      <w:r w:rsidR="00DB52C2">
        <w:rPr>
          <w:b/>
          <w:w w:val="115"/>
          <w:sz w:val="20"/>
        </w:rPr>
        <w:t xml:space="preserve"> </w:t>
      </w:r>
      <w:r>
        <w:rPr>
          <w:b/>
          <w:w w:val="115"/>
          <w:sz w:val="20"/>
        </w:rPr>
        <w:t>reactions.</w:t>
      </w:r>
    </w:p>
    <w:p w14:paraId="373766DA" w14:textId="77777777" w:rsidR="00430DE3" w:rsidRDefault="00430DE3">
      <w:pPr>
        <w:pStyle w:val="BodyText"/>
        <w:rPr>
          <w:b/>
          <w:sz w:val="20"/>
        </w:rPr>
      </w:pPr>
    </w:p>
    <w:p w14:paraId="637199A0" w14:textId="77777777" w:rsidR="00430DE3" w:rsidRDefault="00430DE3">
      <w:pPr>
        <w:pStyle w:val="BodyText"/>
        <w:spacing w:before="7"/>
        <w:rPr>
          <w:b/>
          <w:sz w:val="17"/>
        </w:rPr>
      </w:pPr>
    </w:p>
    <w:p w14:paraId="181F8690" w14:textId="77777777" w:rsidR="00430DE3" w:rsidRDefault="008F0850">
      <w:pPr>
        <w:pStyle w:val="BodyText"/>
        <w:spacing w:line="415" w:lineRule="auto"/>
        <w:ind w:left="100" w:right="117"/>
        <w:jc w:val="both"/>
      </w:pPr>
      <w:proofErr w:type="spellStart"/>
      <w:r>
        <w:rPr>
          <w:w w:val="105"/>
        </w:rPr>
        <w:t>sponse</w:t>
      </w:r>
      <w:proofErr w:type="spellEnd"/>
      <w:r>
        <w:rPr>
          <w:w w:val="105"/>
        </w:rPr>
        <w:t xml:space="preserve"> for these non-threshold reactions. Last, the comparison between MCNP and SCALE SSR results </w:t>
      </w:r>
      <w:r>
        <w:rPr>
          <w:spacing w:val="-3"/>
          <w:w w:val="105"/>
        </w:rPr>
        <w:t xml:space="preserve">was </w:t>
      </w:r>
      <w:r>
        <w:rPr>
          <w:w w:val="105"/>
        </w:rPr>
        <w:t xml:space="preserve">generally consistent. The deviations from the mean were not systematically distributed as highlighted in </w:t>
      </w:r>
      <w:r>
        <w:rPr>
          <w:spacing w:val="-4"/>
          <w:w w:val="105"/>
        </w:rPr>
        <w:t>Table</w:t>
      </w:r>
      <w:r w:rsidR="00DB52C2">
        <w:rPr>
          <w:spacing w:val="-4"/>
          <w:w w:val="105"/>
        </w:rPr>
        <w:t xml:space="preserve"> </w:t>
      </w:r>
      <w:r>
        <w:rPr>
          <w:spacing w:val="-4"/>
          <w:w w:val="105"/>
        </w:rPr>
        <w:t xml:space="preserve"> </w:t>
      </w:r>
      <w:hyperlink w:anchor="_bookmark73" w:history="1">
        <w:r>
          <w:rPr>
            <w:w w:val="105"/>
          </w:rPr>
          <w:t>1</w:t>
        </w:r>
      </w:hyperlink>
      <w:r>
        <w:rPr>
          <w:w w:val="105"/>
        </w:rPr>
        <w:t>.</w:t>
      </w:r>
    </w:p>
    <w:p w14:paraId="0C7A0A52" w14:textId="77777777" w:rsidR="00430DE3" w:rsidRDefault="00430DE3">
      <w:pPr>
        <w:pStyle w:val="BodyText"/>
        <w:rPr>
          <w:sz w:val="32"/>
        </w:rPr>
      </w:pPr>
    </w:p>
    <w:p w14:paraId="40EAB49F" w14:textId="77777777" w:rsidR="00430DE3" w:rsidRDefault="008F0850">
      <w:pPr>
        <w:pStyle w:val="Heading2"/>
        <w:numPr>
          <w:ilvl w:val="1"/>
          <w:numId w:val="8"/>
        </w:numPr>
        <w:tabs>
          <w:tab w:val="left" w:pos="713"/>
        </w:tabs>
        <w:ind w:hanging="612"/>
        <w:jc w:val="both"/>
      </w:pPr>
      <w:bookmarkStart w:id="579" w:name="Statistical_Analysis_Tests"/>
      <w:bookmarkStart w:id="580" w:name="_bookmark98"/>
      <w:bookmarkEnd w:id="579"/>
      <w:bookmarkEnd w:id="580"/>
      <w:r>
        <w:rPr>
          <w:w w:val="115"/>
        </w:rPr>
        <w:t>Statistical Analysis</w:t>
      </w:r>
      <w:r>
        <w:rPr>
          <w:spacing w:val="52"/>
          <w:w w:val="115"/>
        </w:rPr>
        <w:t xml:space="preserve"> </w:t>
      </w:r>
      <w:r>
        <w:rPr>
          <w:spacing w:val="-5"/>
          <w:w w:val="115"/>
        </w:rPr>
        <w:t>Tests</w:t>
      </w:r>
    </w:p>
    <w:p w14:paraId="07200085" w14:textId="77777777" w:rsidR="00430DE3" w:rsidRDefault="00430DE3">
      <w:pPr>
        <w:pStyle w:val="BodyText"/>
        <w:rPr>
          <w:b/>
        </w:rPr>
      </w:pPr>
    </w:p>
    <w:p w14:paraId="71C0B01A" w14:textId="4B0C2B06" w:rsidR="00430DE3" w:rsidRDefault="008F0850">
      <w:pPr>
        <w:pStyle w:val="BodyText"/>
        <w:spacing w:before="163" w:line="415" w:lineRule="auto"/>
        <w:ind w:left="100" w:right="118" w:firstLine="351"/>
        <w:jc w:val="both"/>
      </w:pPr>
      <w:r>
        <w:rPr>
          <w:w w:val="105"/>
        </w:rPr>
        <w:t>The statistical tests utilized for this research include</w:t>
      </w:r>
      <w:ins w:id="581" w:author="Bucy, Anna M Ctr USAF AETC AFIT/ENP" w:date="2019-01-08T17:03:00Z">
        <w:r w:rsidR="00DF5284">
          <w:rPr>
            <w:w w:val="105"/>
          </w:rPr>
          <w:t>d</w:t>
        </w:r>
      </w:ins>
      <w:r>
        <w:rPr>
          <w:w w:val="105"/>
        </w:rPr>
        <w:t xml:space="preserve"> the Chi-squared statistic, Pearson correlation coefficient, and the Kolmogorov-Smirnov (K-S) statistic. The Chi-squared</w:t>
      </w:r>
      <w:r>
        <w:rPr>
          <w:spacing w:val="-5"/>
          <w:w w:val="105"/>
        </w:rPr>
        <w:t xml:space="preserve"> </w:t>
      </w:r>
      <w:r>
        <w:rPr>
          <w:w w:val="105"/>
        </w:rPr>
        <w:t>is</w:t>
      </w:r>
      <w:r>
        <w:rPr>
          <w:spacing w:val="-7"/>
          <w:w w:val="105"/>
        </w:rPr>
        <w:t xml:space="preserve"> </w:t>
      </w:r>
      <w:r>
        <w:rPr>
          <w:w w:val="105"/>
        </w:rPr>
        <w:t>primarily</w:t>
      </w:r>
      <w:r>
        <w:rPr>
          <w:spacing w:val="-6"/>
          <w:w w:val="105"/>
        </w:rPr>
        <w:t xml:space="preserve"> </w:t>
      </w:r>
      <w:r>
        <w:rPr>
          <w:w w:val="105"/>
        </w:rPr>
        <w:t>utilized</w:t>
      </w:r>
      <w:r>
        <w:rPr>
          <w:spacing w:val="-7"/>
          <w:w w:val="105"/>
        </w:rPr>
        <w:t xml:space="preserve"> </w:t>
      </w:r>
      <w:r>
        <w:rPr>
          <w:w w:val="105"/>
        </w:rPr>
        <w:t>to</w:t>
      </w:r>
      <w:r>
        <w:rPr>
          <w:spacing w:val="-6"/>
          <w:w w:val="105"/>
        </w:rPr>
        <w:t xml:space="preserve"> </w:t>
      </w:r>
      <w:r>
        <w:rPr>
          <w:w w:val="105"/>
        </w:rPr>
        <w:t>test</w:t>
      </w:r>
      <w:r>
        <w:rPr>
          <w:spacing w:val="-7"/>
          <w:w w:val="105"/>
        </w:rPr>
        <w:t xml:space="preserve"> </w:t>
      </w:r>
      <w:r>
        <w:rPr>
          <w:w w:val="105"/>
        </w:rPr>
        <w:t>categorical</w:t>
      </w:r>
      <w:r>
        <w:rPr>
          <w:spacing w:val="-6"/>
          <w:w w:val="105"/>
        </w:rPr>
        <w:t xml:space="preserve"> </w:t>
      </w:r>
      <w:r>
        <w:rPr>
          <w:w w:val="105"/>
        </w:rPr>
        <w:t>distributions</w:t>
      </w:r>
      <w:r>
        <w:rPr>
          <w:spacing w:val="-7"/>
          <w:w w:val="105"/>
        </w:rPr>
        <w:t xml:space="preserve"> </w:t>
      </w:r>
      <w:r>
        <w:rPr>
          <w:w w:val="105"/>
        </w:rPr>
        <w:t>to</w:t>
      </w:r>
      <w:r>
        <w:rPr>
          <w:spacing w:val="-7"/>
          <w:w w:val="105"/>
        </w:rPr>
        <w:t xml:space="preserve"> </w:t>
      </w:r>
      <w:r>
        <w:rPr>
          <w:w w:val="105"/>
        </w:rPr>
        <w:t>assess</w:t>
      </w:r>
      <w:r>
        <w:rPr>
          <w:spacing w:val="-7"/>
          <w:w w:val="105"/>
        </w:rPr>
        <w:t xml:space="preserve"> </w:t>
      </w:r>
      <w:r>
        <w:rPr>
          <w:w w:val="105"/>
        </w:rPr>
        <w:t>if</w:t>
      </w:r>
      <w:r>
        <w:rPr>
          <w:spacing w:val="-6"/>
          <w:w w:val="105"/>
        </w:rPr>
        <w:t xml:space="preserve"> </w:t>
      </w:r>
      <w:r>
        <w:rPr>
          <w:w w:val="105"/>
        </w:rPr>
        <w:t>the</w:t>
      </w:r>
      <w:r>
        <w:rPr>
          <w:spacing w:val="-6"/>
          <w:w w:val="105"/>
        </w:rPr>
        <w:t xml:space="preserve"> </w:t>
      </w:r>
      <w:r>
        <w:rPr>
          <w:w w:val="105"/>
        </w:rPr>
        <w:t xml:space="preserve">results were governed </w:t>
      </w:r>
      <w:r>
        <w:rPr>
          <w:spacing w:val="-4"/>
          <w:w w:val="105"/>
        </w:rPr>
        <w:t xml:space="preserve">by </w:t>
      </w:r>
      <w:r>
        <w:rPr>
          <w:w w:val="105"/>
        </w:rPr>
        <w:t>the expected distribution.</w:t>
      </w:r>
      <w:r w:rsidR="00DB52C2">
        <w:rPr>
          <w:w w:val="105"/>
        </w:rPr>
        <w:t xml:space="preserve"> </w:t>
      </w:r>
      <w:r>
        <w:rPr>
          <w:w w:val="105"/>
        </w:rPr>
        <w:t>The Pearson correlation coefficient</w:t>
      </w:r>
      <w:r w:rsidR="00DB52C2">
        <w:rPr>
          <w:w w:val="105"/>
        </w:rPr>
        <w:t xml:space="preserve"> </w:t>
      </w:r>
      <w:r>
        <w:rPr>
          <w:w w:val="105"/>
        </w:rPr>
        <w:t>and</w:t>
      </w:r>
    </w:p>
    <w:p w14:paraId="0830C1B8" w14:textId="77777777" w:rsidR="00430DE3" w:rsidRDefault="00430DE3">
      <w:pPr>
        <w:spacing w:line="415" w:lineRule="auto"/>
        <w:jc w:val="both"/>
        <w:sectPr w:rsidR="00430DE3">
          <w:pgSz w:w="12240" w:h="15840"/>
          <w:pgMar w:top="1440" w:right="1680" w:bottom="1380" w:left="1700" w:header="0" w:footer="1182" w:gutter="0"/>
          <w:cols w:space="720"/>
        </w:sectPr>
      </w:pPr>
    </w:p>
    <w:p w14:paraId="51847574" w14:textId="77777777" w:rsidR="00430DE3" w:rsidRDefault="008F0850">
      <w:pPr>
        <w:pStyle w:val="BodyText"/>
        <w:spacing w:before="35"/>
        <w:ind w:left="100"/>
      </w:pPr>
      <w:r>
        <w:rPr>
          <w:w w:val="105"/>
        </w:rPr>
        <w:lastRenderedPageBreak/>
        <w:t xml:space="preserve">KS statistic both provide information regarding the similarity of </w:t>
      </w:r>
      <w:proofErr w:type="gramStart"/>
      <w:r>
        <w:rPr>
          <w:w w:val="105"/>
        </w:rPr>
        <w:t>two</w:t>
      </w:r>
      <w:r w:rsidR="00DB52C2">
        <w:rPr>
          <w:w w:val="105"/>
        </w:rPr>
        <w:t xml:space="preserve">  </w:t>
      </w:r>
      <w:r>
        <w:rPr>
          <w:w w:val="105"/>
        </w:rPr>
        <w:t>distributions</w:t>
      </w:r>
      <w:proofErr w:type="gramEnd"/>
      <w:r>
        <w:rPr>
          <w:w w:val="105"/>
        </w:rPr>
        <w:t>.</w:t>
      </w:r>
    </w:p>
    <w:p w14:paraId="619AB32A" w14:textId="77777777" w:rsidR="00430DE3" w:rsidRDefault="00430DE3">
      <w:pPr>
        <w:pStyle w:val="BodyText"/>
        <w:spacing w:before="6"/>
        <w:rPr>
          <w:sz w:val="29"/>
        </w:rPr>
      </w:pPr>
    </w:p>
    <w:p w14:paraId="06D82BCD" w14:textId="77777777" w:rsidR="00430DE3" w:rsidRDefault="008F0850">
      <w:pPr>
        <w:pStyle w:val="ListParagraph"/>
        <w:numPr>
          <w:ilvl w:val="2"/>
          <w:numId w:val="8"/>
        </w:numPr>
        <w:tabs>
          <w:tab w:val="left" w:pos="686"/>
        </w:tabs>
        <w:spacing w:line="403" w:lineRule="auto"/>
        <w:ind w:right="117" w:hanging="299"/>
        <w:jc w:val="both"/>
        <w:rPr>
          <w:sz w:val="24"/>
        </w:rPr>
      </w:pPr>
      <w:r>
        <w:rPr>
          <w:w w:val="105"/>
          <w:sz w:val="24"/>
        </w:rPr>
        <w:t xml:space="preserve">Chi-squared Statistic The chi-squared statistic </w:t>
      </w:r>
      <w:r>
        <w:rPr>
          <w:spacing w:val="2"/>
          <w:w w:val="105"/>
          <w:sz w:val="24"/>
        </w:rPr>
        <w:t>(</w:t>
      </w:r>
      <w:r>
        <w:rPr>
          <w:rFonts w:ascii="Bookman Old Style" w:hAnsi="Bookman Old Style"/>
          <w:i/>
          <w:spacing w:val="2"/>
          <w:w w:val="105"/>
          <w:sz w:val="24"/>
        </w:rPr>
        <w:t>χ</w:t>
      </w:r>
      <w:r>
        <w:rPr>
          <w:spacing w:val="2"/>
          <w:w w:val="105"/>
          <w:position w:val="9"/>
          <w:sz w:val="16"/>
        </w:rPr>
        <w:t>2</w:t>
      </w:r>
      <w:r>
        <w:rPr>
          <w:spacing w:val="2"/>
          <w:w w:val="105"/>
          <w:sz w:val="24"/>
        </w:rPr>
        <w:t xml:space="preserve">) </w:t>
      </w:r>
      <w:r>
        <w:rPr>
          <w:w w:val="105"/>
          <w:sz w:val="24"/>
        </w:rPr>
        <w:t xml:space="preserve">is a useful tool for the in- </w:t>
      </w:r>
      <w:proofErr w:type="spellStart"/>
      <w:r>
        <w:rPr>
          <w:w w:val="105"/>
          <w:sz w:val="24"/>
        </w:rPr>
        <w:t>terpretation</w:t>
      </w:r>
      <w:proofErr w:type="spellEnd"/>
      <w:r>
        <w:rPr>
          <w:w w:val="105"/>
          <w:sz w:val="24"/>
        </w:rPr>
        <w:t xml:space="preserve"> of categorical results to expected values.</w:t>
      </w:r>
      <w:r w:rsidR="00DB52C2">
        <w:rPr>
          <w:w w:val="105"/>
          <w:sz w:val="24"/>
        </w:rPr>
        <w:t xml:space="preserve"> </w:t>
      </w:r>
      <w:r>
        <w:rPr>
          <w:w w:val="105"/>
          <w:sz w:val="24"/>
        </w:rPr>
        <w:t xml:space="preserve">The reduced </w:t>
      </w:r>
      <w:r>
        <w:rPr>
          <w:rFonts w:ascii="Bookman Old Style" w:hAnsi="Bookman Old Style"/>
          <w:i/>
          <w:spacing w:val="3"/>
          <w:w w:val="105"/>
          <w:sz w:val="24"/>
        </w:rPr>
        <w:t>χ</w:t>
      </w:r>
      <w:r>
        <w:rPr>
          <w:spacing w:val="3"/>
          <w:w w:val="105"/>
          <w:position w:val="9"/>
          <w:sz w:val="16"/>
        </w:rPr>
        <w:t>2</w:t>
      </w:r>
      <w:r>
        <w:rPr>
          <w:spacing w:val="3"/>
          <w:w w:val="105"/>
          <w:sz w:val="24"/>
        </w:rPr>
        <w:t xml:space="preserve">, </w:t>
      </w:r>
      <w:r>
        <w:rPr>
          <w:w w:val="105"/>
          <w:sz w:val="24"/>
        </w:rPr>
        <w:t>as used</w:t>
      </w:r>
      <w:r w:rsidR="00DB52C2">
        <w:rPr>
          <w:w w:val="105"/>
          <w:sz w:val="24"/>
        </w:rPr>
        <w:t xml:space="preserve"> </w:t>
      </w:r>
      <w:r>
        <w:rPr>
          <w:w w:val="105"/>
          <w:sz w:val="24"/>
        </w:rPr>
        <w:t>in the foil activation neutron flux unfolding, is</w:t>
      </w:r>
      <w:r>
        <w:rPr>
          <w:spacing w:val="21"/>
          <w:w w:val="105"/>
          <w:sz w:val="24"/>
        </w:rPr>
        <w:t xml:space="preserve"> </w:t>
      </w:r>
      <w:r>
        <w:rPr>
          <w:w w:val="105"/>
          <w:sz w:val="24"/>
        </w:rPr>
        <w:t>[</w:t>
      </w:r>
      <w:hyperlink w:anchor="_bookmark223" w:history="1">
        <w:r>
          <w:rPr>
            <w:w w:val="105"/>
            <w:sz w:val="24"/>
          </w:rPr>
          <w:t>96</w:t>
        </w:r>
      </w:hyperlink>
      <w:r>
        <w:rPr>
          <w:w w:val="105"/>
          <w:sz w:val="24"/>
        </w:rPr>
        <w:t>]</w:t>
      </w:r>
    </w:p>
    <w:p w14:paraId="2E150D46" w14:textId="77777777" w:rsidR="00430DE3" w:rsidRDefault="00430DE3">
      <w:pPr>
        <w:pStyle w:val="BodyText"/>
        <w:spacing w:before="4"/>
        <w:rPr>
          <w:sz w:val="25"/>
        </w:rPr>
      </w:pPr>
    </w:p>
    <w:p w14:paraId="78AAF9F0" w14:textId="77777777" w:rsidR="00430DE3" w:rsidRDefault="00DD3DCA">
      <w:pPr>
        <w:tabs>
          <w:tab w:val="left" w:pos="2970"/>
          <w:tab w:val="left" w:pos="3685"/>
        </w:tabs>
        <w:spacing w:before="66" w:line="274" w:lineRule="exact"/>
        <w:ind w:left="2359"/>
        <w:rPr>
          <w:rFonts w:ascii="Bookman Old Style" w:hAnsi="Bookman Old Style"/>
          <w:i/>
          <w:sz w:val="24"/>
        </w:rPr>
      </w:pPr>
      <w:r>
        <w:rPr>
          <w:noProof/>
        </w:rPr>
        <mc:AlternateContent>
          <mc:Choice Requires="wps">
            <w:drawing>
              <wp:anchor distT="0" distB="0" distL="114300" distR="114300" simplePos="0" relativeHeight="251695616" behindDoc="1" locked="0" layoutInCell="1" allowOverlap="1" wp14:anchorId="339D9FCA" wp14:editId="4107C4C6">
                <wp:simplePos x="0" y="0"/>
                <wp:positionH relativeFrom="page">
                  <wp:posOffset>3085465</wp:posOffset>
                </wp:positionH>
                <wp:positionV relativeFrom="paragraph">
                  <wp:posOffset>67310</wp:posOffset>
                </wp:positionV>
                <wp:extent cx="219710" cy="567055"/>
                <wp:effectExtent l="0" t="2540" r="0" b="1905"/>
                <wp:wrapNone/>
                <wp:docPr id="4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710"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83D56" w14:textId="77777777" w:rsidR="002363D0" w:rsidRDefault="002363D0">
                            <w:pPr>
                              <w:pStyle w:val="BodyText"/>
                              <w:spacing w:line="235" w:lineRule="exact"/>
                              <w:rPr>
                                <w:rFonts w:ascii="Arial"/>
                              </w:rPr>
                            </w:pPr>
                            <w:r>
                              <w:rPr>
                                <w:rFonts w:ascii="Arial"/>
                                <w:w w:val="51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9D9FCA" id="Text Box 18" o:spid="_x0000_s1076" type="#_x0000_t202" style="position:absolute;left:0;text-align:left;margin-left:242.95pt;margin-top:5.3pt;width:17.3pt;height:44.65pt;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" filled="f" stroked="f">
                <v:textbox inset="0,0,0,0">
                  <w:txbxContent>
                    <w:p w14:paraId="34D83D56" w14:textId="77777777" w:rsidR="002363D0" w:rsidRDefault="002363D0">
                      <w:pPr>
                        <w:pStyle w:val="BodyText"/>
                        <w:spacing w:line="235" w:lineRule="exact"/>
                        <w:rPr>
                          <w:rFonts w:ascii="Arial"/>
                        </w:rPr>
                      </w:pPr>
                      <w:r>
                        <w:rPr>
                          <w:rFonts w:ascii="Arial"/>
                          <w:w w:val="517"/>
                        </w:rPr>
                        <w:t>,</w:t>
                      </w:r>
                    </w:p>
                  </w:txbxContent>
                </v:textbox>
                <w10:wrap anchorx="page"/>
              </v:shape>
            </w:pict>
          </mc:Fallback>
        </mc:AlternateContent>
      </w:r>
      <w:r w:rsidR="008F0850">
        <w:rPr>
          <w:rFonts w:ascii="Bookman Old Style" w:hAnsi="Bookman Old Style"/>
          <w:i/>
          <w:sz w:val="24"/>
          <w:u w:val="single"/>
        </w:rPr>
        <w:t>χ</w:t>
      </w:r>
      <w:r w:rsidR="008F0850">
        <w:rPr>
          <w:position w:val="9"/>
          <w:sz w:val="16"/>
        </w:rPr>
        <w:t>2</w:t>
      </w:r>
      <w:r w:rsidR="008F0850">
        <w:rPr>
          <w:position w:val="9"/>
          <w:sz w:val="16"/>
        </w:rPr>
        <w:tab/>
      </w:r>
      <w:proofErr w:type="gramStart"/>
      <w:r w:rsidR="008F0850">
        <w:rPr>
          <w:sz w:val="24"/>
          <w:u w:val="single"/>
        </w:rPr>
        <w:t>1</w:t>
      </w:r>
      <w:r w:rsidR="00DB52C2">
        <w:rPr>
          <w:sz w:val="24"/>
          <w:u w:val="single"/>
        </w:rPr>
        <w:t xml:space="preserve"> </w:t>
      </w:r>
      <w:r w:rsidR="008F0850">
        <w:rPr>
          <w:spacing w:val="17"/>
          <w:sz w:val="24"/>
          <w:u w:val="single"/>
        </w:rPr>
        <w:t xml:space="preserve"> </w:t>
      </w:r>
      <w:r w:rsidR="008F0850">
        <w:rPr>
          <w:rFonts w:ascii="Arial" w:hAnsi="Arial"/>
          <w:i/>
          <w:position w:val="14"/>
          <w:sz w:val="16"/>
        </w:rPr>
        <w:t>n</w:t>
      </w:r>
      <w:proofErr w:type="gramEnd"/>
      <w:r w:rsidR="008F0850">
        <w:rPr>
          <w:rFonts w:ascii="Arial" w:hAnsi="Arial"/>
          <w:i/>
          <w:position w:val="14"/>
          <w:sz w:val="16"/>
        </w:rPr>
        <w:tab/>
      </w:r>
      <w:r w:rsidR="008F0850">
        <w:rPr>
          <w:rFonts w:ascii="Bookman Old Style" w:hAnsi="Bookman Old Style"/>
          <w:i/>
          <w:w w:val="90"/>
          <w:sz w:val="24"/>
          <w:u w:val="single"/>
        </w:rPr>
        <w:t>observed</w:t>
      </w:r>
      <w:r w:rsidR="008F0850">
        <w:rPr>
          <w:rFonts w:ascii="Bookman Old Style" w:hAnsi="Bookman Old Style"/>
          <w:i/>
          <w:spacing w:val="-34"/>
          <w:w w:val="90"/>
          <w:sz w:val="24"/>
          <w:u w:val="single"/>
        </w:rPr>
        <w:t xml:space="preserve"> </w:t>
      </w:r>
      <w:r w:rsidR="008F0850">
        <w:rPr>
          <w:rFonts w:ascii="Bookman Old Style" w:hAnsi="Bookman Old Style"/>
          <w:i/>
          <w:w w:val="90"/>
          <w:sz w:val="24"/>
          <w:u w:val="single"/>
        </w:rPr>
        <w:t>value</w:t>
      </w:r>
      <w:r w:rsidR="008F0850">
        <w:rPr>
          <w:rFonts w:ascii="Bookman Old Style" w:hAnsi="Bookman Old Style"/>
          <w:i/>
          <w:spacing w:val="-34"/>
          <w:w w:val="90"/>
          <w:sz w:val="24"/>
          <w:u w:val="single"/>
        </w:rPr>
        <w:t xml:space="preserve"> </w:t>
      </w:r>
      <w:r w:rsidR="008F0850">
        <w:rPr>
          <w:rFonts w:ascii="Bookman Old Style" w:hAnsi="Bookman Old Style"/>
          <w:i/>
          <w:w w:val="90"/>
          <w:sz w:val="24"/>
          <w:u w:val="single"/>
        </w:rPr>
        <w:t>-</w:t>
      </w:r>
      <w:r w:rsidR="008F0850">
        <w:rPr>
          <w:rFonts w:ascii="Bookman Old Style" w:hAnsi="Bookman Old Style"/>
          <w:i/>
          <w:spacing w:val="-34"/>
          <w:w w:val="90"/>
          <w:sz w:val="24"/>
          <w:u w:val="single"/>
        </w:rPr>
        <w:t xml:space="preserve"> </w:t>
      </w:r>
      <w:r w:rsidR="008F0850">
        <w:rPr>
          <w:rFonts w:ascii="Bookman Old Style" w:hAnsi="Bookman Old Style"/>
          <w:i/>
          <w:spacing w:val="-5"/>
          <w:w w:val="90"/>
          <w:sz w:val="24"/>
          <w:u w:val="single"/>
        </w:rPr>
        <w:t>expected</w:t>
      </w:r>
      <w:r w:rsidR="008F0850">
        <w:rPr>
          <w:rFonts w:ascii="Bookman Old Style" w:hAnsi="Bookman Old Style"/>
          <w:i/>
          <w:spacing w:val="-34"/>
          <w:w w:val="90"/>
          <w:sz w:val="24"/>
          <w:u w:val="single"/>
        </w:rPr>
        <w:t xml:space="preserve"> </w:t>
      </w:r>
      <w:r w:rsidR="008F0850">
        <w:rPr>
          <w:rFonts w:ascii="Bookman Old Style" w:hAnsi="Bookman Old Style"/>
          <w:i/>
          <w:w w:val="90"/>
          <w:sz w:val="24"/>
          <w:u w:val="single"/>
        </w:rPr>
        <w:t>value</w:t>
      </w:r>
    </w:p>
    <w:p w14:paraId="52435F47" w14:textId="77777777" w:rsidR="00430DE3" w:rsidRDefault="00DD3DCA">
      <w:pPr>
        <w:tabs>
          <w:tab w:val="left" w:pos="3570"/>
          <w:tab w:val="left" w:pos="6838"/>
          <w:tab w:val="left" w:pos="8323"/>
        </w:tabs>
        <w:spacing w:line="233" w:lineRule="exact"/>
        <w:ind w:left="2691"/>
        <w:rPr>
          <w:sz w:val="24"/>
        </w:rPr>
      </w:pPr>
      <w:r>
        <w:rPr>
          <w:noProof/>
        </w:rPr>
        <mc:AlternateContent>
          <mc:Choice Requires="wps">
            <w:drawing>
              <wp:anchor distT="0" distB="0" distL="0" distR="0" simplePos="0" relativeHeight="251647488" behindDoc="0" locked="0" layoutInCell="1" allowOverlap="1" wp14:anchorId="6214C934" wp14:editId="5277B199">
                <wp:simplePos x="0" y="0"/>
                <wp:positionH relativeFrom="page">
                  <wp:posOffset>3107690</wp:posOffset>
                </wp:positionH>
                <wp:positionV relativeFrom="paragraph">
                  <wp:posOffset>212725</wp:posOffset>
                </wp:positionV>
                <wp:extent cx="174625" cy="101600"/>
                <wp:effectExtent l="2540" t="1905" r="3810" b="1270"/>
                <wp:wrapTopAndBottom/>
                <wp:docPr id="4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259BB" w14:textId="77777777" w:rsidR="002363D0" w:rsidRDefault="002363D0">
                            <w:pPr>
                              <w:spacing w:line="154" w:lineRule="exact"/>
                              <w:rPr>
                                <w:sz w:val="16"/>
                              </w:rPr>
                            </w:pPr>
                            <w:proofErr w:type="spellStart"/>
                            <w:r>
                              <w:rPr>
                                <w:rFonts w:ascii="Arial"/>
                                <w:i/>
                                <w:spacing w:val="-4"/>
                                <w:w w:val="135"/>
                                <w:sz w:val="16"/>
                              </w:rPr>
                              <w:t>i</w:t>
                            </w:r>
                            <w:proofErr w:type="spellEnd"/>
                            <w:r>
                              <w:rPr>
                                <w:spacing w:val="-4"/>
                                <w:w w:val="135"/>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14C934" id="Text Box 17" o:spid="_x0000_s1077" type="#_x0000_t202" style="position:absolute;left:0;text-align:left;margin-left:244.7pt;margin-top:16.75pt;width:13.75pt;height:8pt;z-index:251647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" filled="f" stroked="f">
                <v:textbox inset="0,0,0,0">
                  <w:txbxContent>
                    <w:p w14:paraId="698259BB" w14:textId="77777777" w:rsidR="002363D0" w:rsidRDefault="002363D0">
                      <w:pPr>
                        <w:spacing w:line="154" w:lineRule="exact"/>
                        <w:rPr>
                          <w:sz w:val="16"/>
                        </w:rPr>
                      </w:pPr>
                      <w:proofErr w:type="spellStart"/>
                      <w:r>
                        <w:rPr>
                          <w:rFonts w:ascii="Arial"/>
                          <w:i/>
                          <w:spacing w:val="-4"/>
                          <w:w w:val="135"/>
                          <w:sz w:val="16"/>
                        </w:rPr>
                        <w:t>i</w:t>
                      </w:r>
                      <w:proofErr w:type="spellEnd"/>
                      <w:r>
                        <w:rPr>
                          <w:spacing w:val="-4"/>
                          <w:w w:val="135"/>
                          <w:sz w:val="16"/>
                        </w:rPr>
                        <w:t>=1</w:t>
                      </w:r>
                    </w:p>
                  </w:txbxContent>
                </v:textbox>
                <w10:wrap type="topAndBottom" anchorx="page"/>
              </v:shape>
            </w:pict>
          </mc:Fallback>
        </mc:AlternateContent>
      </w:r>
      <w:r>
        <w:rPr>
          <w:noProof/>
        </w:rPr>
        <mc:AlternateContent>
          <mc:Choice Requires="wps">
            <w:drawing>
              <wp:anchor distT="0" distB="0" distL="0" distR="0" simplePos="0" relativeHeight="251648512" behindDoc="0" locked="0" layoutInCell="1" allowOverlap="1" wp14:anchorId="54E50F06" wp14:editId="727E4E37">
                <wp:simplePos x="0" y="0"/>
                <wp:positionH relativeFrom="page">
                  <wp:posOffset>3107690</wp:posOffset>
                </wp:positionH>
                <wp:positionV relativeFrom="paragraph">
                  <wp:posOffset>212725</wp:posOffset>
                </wp:positionV>
                <wp:extent cx="174625" cy="101600"/>
                <wp:effectExtent l="2540" t="1905" r="3810" b="1270"/>
                <wp:wrapTopAndBottom/>
                <wp:docPr id="4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B0A1FA" w14:textId="77777777" w:rsidR="002363D0" w:rsidRDefault="002363D0">
                            <w:pPr>
                              <w:spacing w:line="154" w:lineRule="exact"/>
                              <w:rPr>
                                <w:sz w:val="16"/>
                              </w:rPr>
                            </w:pPr>
                            <w:proofErr w:type="spellStart"/>
                            <w:r>
                              <w:rPr>
                                <w:rFonts w:ascii="Arial"/>
                                <w:i/>
                                <w:spacing w:val="-4"/>
                                <w:w w:val="135"/>
                                <w:sz w:val="16"/>
                              </w:rPr>
                              <w:t>i</w:t>
                            </w:r>
                            <w:proofErr w:type="spellEnd"/>
                            <w:r>
                              <w:rPr>
                                <w:spacing w:val="-4"/>
                                <w:w w:val="135"/>
                                <w:sz w:val="16"/>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E50F06" id="Text Box 16" o:spid="_x0000_s1078" type="#_x0000_t202" style="position:absolute;left:0;text-align:left;margin-left:244.7pt;margin-top:16.75pt;width:13.75pt;height:8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" filled="f" stroked="f">
                <v:textbox inset="0,0,0,0">
                  <w:txbxContent>
                    <w:p w14:paraId="09B0A1FA" w14:textId="77777777" w:rsidR="002363D0" w:rsidRDefault="002363D0">
                      <w:pPr>
                        <w:spacing w:line="154" w:lineRule="exact"/>
                        <w:rPr>
                          <w:sz w:val="16"/>
                        </w:rPr>
                      </w:pPr>
                      <w:proofErr w:type="spellStart"/>
                      <w:r>
                        <w:rPr>
                          <w:rFonts w:ascii="Arial"/>
                          <w:i/>
                          <w:spacing w:val="-4"/>
                          <w:w w:val="135"/>
                          <w:sz w:val="16"/>
                        </w:rPr>
                        <w:t>i</w:t>
                      </w:r>
                      <w:proofErr w:type="spellEnd"/>
                      <w:r>
                        <w:rPr>
                          <w:spacing w:val="-4"/>
                          <w:w w:val="135"/>
                          <w:sz w:val="16"/>
                        </w:rPr>
                        <w:t>=1</w:t>
                      </w:r>
                    </w:p>
                  </w:txbxContent>
                </v:textbox>
                <w10:wrap type="topAndBottom" anchorx="page"/>
              </v:shape>
            </w:pict>
          </mc:Fallback>
        </mc:AlternateContent>
      </w:r>
      <w:r>
        <w:rPr>
          <w:noProof/>
        </w:rPr>
        <mc:AlternateContent>
          <mc:Choice Requires="wps">
            <w:drawing>
              <wp:anchor distT="0" distB="0" distL="114300" distR="114300" simplePos="0" relativeHeight="251649536" behindDoc="0" locked="0" layoutInCell="1" allowOverlap="1" wp14:anchorId="728B898A" wp14:editId="6E28732F">
                <wp:simplePos x="0" y="0"/>
                <wp:positionH relativeFrom="page">
                  <wp:posOffset>2613025</wp:posOffset>
                </wp:positionH>
                <wp:positionV relativeFrom="paragraph">
                  <wp:posOffset>102870</wp:posOffset>
                </wp:positionV>
                <wp:extent cx="73660" cy="152400"/>
                <wp:effectExtent l="3175" t="0" r="0" b="3175"/>
                <wp:wrapNone/>
                <wp:docPr id="4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E2173B" w14:textId="77777777" w:rsidR="002363D0" w:rsidRDefault="002363D0">
                            <w:pPr>
                              <w:spacing w:line="235" w:lineRule="exact"/>
                              <w:rPr>
                                <w:rFonts w:ascii="Bookman Old Style" w:hAnsi="Bookman Old Style"/>
                                <w:i/>
                                <w:sz w:val="24"/>
                              </w:rPr>
                            </w:pPr>
                            <w:r>
                              <w:rPr>
                                <w:rFonts w:ascii="Bookman Old Style" w:hAnsi="Bookman Old Style"/>
                                <w:i/>
                                <w:w w:val="89"/>
                                <w:sz w:val="24"/>
                              </w:rPr>
                              <w:t>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8B898A" id="Text Box 15" o:spid="_x0000_s1079" type="#_x0000_t202" style="position:absolute;left:0;text-align:left;margin-left:205.75pt;margin-top:8.1pt;width:5.8pt;height:12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dJPsgIAALE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" filled="f" stroked="f">
                <v:textbox inset="0,0,0,0">
                  <w:txbxContent>
                    <w:p w14:paraId="10E2173B" w14:textId="77777777" w:rsidR="002363D0" w:rsidRDefault="002363D0">
                      <w:pPr>
                        <w:spacing w:line="235" w:lineRule="exact"/>
                        <w:rPr>
                          <w:rFonts w:ascii="Bookman Old Style" w:hAnsi="Bookman Old Style"/>
                          <w:i/>
                          <w:sz w:val="24"/>
                        </w:rPr>
                      </w:pPr>
                      <w:r>
                        <w:rPr>
                          <w:rFonts w:ascii="Bookman Old Style" w:hAnsi="Bookman Old Style"/>
                          <w:i/>
                          <w:w w:val="89"/>
                          <w:sz w:val="24"/>
                        </w:rPr>
                        <w:t>ν</w:t>
                      </w:r>
                    </w:p>
                  </w:txbxContent>
                </v:textbox>
                <w10:wrap anchorx="page"/>
              </v:shape>
            </w:pict>
          </mc:Fallback>
        </mc:AlternateContent>
      </w:r>
      <w:r>
        <w:rPr>
          <w:noProof/>
        </w:rPr>
        <mc:AlternateContent>
          <mc:Choice Requires="wps">
            <w:drawing>
              <wp:anchor distT="0" distB="0" distL="114300" distR="114300" simplePos="0" relativeHeight="251696640" behindDoc="1" locked="0" layoutInCell="1" allowOverlap="1" wp14:anchorId="20D7BC40" wp14:editId="0F5DA591">
                <wp:simplePos x="0" y="0"/>
                <wp:positionH relativeFrom="page">
                  <wp:posOffset>2961640</wp:posOffset>
                </wp:positionH>
                <wp:positionV relativeFrom="paragraph">
                  <wp:posOffset>102870</wp:posOffset>
                </wp:positionV>
                <wp:extent cx="73660" cy="152400"/>
                <wp:effectExtent l="0" t="0" r="3175" b="3175"/>
                <wp:wrapNone/>
                <wp:docPr id="40"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AFCE46" w14:textId="77777777" w:rsidR="002363D0" w:rsidRDefault="002363D0">
                            <w:pPr>
                              <w:spacing w:line="235" w:lineRule="exact"/>
                              <w:rPr>
                                <w:rFonts w:ascii="Bookman Old Style" w:hAnsi="Bookman Old Style"/>
                                <w:i/>
                                <w:sz w:val="24"/>
                              </w:rPr>
                            </w:pPr>
                            <w:r>
                              <w:rPr>
                                <w:rFonts w:ascii="Bookman Old Style" w:hAnsi="Bookman Old Style"/>
                                <w:i/>
                                <w:w w:val="89"/>
                                <w:sz w:val="24"/>
                              </w:rPr>
                              <w:t>ν</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D7BC40" id="Text Box 14" o:spid="_x0000_s1080" type="#_x0000_t202" style="position:absolute;left:0;text-align:left;margin-left:233.2pt;margin-top:8.1pt;width:5.8pt;height:12pt;z-index:-251619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" filled="f" stroked="f">
                <v:textbox inset="0,0,0,0">
                  <w:txbxContent>
                    <w:p w14:paraId="7CAFCE46" w14:textId="77777777" w:rsidR="002363D0" w:rsidRDefault="002363D0">
                      <w:pPr>
                        <w:spacing w:line="235" w:lineRule="exact"/>
                        <w:rPr>
                          <w:rFonts w:ascii="Bookman Old Style" w:hAnsi="Bookman Old Style"/>
                          <w:i/>
                          <w:sz w:val="24"/>
                        </w:rPr>
                      </w:pPr>
                      <w:r>
                        <w:rPr>
                          <w:rFonts w:ascii="Bookman Old Style" w:hAnsi="Bookman Old Style"/>
                          <w:i/>
                          <w:w w:val="89"/>
                          <w:sz w:val="24"/>
                        </w:rPr>
                        <w:t>ν</w:t>
                      </w:r>
                    </w:p>
                  </w:txbxContent>
                </v:textbox>
                <w10:wrap anchorx="page"/>
              </v:shape>
            </w:pict>
          </mc:Fallback>
        </mc:AlternateContent>
      </w:r>
      <w:r>
        <w:rPr>
          <w:noProof/>
        </w:rPr>
        <mc:AlternateContent>
          <mc:Choice Requires="wps">
            <w:drawing>
              <wp:anchor distT="0" distB="0" distL="114300" distR="114300" simplePos="0" relativeHeight="251697664" behindDoc="1" locked="0" layoutInCell="1" allowOverlap="1" wp14:anchorId="16A555A3" wp14:editId="5FD31D43">
                <wp:simplePos x="0" y="0"/>
                <wp:positionH relativeFrom="page">
                  <wp:posOffset>3492500</wp:posOffset>
                </wp:positionH>
                <wp:positionV relativeFrom="paragraph">
                  <wp:posOffset>102870</wp:posOffset>
                </wp:positionV>
                <wp:extent cx="1788160" cy="152400"/>
                <wp:effectExtent l="0" t="0" r="0" b="3175"/>
                <wp:wrapNone/>
                <wp:docPr id="3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16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AF1E4" w14:textId="77777777" w:rsidR="002363D0" w:rsidRDefault="002363D0">
                            <w:pPr>
                              <w:spacing w:line="235" w:lineRule="exact"/>
                              <w:rPr>
                                <w:rFonts w:ascii="Bookman Old Style"/>
                                <w:i/>
                                <w:sz w:val="24"/>
                              </w:rPr>
                            </w:pPr>
                            <w:r>
                              <w:rPr>
                                <w:rFonts w:ascii="Bookman Old Style"/>
                                <w:i/>
                                <w:w w:val="85"/>
                                <w:sz w:val="24"/>
                              </w:rPr>
                              <w:t>observed standard deviation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A555A3" id="Text Box 13" o:spid="_x0000_s1081" type="#_x0000_t202" style="position:absolute;left:0;text-align:left;margin-left:275pt;margin-top:8.1pt;width:140.8pt;height:12pt;z-index:-251618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" filled="f" stroked="f">
                <v:textbox inset="0,0,0,0">
                  <w:txbxContent>
                    <w:p w14:paraId="538AF1E4" w14:textId="77777777" w:rsidR="002363D0" w:rsidRDefault="002363D0">
                      <w:pPr>
                        <w:spacing w:line="235" w:lineRule="exact"/>
                        <w:rPr>
                          <w:rFonts w:ascii="Bookman Old Style"/>
                          <w:i/>
                          <w:sz w:val="24"/>
                        </w:rPr>
                      </w:pPr>
                      <w:r>
                        <w:rPr>
                          <w:rFonts w:ascii="Bookman Old Style"/>
                          <w:i/>
                          <w:w w:val="85"/>
                          <w:sz w:val="24"/>
                        </w:rPr>
                        <w:t>observed standard deviation</w:t>
                      </w:r>
                    </w:p>
                  </w:txbxContent>
                </v:textbox>
                <w10:wrap anchorx="page"/>
              </v:shape>
            </w:pict>
          </mc:Fallback>
        </mc:AlternateContent>
      </w:r>
      <w:r w:rsidR="008F0850">
        <w:rPr>
          <w:w w:val="115"/>
          <w:sz w:val="24"/>
        </w:rPr>
        <w:t>=</w:t>
      </w:r>
      <w:r w:rsidR="008F0850">
        <w:rPr>
          <w:w w:val="115"/>
          <w:sz w:val="24"/>
        </w:rPr>
        <w:tab/>
        <w:t>(</w:t>
      </w:r>
      <w:r w:rsidR="008F0850">
        <w:rPr>
          <w:w w:val="115"/>
          <w:sz w:val="24"/>
        </w:rPr>
        <w:tab/>
      </w:r>
      <w:r w:rsidR="008F0850">
        <w:rPr>
          <w:spacing w:val="3"/>
          <w:w w:val="115"/>
          <w:sz w:val="24"/>
        </w:rPr>
        <w:t>)</w:t>
      </w:r>
      <w:r w:rsidR="008F0850">
        <w:rPr>
          <w:spacing w:val="3"/>
          <w:w w:val="115"/>
          <w:position w:val="10"/>
          <w:sz w:val="16"/>
        </w:rPr>
        <w:t>2</w:t>
      </w:r>
      <w:r w:rsidR="008F0850">
        <w:rPr>
          <w:rFonts w:ascii="Bookman Old Style"/>
          <w:i/>
          <w:spacing w:val="3"/>
          <w:w w:val="115"/>
          <w:sz w:val="24"/>
        </w:rPr>
        <w:t>.</w:t>
      </w:r>
      <w:r w:rsidR="008F0850">
        <w:rPr>
          <w:rFonts w:ascii="Bookman Old Style"/>
          <w:i/>
          <w:spacing w:val="3"/>
          <w:w w:val="115"/>
          <w:sz w:val="24"/>
        </w:rPr>
        <w:tab/>
      </w:r>
      <w:r w:rsidR="008F0850">
        <w:rPr>
          <w:w w:val="115"/>
          <w:sz w:val="24"/>
        </w:rPr>
        <w:t>(24)</w:t>
      </w:r>
    </w:p>
    <w:p w14:paraId="7DAB00A1" w14:textId="77777777" w:rsidR="00430DE3" w:rsidRDefault="00430DE3">
      <w:pPr>
        <w:pStyle w:val="BodyText"/>
        <w:spacing w:before="6"/>
        <w:rPr>
          <w:sz w:val="14"/>
        </w:rPr>
      </w:pPr>
    </w:p>
    <w:p w14:paraId="24441887" w14:textId="50873AE6" w:rsidR="00430DE3" w:rsidRDefault="008F0850">
      <w:pPr>
        <w:pStyle w:val="BodyText"/>
        <w:spacing w:before="56" w:line="415" w:lineRule="auto"/>
        <w:ind w:left="685" w:right="117"/>
        <w:jc w:val="both"/>
      </w:pPr>
      <w:r>
        <w:rPr>
          <w:w w:val="105"/>
        </w:rPr>
        <w:t xml:space="preserve">The degrees of freedom are defined with the observed data points and param- </w:t>
      </w:r>
      <w:proofErr w:type="spellStart"/>
      <w:r>
        <w:rPr>
          <w:w w:val="105"/>
        </w:rPr>
        <w:t>eters</w:t>
      </w:r>
      <w:proofErr w:type="spellEnd"/>
      <w:r>
        <w:rPr>
          <w:w w:val="105"/>
        </w:rPr>
        <w:t xml:space="preserve"> computed to fit the equation. The degrees of freedom </w:t>
      </w:r>
      <w:del w:id="582" w:author="Bucy, Anna M Ctr USAF AETC AFIT/ENP" w:date="2019-01-08T17:04:00Z">
        <w:r w:rsidDel="00DF5284">
          <w:rPr>
            <w:w w:val="105"/>
          </w:rPr>
          <w:delText xml:space="preserve">is </w:delText>
        </w:r>
      </w:del>
      <w:ins w:id="583" w:author="Bucy, Anna M Ctr USAF AETC AFIT/ENP" w:date="2019-01-08T17:04:00Z">
        <w:r w:rsidR="00DF5284">
          <w:rPr>
            <w:w w:val="105"/>
          </w:rPr>
          <w:t xml:space="preserve">are </w:t>
        </w:r>
      </w:ins>
      <w:r>
        <w:rPr>
          <w:w w:val="105"/>
        </w:rPr>
        <w:t xml:space="preserve">the number of measurements in one data set minus one for the case of comparing </w:t>
      </w:r>
      <w:r>
        <w:rPr>
          <w:spacing w:val="-5"/>
          <w:w w:val="105"/>
        </w:rPr>
        <w:t>two</w:t>
      </w:r>
      <w:r w:rsidR="00DB52C2">
        <w:rPr>
          <w:spacing w:val="-5"/>
          <w:w w:val="105"/>
        </w:rPr>
        <w:t xml:space="preserve"> </w:t>
      </w:r>
      <w:r>
        <w:rPr>
          <w:w w:val="105"/>
        </w:rPr>
        <w:t>data</w:t>
      </w:r>
      <w:r w:rsidR="00DB52C2">
        <w:rPr>
          <w:w w:val="105"/>
        </w:rPr>
        <w:t xml:space="preserve"> </w:t>
      </w:r>
      <w:r>
        <w:rPr>
          <w:w w:val="105"/>
        </w:rPr>
        <w:t>sets of equal</w:t>
      </w:r>
      <w:r>
        <w:rPr>
          <w:spacing w:val="-7"/>
          <w:w w:val="105"/>
        </w:rPr>
        <w:t xml:space="preserve"> </w:t>
      </w:r>
      <w:r>
        <w:rPr>
          <w:w w:val="105"/>
        </w:rPr>
        <w:t>size.</w:t>
      </w:r>
    </w:p>
    <w:p w14:paraId="636DA638" w14:textId="6EEB5C29" w:rsidR="00430DE3" w:rsidRDefault="008F0850">
      <w:pPr>
        <w:pStyle w:val="BodyText"/>
        <w:spacing w:before="79" w:line="400" w:lineRule="auto"/>
        <w:ind w:left="685" w:right="117"/>
        <w:jc w:val="both"/>
      </w:pPr>
      <w:r>
        <w:rPr>
          <w:rFonts w:ascii="Bookman Old Style" w:hAnsi="Bookman Old Style"/>
          <w:i/>
          <w:spacing w:val="2"/>
          <w:w w:val="105"/>
        </w:rPr>
        <w:t>χ</w:t>
      </w:r>
      <w:r>
        <w:rPr>
          <w:spacing w:val="2"/>
          <w:w w:val="105"/>
          <w:position w:val="9"/>
          <w:sz w:val="16"/>
        </w:rPr>
        <w:t>2</w:t>
      </w:r>
      <w:r>
        <w:rPr>
          <w:rFonts w:ascii="Bookman Old Style" w:hAnsi="Bookman Old Style"/>
          <w:i/>
          <w:spacing w:val="2"/>
          <w:w w:val="105"/>
        </w:rPr>
        <w:t xml:space="preserve">/ν </w:t>
      </w:r>
      <w:r>
        <w:rPr>
          <w:w w:val="105"/>
        </w:rPr>
        <w:t xml:space="preserve">can </w:t>
      </w:r>
      <w:r>
        <w:rPr>
          <w:spacing w:val="3"/>
          <w:w w:val="105"/>
        </w:rPr>
        <w:t xml:space="preserve">be </w:t>
      </w:r>
      <w:r>
        <w:rPr>
          <w:w w:val="105"/>
        </w:rPr>
        <w:t xml:space="preserve">used to assess goodness of fit between </w:t>
      </w:r>
      <w:r>
        <w:rPr>
          <w:spacing w:val="-5"/>
          <w:w w:val="105"/>
        </w:rPr>
        <w:t xml:space="preserve">two </w:t>
      </w:r>
      <w:r>
        <w:rPr>
          <w:w w:val="105"/>
        </w:rPr>
        <w:t xml:space="preserve">distributions. The expected </w:t>
      </w:r>
      <w:r>
        <w:rPr>
          <w:spacing w:val="-3"/>
          <w:w w:val="105"/>
        </w:rPr>
        <w:t xml:space="preserve">value </w:t>
      </w:r>
      <w:r>
        <w:rPr>
          <w:w w:val="105"/>
        </w:rPr>
        <w:t xml:space="preserve">for </w:t>
      </w:r>
      <w:r>
        <w:rPr>
          <w:rFonts w:ascii="Bookman Old Style" w:hAnsi="Bookman Old Style"/>
          <w:i/>
          <w:spacing w:val="2"/>
          <w:w w:val="105"/>
        </w:rPr>
        <w:t>χ</w:t>
      </w:r>
      <w:r>
        <w:rPr>
          <w:spacing w:val="2"/>
          <w:w w:val="105"/>
          <w:position w:val="9"/>
          <w:sz w:val="16"/>
        </w:rPr>
        <w:t>2</w:t>
      </w:r>
      <w:r>
        <w:rPr>
          <w:rFonts w:ascii="Bookman Old Style" w:hAnsi="Bookman Old Style"/>
          <w:i/>
          <w:spacing w:val="2"/>
          <w:w w:val="105"/>
        </w:rPr>
        <w:t xml:space="preserve">/ν </w:t>
      </w:r>
      <w:r>
        <w:rPr>
          <w:w w:val="105"/>
        </w:rPr>
        <w:t xml:space="preserve">is unity if the calculated distribution is described </w:t>
      </w:r>
      <w:r>
        <w:rPr>
          <w:spacing w:val="-4"/>
          <w:w w:val="105"/>
        </w:rPr>
        <w:t>by</w:t>
      </w:r>
      <w:r w:rsidR="00DB52C2">
        <w:rPr>
          <w:spacing w:val="-4"/>
          <w:w w:val="105"/>
        </w:rPr>
        <w:t xml:space="preserve"> </w:t>
      </w:r>
      <w:r>
        <w:rPr>
          <w:w w:val="105"/>
        </w:rPr>
        <w:t xml:space="preserve">the expected distribution. </w:t>
      </w:r>
      <w:r>
        <w:rPr>
          <w:rFonts w:ascii="Bookman Old Style" w:hAnsi="Bookman Old Style"/>
          <w:i/>
          <w:spacing w:val="2"/>
          <w:w w:val="105"/>
        </w:rPr>
        <w:t>χ</w:t>
      </w:r>
      <w:r>
        <w:rPr>
          <w:spacing w:val="2"/>
          <w:w w:val="105"/>
          <w:position w:val="9"/>
          <w:sz w:val="16"/>
        </w:rPr>
        <w:t>2</w:t>
      </w:r>
      <w:r>
        <w:rPr>
          <w:rFonts w:ascii="Bookman Old Style" w:hAnsi="Bookman Old Style"/>
          <w:i/>
          <w:spacing w:val="2"/>
          <w:w w:val="105"/>
        </w:rPr>
        <w:t xml:space="preserve">/ν </w:t>
      </w:r>
      <w:r>
        <w:rPr>
          <w:spacing w:val="-4"/>
          <w:w w:val="105"/>
        </w:rPr>
        <w:t xml:space="preserve">much </w:t>
      </w:r>
      <w:r>
        <w:rPr>
          <w:w w:val="105"/>
        </w:rPr>
        <w:t>greater than one indicate</w:t>
      </w:r>
      <w:ins w:id="584" w:author="Bucy, Anna M Ctr USAF AETC AFIT/ENP" w:date="2019-01-08T17:05:00Z">
        <w:r w:rsidR="00DF5284">
          <w:rPr>
            <w:w w:val="105"/>
          </w:rPr>
          <w:t>s</w:t>
        </w:r>
      </w:ins>
      <w:r>
        <w:rPr>
          <w:w w:val="105"/>
        </w:rPr>
        <w:t xml:space="preserve"> that there is indeed a difference between the expected distribution and the</w:t>
      </w:r>
      <w:r w:rsidR="00DB52C2">
        <w:rPr>
          <w:w w:val="105"/>
        </w:rPr>
        <w:t xml:space="preserve"> </w:t>
      </w:r>
      <w:r>
        <w:rPr>
          <w:w w:val="105"/>
        </w:rPr>
        <w:t>observed.</w:t>
      </w:r>
    </w:p>
    <w:p w14:paraId="008E8E82" w14:textId="77777777" w:rsidR="00430DE3" w:rsidRDefault="008F0850">
      <w:pPr>
        <w:pStyle w:val="BodyText"/>
        <w:spacing w:before="95" w:line="410" w:lineRule="auto"/>
        <w:ind w:left="685" w:right="117"/>
        <w:jc w:val="both"/>
      </w:pPr>
      <w:r>
        <w:rPr>
          <w:w w:val="105"/>
        </w:rPr>
        <w:t xml:space="preserve">The null hypothesis for the </w:t>
      </w:r>
      <w:r>
        <w:rPr>
          <w:rFonts w:ascii="Bookman Old Style" w:hAnsi="Bookman Old Style"/>
          <w:i/>
          <w:w w:val="105"/>
        </w:rPr>
        <w:t>χ</w:t>
      </w:r>
      <w:r>
        <w:rPr>
          <w:w w:val="105"/>
          <w:position w:val="9"/>
          <w:sz w:val="16"/>
        </w:rPr>
        <w:t xml:space="preserve">2 </w:t>
      </w:r>
      <w:r>
        <w:rPr>
          <w:w w:val="105"/>
        </w:rPr>
        <w:t xml:space="preserve">statistic is that the </w:t>
      </w:r>
      <w:r>
        <w:rPr>
          <w:spacing w:val="-5"/>
          <w:w w:val="105"/>
        </w:rPr>
        <w:t xml:space="preserve">two </w:t>
      </w:r>
      <w:r>
        <w:rPr>
          <w:w w:val="105"/>
        </w:rPr>
        <w:t xml:space="preserve">sets of data are governed from the expected distribution. The test of independence shows the probability of rejecting this null hypothesis. The p-value can </w:t>
      </w:r>
      <w:r>
        <w:rPr>
          <w:spacing w:val="3"/>
          <w:w w:val="105"/>
        </w:rPr>
        <w:t xml:space="preserve">be </w:t>
      </w:r>
      <w:r>
        <w:rPr>
          <w:w w:val="105"/>
        </w:rPr>
        <w:t>used to compare the</w:t>
      </w:r>
      <w:r w:rsidR="00DB52C2">
        <w:rPr>
          <w:w w:val="105"/>
        </w:rPr>
        <w:t xml:space="preserve"> </w:t>
      </w:r>
      <w:r>
        <w:rPr>
          <w:w w:val="105"/>
        </w:rPr>
        <w:t xml:space="preserve">results of the expected distribution to the calculated </w:t>
      </w:r>
      <w:r>
        <w:rPr>
          <w:rFonts w:ascii="Bookman Old Style" w:hAnsi="Bookman Old Style"/>
          <w:i/>
          <w:spacing w:val="5"/>
          <w:w w:val="105"/>
        </w:rPr>
        <w:t>χ</w:t>
      </w:r>
      <w:r>
        <w:rPr>
          <w:spacing w:val="5"/>
          <w:w w:val="105"/>
          <w:position w:val="9"/>
          <w:sz w:val="16"/>
        </w:rPr>
        <w:t>2</w:t>
      </w:r>
      <w:r>
        <w:rPr>
          <w:rFonts w:ascii="Bookman Old Style" w:hAnsi="Bookman Old Style"/>
          <w:i/>
          <w:spacing w:val="5"/>
          <w:w w:val="105"/>
        </w:rPr>
        <w:t>/ν</w:t>
      </w:r>
      <w:r>
        <w:rPr>
          <w:spacing w:val="5"/>
          <w:w w:val="105"/>
        </w:rPr>
        <w:t xml:space="preserve">. </w:t>
      </w:r>
      <w:r>
        <w:rPr>
          <w:w w:val="105"/>
        </w:rPr>
        <w:t>The p-value is the probability</w:t>
      </w:r>
      <w:r>
        <w:rPr>
          <w:spacing w:val="-7"/>
          <w:w w:val="105"/>
        </w:rPr>
        <w:t xml:space="preserve"> </w:t>
      </w:r>
      <w:r>
        <w:rPr>
          <w:w w:val="105"/>
        </w:rPr>
        <w:t>of</w:t>
      </w:r>
      <w:r>
        <w:rPr>
          <w:spacing w:val="-7"/>
          <w:w w:val="105"/>
        </w:rPr>
        <w:t xml:space="preserve"> </w:t>
      </w:r>
      <w:r>
        <w:rPr>
          <w:w w:val="105"/>
        </w:rPr>
        <w:t>finding</w:t>
      </w:r>
      <w:r>
        <w:rPr>
          <w:spacing w:val="-7"/>
          <w:w w:val="105"/>
        </w:rPr>
        <w:t xml:space="preserve"> </w:t>
      </w:r>
      <w:r>
        <w:rPr>
          <w:w w:val="105"/>
        </w:rPr>
        <w:t>a</w:t>
      </w:r>
      <w:r>
        <w:rPr>
          <w:spacing w:val="-7"/>
          <w:w w:val="105"/>
        </w:rPr>
        <w:t xml:space="preserve"> </w:t>
      </w:r>
      <w:r>
        <w:rPr>
          <w:w w:val="105"/>
        </w:rPr>
        <w:t>larger</w:t>
      </w:r>
      <w:r>
        <w:rPr>
          <w:spacing w:val="-7"/>
          <w:w w:val="105"/>
        </w:rPr>
        <w:t xml:space="preserve"> </w:t>
      </w:r>
      <w:r>
        <w:rPr>
          <w:rFonts w:ascii="Bookman Old Style" w:hAnsi="Bookman Old Style"/>
          <w:i/>
          <w:spacing w:val="5"/>
          <w:w w:val="105"/>
        </w:rPr>
        <w:t>χ</w:t>
      </w:r>
      <w:r>
        <w:rPr>
          <w:spacing w:val="5"/>
          <w:w w:val="105"/>
          <w:position w:val="9"/>
          <w:sz w:val="16"/>
        </w:rPr>
        <w:t>2</w:t>
      </w:r>
      <w:r>
        <w:rPr>
          <w:rFonts w:ascii="Bookman Old Style" w:hAnsi="Bookman Old Style"/>
          <w:i/>
          <w:spacing w:val="5"/>
          <w:w w:val="105"/>
        </w:rPr>
        <w:t>/ν</w:t>
      </w:r>
      <w:r>
        <w:rPr>
          <w:spacing w:val="5"/>
          <w:w w:val="105"/>
        </w:rPr>
        <w:t>,</w:t>
      </w:r>
      <w:r>
        <w:rPr>
          <w:spacing w:val="-5"/>
          <w:w w:val="105"/>
        </w:rPr>
        <w:t xml:space="preserve"> </w:t>
      </w:r>
      <w:r>
        <w:rPr>
          <w:w w:val="105"/>
        </w:rPr>
        <w:t>given</w:t>
      </w:r>
      <w:r>
        <w:rPr>
          <w:spacing w:val="-7"/>
          <w:w w:val="105"/>
        </w:rPr>
        <w:t xml:space="preserve"> </w:t>
      </w:r>
      <w:r>
        <w:rPr>
          <w:w w:val="105"/>
        </w:rPr>
        <w:t>the</w:t>
      </w:r>
      <w:r>
        <w:rPr>
          <w:spacing w:val="-7"/>
          <w:w w:val="105"/>
        </w:rPr>
        <w:t xml:space="preserve"> </w:t>
      </w:r>
      <w:r>
        <w:rPr>
          <w:w w:val="105"/>
        </w:rPr>
        <w:t>calculated</w:t>
      </w:r>
      <w:r>
        <w:rPr>
          <w:spacing w:val="-6"/>
          <w:w w:val="105"/>
        </w:rPr>
        <w:t xml:space="preserve"> </w:t>
      </w:r>
      <w:r>
        <w:rPr>
          <w:w w:val="105"/>
        </w:rPr>
        <w:t>result.</w:t>
      </w:r>
      <w:r>
        <w:rPr>
          <w:spacing w:val="22"/>
          <w:w w:val="105"/>
        </w:rPr>
        <w:t xml:space="preserve"> </w:t>
      </w:r>
      <w:r>
        <w:rPr>
          <w:w w:val="105"/>
        </w:rPr>
        <w:t>A</w:t>
      </w:r>
      <w:r>
        <w:rPr>
          <w:spacing w:val="-7"/>
          <w:w w:val="105"/>
        </w:rPr>
        <w:t xml:space="preserve"> </w:t>
      </w:r>
      <w:r>
        <w:rPr>
          <w:w w:val="105"/>
        </w:rPr>
        <w:t>small</w:t>
      </w:r>
      <w:r>
        <w:rPr>
          <w:spacing w:val="-7"/>
          <w:w w:val="105"/>
        </w:rPr>
        <w:t xml:space="preserve"> </w:t>
      </w:r>
      <w:r>
        <w:rPr>
          <w:w w:val="105"/>
        </w:rPr>
        <w:t>p-value (</w:t>
      </w:r>
      <w:r>
        <w:rPr>
          <w:rFonts w:ascii="Bookman Old Style" w:hAnsi="Bookman Old Style"/>
          <w:i/>
          <w:w w:val="105"/>
        </w:rPr>
        <w:t>&lt;</w:t>
      </w:r>
      <w:r>
        <w:rPr>
          <w:w w:val="105"/>
        </w:rPr>
        <w:t xml:space="preserve">0.05) signifies there is a strong significance level for the results not being governed </w:t>
      </w:r>
      <w:r>
        <w:rPr>
          <w:spacing w:val="-4"/>
          <w:w w:val="105"/>
        </w:rPr>
        <w:t xml:space="preserve">by </w:t>
      </w:r>
      <w:r>
        <w:rPr>
          <w:w w:val="105"/>
        </w:rPr>
        <w:t xml:space="preserve">the expected distribution. P-values above the cutoff significance level fail to reject the null-hypothesis. A p-value of 0.05 or greater is generally accepted as statistically significant; </w:t>
      </w:r>
      <w:r>
        <w:rPr>
          <w:spacing w:val="-3"/>
          <w:w w:val="105"/>
        </w:rPr>
        <w:t xml:space="preserve">however, </w:t>
      </w:r>
      <w:r>
        <w:rPr>
          <w:w w:val="105"/>
        </w:rPr>
        <w:t>this can change depending on the field of</w:t>
      </w:r>
      <w:r>
        <w:rPr>
          <w:spacing w:val="1"/>
          <w:w w:val="105"/>
        </w:rPr>
        <w:t xml:space="preserve"> </w:t>
      </w:r>
      <w:r>
        <w:rPr>
          <w:spacing w:val="-4"/>
          <w:w w:val="105"/>
        </w:rPr>
        <w:t>study.</w:t>
      </w:r>
    </w:p>
    <w:p w14:paraId="77FDD4BC" w14:textId="77777777" w:rsidR="00430DE3" w:rsidRDefault="008F0850">
      <w:pPr>
        <w:pStyle w:val="ListParagraph"/>
        <w:numPr>
          <w:ilvl w:val="2"/>
          <w:numId w:val="8"/>
        </w:numPr>
        <w:tabs>
          <w:tab w:val="left" w:pos="686"/>
        </w:tabs>
        <w:spacing w:before="186"/>
        <w:ind w:hanging="299"/>
        <w:jc w:val="left"/>
        <w:rPr>
          <w:sz w:val="24"/>
        </w:rPr>
      </w:pPr>
      <w:r>
        <w:rPr>
          <w:w w:val="105"/>
          <w:sz w:val="24"/>
        </w:rPr>
        <w:t>Pearson Correlation</w:t>
      </w:r>
      <w:r>
        <w:rPr>
          <w:spacing w:val="-12"/>
          <w:w w:val="105"/>
          <w:sz w:val="24"/>
        </w:rPr>
        <w:t xml:space="preserve"> </w:t>
      </w:r>
      <w:r>
        <w:rPr>
          <w:w w:val="105"/>
          <w:sz w:val="24"/>
        </w:rPr>
        <w:t>Coefficient</w:t>
      </w:r>
    </w:p>
    <w:p w14:paraId="5FD72363" w14:textId="77777777" w:rsidR="00430DE3" w:rsidRDefault="00430DE3">
      <w:pPr>
        <w:rPr>
          <w:sz w:val="24"/>
        </w:rPr>
        <w:sectPr w:rsidR="00430DE3">
          <w:pgSz w:w="12240" w:h="15840"/>
          <w:pgMar w:top="1420" w:right="1680" w:bottom="1380" w:left="1700" w:header="0" w:footer="1182" w:gutter="0"/>
          <w:cols w:space="720"/>
        </w:sectPr>
      </w:pPr>
    </w:p>
    <w:p w14:paraId="5B757257" w14:textId="77777777" w:rsidR="00430DE3" w:rsidRDefault="008F0850">
      <w:pPr>
        <w:pStyle w:val="BodyText"/>
        <w:spacing w:before="35" w:line="412" w:lineRule="auto"/>
        <w:ind w:left="665" w:right="117" w:firstLine="90"/>
        <w:jc w:val="both"/>
      </w:pPr>
      <w:r>
        <w:rPr>
          <w:w w:val="105"/>
        </w:rPr>
        <w:lastRenderedPageBreak/>
        <w:t xml:space="preserve">The Pearson correlation coefficient provides a measure of the linear relation- ship between </w:t>
      </w:r>
      <w:r>
        <w:rPr>
          <w:spacing w:val="-5"/>
          <w:w w:val="105"/>
        </w:rPr>
        <w:t xml:space="preserve">two </w:t>
      </w:r>
      <w:r>
        <w:rPr>
          <w:w w:val="105"/>
        </w:rPr>
        <w:t xml:space="preserve">sets of data. This metric is often used for comparative signal analysis. Like the </w:t>
      </w:r>
      <w:r>
        <w:rPr>
          <w:rFonts w:ascii="Bookman Old Style" w:hAnsi="Bookman Old Style"/>
          <w:i/>
          <w:w w:val="105"/>
        </w:rPr>
        <w:t>χ</w:t>
      </w:r>
      <w:r>
        <w:rPr>
          <w:w w:val="105"/>
          <w:position w:val="9"/>
          <w:sz w:val="16"/>
        </w:rPr>
        <w:t xml:space="preserve">2 </w:t>
      </w:r>
      <w:r>
        <w:rPr>
          <w:w w:val="105"/>
        </w:rPr>
        <w:t xml:space="preserve">statistic, the Pearson correlation coefficient is best suited to normally distributed data. Additionally, the statistic is meant for linear datasets, so a non-linear function correlation </w:t>
      </w:r>
      <w:r>
        <w:rPr>
          <w:spacing w:val="-3"/>
          <w:w w:val="105"/>
        </w:rPr>
        <w:t xml:space="preserve">may </w:t>
      </w:r>
      <w:r>
        <w:rPr>
          <w:spacing w:val="3"/>
          <w:w w:val="105"/>
        </w:rPr>
        <w:t xml:space="preserve">be </w:t>
      </w:r>
      <w:r>
        <w:rPr>
          <w:w w:val="105"/>
        </w:rPr>
        <w:t xml:space="preserve">misrepresented. The for- </w:t>
      </w:r>
      <w:proofErr w:type="spellStart"/>
      <w:r>
        <w:rPr>
          <w:w w:val="105"/>
        </w:rPr>
        <w:t>mula</w:t>
      </w:r>
      <w:proofErr w:type="spellEnd"/>
      <w:r>
        <w:rPr>
          <w:w w:val="105"/>
        </w:rPr>
        <w:t xml:space="preserve"> for the Pearson correlation coefficient is given as a function of </w:t>
      </w:r>
      <w:del w:id="585" w:author="Bucy, Anna M Ctr USAF AETC AFIT/ENP" w:date="2019-01-08T17:06:00Z">
        <w:r w:rsidDel="00DF5284">
          <w:rPr>
            <w:w w:val="105"/>
          </w:rPr>
          <w:delText>“</w:delText>
        </w:r>
      </w:del>
      <w:r w:rsidRPr="00DF5284">
        <w:rPr>
          <w:i/>
          <w:w w:val="105"/>
          <w:rPrChange w:id="586" w:author="Bucy, Anna M Ctr USAF AETC AFIT/ENP" w:date="2019-01-08T17:06:00Z">
            <w:rPr>
              <w:w w:val="105"/>
            </w:rPr>
          </w:rPrChange>
        </w:rPr>
        <w:t>n</w:t>
      </w:r>
      <w:del w:id="587" w:author="Bucy, Anna M Ctr USAF AETC AFIT/ENP" w:date="2019-01-08T17:06:00Z">
        <w:r w:rsidDel="00DF5284">
          <w:rPr>
            <w:w w:val="105"/>
          </w:rPr>
          <w:delText>”</w:delText>
        </w:r>
      </w:del>
      <w:r>
        <w:rPr>
          <w:w w:val="105"/>
        </w:rPr>
        <w:t xml:space="preserve"> data </w:t>
      </w:r>
      <w:r>
        <w:rPr>
          <w:spacing w:val="6"/>
          <w:w w:val="108"/>
        </w:rPr>
        <w:t>p</w:t>
      </w:r>
      <w:r>
        <w:rPr>
          <w:w w:val="101"/>
        </w:rPr>
        <w:t>oi</w:t>
      </w:r>
      <w:r>
        <w:rPr>
          <w:spacing w:val="-7"/>
          <w:w w:val="101"/>
        </w:rPr>
        <w:t>n</w:t>
      </w:r>
      <w:r>
        <w:rPr>
          <w:w w:val="114"/>
        </w:rPr>
        <w:t>ts</w:t>
      </w:r>
      <w:r>
        <w:rPr>
          <w:spacing w:val="18"/>
        </w:rPr>
        <w:t xml:space="preserve"> </w:t>
      </w:r>
      <w:r>
        <w:rPr>
          <w:w w:val="99"/>
        </w:rPr>
        <w:t>for</w:t>
      </w:r>
      <w:r>
        <w:rPr>
          <w:spacing w:val="18"/>
        </w:rPr>
        <w:t xml:space="preserve"> </w:t>
      </w:r>
      <w:r>
        <w:rPr>
          <w:spacing w:val="-7"/>
          <w:w w:val="136"/>
        </w:rPr>
        <w:t>t</w:t>
      </w:r>
      <w:r>
        <w:rPr>
          <w:spacing w:val="-7"/>
          <w:w w:val="97"/>
        </w:rPr>
        <w:t>w</w:t>
      </w:r>
      <w:r>
        <w:rPr>
          <w:w w:val="97"/>
        </w:rPr>
        <w:t>o</w:t>
      </w:r>
      <w:r>
        <w:rPr>
          <w:spacing w:val="18"/>
        </w:rPr>
        <w:t xml:space="preserve"> </w:t>
      </w:r>
      <w:r>
        <w:rPr>
          <w:w w:val="109"/>
        </w:rPr>
        <w:t>dist</w:t>
      </w:r>
      <w:r>
        <w:rPr>
          <w:spacing w:val="-1"/>
          <w:w w:val="109"/>
        </w:rPr>
        <w:t>r</w:t>
      </w:r>
      <w:r>
        <w:rPr>
          <w:w w:val="105"/>
        </w:rPr>
        <w:t>ibutions</w:t>
      </w:r>
      <w:r>
        <w:rPr>
          <w:spacing w:val="18"/>
        </w:rPr>
        <w:t xml:space="preserve"> </w:t>
      </w:r>
      <w:r>
        <w:rPr>
          <w:w w:val="103"/>
        </w:rPr>
        <w:t>de</w:t>
      </w:r>
      <w:r>
        <w:rPr>
          <w:w w:val="88"/>
        </w:rPr>
        <w:t>fi</w:t>
      </w:r>
      <w:r>
        <w:rPr>
          <w:w w:val="104"/>
        </w:rPr>
        <w:t>ned</w:t>
      </w:r>
      <w:r>
        <w:rPr>
          <w:spacing w:val="17"/>
        </w:rPr>
        <w:t xml:space="preserve"> </w:t>
      </w:r>
      <w:r>
        <w:rPr>
          <w:spacing w:val="-7"/>
          <w:w w:val="108"/>
        </w:rPr>
        <w:t>b</w:t>
      </w:r>
      <w:r>
        <w:rPr>
          <w:w w:val="102"/>
        </w:rPr>
        <w:t>y</w:t>
      </w:r>
      <w:r>
        <w:rPr>
          <w:spacing w:val="18"/>
        </w:rPr>
        <w:t xml:space="preserve"> </w:t>
      </w:r>
      <w:r>
        <w:rPr>
          <w:spacing w:val="6"/>
          <w:w w:val="108"/>
        </w:rPr>
        <w:t>p</w:t>
      </w:r>
      <w:r>
        <w:rPr>
          <w:w w:val="101"/>
        </w:rPr>
        <w:t>oi</w:t>
      </w:r>
      <w:r>
        <w:rPr>
          <w:spacing w:val="-7"/>
          <w:w w:val="101"/>
        </w:rPr>
        <w:t>n</w:t>
      </w:r>
      <w:r>
        <w:rPr>
          <w:w w:val="114"/>
        </w:rPr>
        <w:t>ts</w:t>
      </w:r>
      <w:r>
        <w:rPr>
          <w:spacing w:val="18"/>
        </w:rPr>
        <w:t xml:space="preserve"> </w:t>
      </w:r>
      <w:r>
        <w:rPr>
          <w:rFonts w:ascii="Bookman Old Style" w:hAnsi="Bookman Old Style"/>
          <w:i/>
          <w:w w:val="102"/>
        </w:rPr>
        <w:t>x</w:t>
      </w:r>
      <w:proofErr w:type="spellStart"/>
      <w:r>
        <w:rPr>
          <w:rFonts w:ascii="Arial" w:hAnsi="Arial"/>
          <w:i/>
          <w:w w:val="161"/>
          <w:position w:val="-3"/>
          <w:sz w:val="16"/>
        </w:rPr>
        <w:t>i</w:t>
      </w:r>
      <w:proofErr w:type="spellEnd"/>
      <w:r w:rsidR="00DB52C2">
        <w:rPr>
          <w:rFonts w:ascii="Arial" w:hAnsi="Arial"/>
          <w:i/>
          <w:position w:val="-3"/>
          <w:sz w:val="16"/>
        </w:rPr>
        <w:t xml:space="preserve"> </w:t>
      </w:r>
      <w:r>
        <w:rPr>
          <w:w w:val="108"/>
        </w:rPr>
        <w:t>and</w:t>
      </w:r>
      <w:r>
        <w:rPr>
          <w:spacing w:val="18"/>
        </w:rPr>
        <w:t xml:space="preserve"> </w:t>
      </w:r>
      <w:r>
        <w:rPr>
          <w:rFonts w:ascii="Bookman Old Style" w:hAnsi="Bookman Old Style"/>
          <w:i/>
          <w:w w:val="79"/>
        </w:rPr>
        <w:t>y</w:t>
      </w:r>
      <w:proofErr w:type="spellStart"/>
      <w:r>
        <w:rPr>
          <w:rFonts w:ascii="Arial" w:hAnsi="Arial"/>
          <w:i/>
          <w:w w:val="161"/>
          <w:position w:val="-3"/>
          <w:sz w:val="16"/>
        </w:rPr>
        <w:t>i</w:t>
      </w:r>
      <w:proofErr w:type="spellEnd"/>
      <w:r w:rsidR="00DB52C2">
        <w:rPr>
          <w:rFonts w:ascii="Arial" w:hAnsi="Arial"/>
          <w:i/>
          <w:position w:val="-3"/>
          <w:sz w:val="16"/>
        </w:rPr>
        <w:t xml:space="preserve"> </w:t>
      </w:r>
      <w:r>
        <w:rPr>
          <w:w w:val="104"/>
        </w:rPr>
        <w:t>as</w:t>
      </w:r>
    </w:p>
    <w:p w14:paraId="43B06A97" w14:textId="77777777" w:rsidR="00430DE3" w:rsidRDefault="00430DE3">
      <w:pPr>
        <w:pStyle w:val="BodyText"/>
        <w:spacing w:before="7"/>
        <w:rPr>
          <w:sz w:val="12"/>
        </w:rPr>
      </w:pPr>
    </w:p>
    <w:p w14:paraId="61F60DC7" w14:textId="77777777" w:rsidR="00430DE3" w:rsidRDefault="00430DE3">
      <w:pPr>
        <w:rPr>
          <w:sz w:val="12"/>
        </w:rPr>
        <w:sectPr w:rsidR="00430DE3">
          <w:pgSz w:w="12240" w:h="15840"/>
          <w:pgMar w:top="1420" w:right="1680" w:bottom="1380" w:left="1720" w:header="0" w:footer="1182" w:gutter="0"/>
          <w:cols w:space="720"/>
        </w:sectPr>
      </w:pPr>
    </w:p>
    <w:p w14:paraId="377B6CDA" w14:textId="77777777" w:rsidR="00430DE3" w:rsidRDefault="008F0850">
      <w:pPr>
        <w:spacing w:before="391"/>
        <w:jc w:val="right"/>
        <w:rPr>
          <w:rFonts w:ascii="Bookman Old Style"/>
          <w:i/>
          <w:sz w:val="24"/>
        </w:rPr>
      </w:pPr>
      <w:r>
        <w:rPr>
          <w:rFonts w:ascii="Bookman Old Style"/>
          <w:i/>
          <w:w w:val="109"/>
          <w:sz w:val="24"/>
        </w:rPr>
        <w:t>r</w:t>
      </w:r>
      <w:r>
        <w:rPr>
          <w:rFonts w:ascii="Bookman Old Style"/>
          <w:i/>
          <w:spacing w:val="1"/>
          <w:sz w:val="24"/>
        </w:rPr>
        <w:t xml:space="preserve"> </w:t>
      </w:r>
      <w:r>
        <w:rPr>
          <w:w w:val="134"/>
          <w:sz w:val="24"/>
        </w:rPr>
        <w:t>=</w:t>
      </w:r>
      <w:r w:rsidR="00DB52C2">
        <w:rPr>
          <w:sz w:val="24"/>
        </w:rPr>
        <w:t xml:space="preserve"> </w:t>
      </w:r>
      <w:r>
        <w:rPr>
          <w:rFonts w:ascii="Arial"/>
          <w:w w:val="358"/>
          <w:position w:val="1"/>
          <w:sz w:val="24"/>
        </w:rPr>
        <w:t>/</w:t>
      </w:r>
      <w:r>
        <w:rPr>
          <w:rFonts w:ascii="Bookman Old Style"/>
          <w:i/>
          <w:w w:val="93"/>
          <w:position w:val="-19"/>
          <w:sz w:val="24"/>
        </w:rPr>
        <w:t>n</w:t>
      </w:r>
    </w:p>
    <w:p w14:paraId="150BADB5" w14:textId="77777777" w:rsidR="00430DE3" w:rsidRDefault="008F0850">
      <w:pPr>
        <w:pStyle w:val="BodyText"/>
        <w:spacing w:before="3"/>
        <w:rPr>
          <w:rFonts w:ascii="Bookman Old Style"/>
          <w:i/>
          <w:sz w:val="20"/>
        </w:rPr>
      </w:pPr>
      <w:r>
        <w:br w:type="column"/>
      </w:r>
    </w:p>
    <w:p w14:paraId="7C13A94E" w14:textId="77777777" w:rsidR="00430DE3" w:rsidRDefault="008F0850">
      <w:pPr>
        <w:tabs>
          <w:tab w:val="left" w:pos="712"/>
          <w:tab w:val="left" w:pos="1387"/>
          <w:tab w:val="left" w:pos="1770"/>
          <w:tab w:val="left" w:pos="2303"/>
        </w:tabs>
        <w:spacing w:line="217" w:lineRule="exact"/>
        <w:ind w:left="240"/>
        <w:jc w:val="center"/>
        <w:rPr>
          <w:sz w:val="24"/>
        </w:rPr>
      </w:pPr>
      <w:r>
        <w:rPr>
          <w:rFonts w:ascii="Bookman Old Style"/>
          <w:i/>
          <w:sz w:val="24"/>
        </w:rPr>
        <w:t>n</w:t>
      </w:r>
      <w:r>
        <w:rPr>
          <w:rFonts w:ascii="Bookman Old Style"/>
          <w:i/>
          <w:sz w:val="24"/>
        </w:rPr>
        <w:tab/>
        <w:t>x</w:t>
      </w:r>
      <w:r>
        <w:rPr>
          <w:rFonts w:ascii="Bookman Old Style"/>
          <w:i/>
          <w:spacing w:val="-14"/>
          <w:sz w:val="24"/>
        </w:rPr>
        <w:t xml:space="preserve"> </w:t>
      </w:r>
      <w:r>
        <w:rPr>
          <w:rFonts w:ascii="Bookman Old Style"/>
          <w:i/>
          <w:sz w:val="24"/>
        </w:rPr>
        <w:t>y</w:t>
      </w:r>
      <w:r>
        <w:rPr>
          <w:rFonts w:ascii="Bookman Old Style"/>
          <w:i/>
          <w:sz w:val="24"/>
        </w:rPr>
        <w:tab/>
      </w:r>
      <w:r>
        <w:rPr>
          <w:sz w:val="24"/>
        </w:rPr>
        <w:t>(</w:t>
      </w:r>
      <w:r>
        <w:rPr>
          <w:sz w:val="24"/>
        </w:rPr>
        <w:tab/>
      </w:r>
      <w:r>
        <w:rPr>
          <w:rFonts w:ascii="Bookman Old Style"/>
          <w:i/>
          <w:sz w:val="24"/>
        </w:rPr>
        <w:t>x</w:t>
      </w:r>
      <w:r>
        <w:rPr>
          <w:rFonts w:ascii="Bookman Old Style"/>
          <w:i/>
          <w:sz w:val="24"/>
        </w:rPr>
        <w:tab/>
      </w:r>
      <w:proofErr w:type="gramStart"/>
      <w:r>
        <w:rPr>
          <w:rFonts w:ascii="Bookman Old Style"/>
          <w:i/>
          <w:sz w:val="24"/>
        </w:rPr>
        <w:t>y</w:t>
      </w:r>
      <w:r>
        <w:rPr>
          <w:rFonts w:ascii="Bookman Old Style"/>
          <w:i/>
          <w:spacing w:val="-25"/>
          <w:sz w:val="24"/>
        </w:rPr>
        <w:t xml:space="preserve"> </w:t>
      </w:r>
      <w:r>
        <w:rPr>
          <w:sz w:val="24"/>
        </w:rPr>
        <w:t>)</w:t>
      </w:r>
      <w:proofErr w:type="gramEnd"/>
    </w:p>
    <w:p w14:paraId="19530A27" w14:textId="77777777" w:rsidR="00430DE3" w:rsidRDefault="00DD3DCA">
      <w:pPr>
        <w:spacing w:line="476" w:lineRule="exact"/>
        <w:ind w:left="292"/>
        <w:jc w:val="center"/>
        <w:rPr>
          <w:sz w:val="24"/>
        </w:rPr>
      </w:pPr>
      <w:r>
        <w:rPr>
          <w:noProof/>
        </w:rPr>
        <mc:AlternateContent>
          <mc:Choice Requires="wpg">
            <w:drawing>
              <wp:anchor distT="0" distB="0" distL="114300" distR="114300" simplePos="0" relativeHeight="251698688" behindDoc="1" locked="0" layoutInCell="1" allowOverlap="1" wp14:anchorId="41168562" wp14:editId="1807C59D">
                <wp:simplePos x="0" y="0"/>
                <wp:positionH relativeFrom="page">
                  <wp:posOffset>2922905</wp:posOffset>
                </wp:positionH>
                <wp:positionV relativeFrom="paragraph">
                  <wp:posOffset>67310</wp:posOffset>
                </wp:positionV>
                <wp:extent cx="2528570" cy="36830"/>
                <wp:effectExtent l="8255" t="8255" r="6350" b="2540"/>
                <wp:wrapNone/>
                <wp:docPr id="3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8570" cy="36830"/>
                          <a:chOff x="4603" y="106"/>
                          <a:chExt cx="3982" cy="58"/>
                        </a:xfrm>
                      </wpg:grpSpPr>
                      <wps:wsp>
                        <wps:cNvPr id="32" name="Line 12"/>
                        <wps:cNvCnPr>
                          <a:cxnSpLocks noChangeShapeType="1"/>
                        </wps:cNvCnPr>
                        <wps:spPr bwMode="auto">
                          <a:xfrm>
                            <a:off x="4608" y="111"/>
                            <a:ext cx="3972"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4" name="Line 11"/>
                        <wps:cNvCnPr>
                          <a:cxnSpLocks noChangeShapeType="1"/>
                        </wps:cNvCnPr>
                        <wps:spPr bwMode="auto">
                          <a:xfrm>
                            <a:off x="4847" y="159"/>
                            <a:ext cx="1761"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6" name="Line 10"/>
                        <wps:cNvCnPr>
                          <a:cxnSpLocks noChangeShapeType="1"/>
                        </wps:cNvCnPr>
                        <wps:spPr bwMode="auto">
                          <a:xfrm>
                            <a:off x="6847" y="159"/>
                            <a:ext cx="1733" cy="0"/>
                          </a:xfrm>
                          <a:prstGeom prst="line">
                            <a:avLst/>
                          </a:prstGeom>
                          <a:noFill/>
                          <a:ln w="6071">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789FD80" id="Group 9" o:spid="_x0000_s1026" style="position:absolute;margin-left:230.15pt;margin-top:5.3pt;width:199.1pt;height:2.9pt;z-index:-251617792;mso-position-horizontal-relative:page" coordorigin="4603,106" coordsize="398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">
                <v:line id="Line 12" o:spid="_x0000_s1027" style="position:absolute;visibility:visible;mso-wrap-style:square" from="4608,111" to="8580,1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7mJrMUAAADbAAAADwAAAGRycy9kb3ducmV2LnhtbESP0WrCQBRE3wX/YblC33RjCqWmrkFL&#10;Sm0fFNN+wCV7mwSzd0N2m0S/vlsQfBxm5gyzTkfTiJ46V1tWsFxEIIgLq2suFXx/vc2fQTiPrLGx&#10;TAou5CDdTCdrTLQd+ER97ksRIOwSVFB53yZSuqIig25hW+Lg/djOoA+yK6XucAhw08g4ip6kwZrD&#10;QoUtvVZUnPNfo2CP+fXymcX9tVgddkf6yN7NKlPqYTZuX0B4Gv09fGvvtYLHGP6/hB8gN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7mJrMUAAADbAAAADwAAAAAAAAAA&#10;AAAAAAChAgAAZHJzL2Rvd25yZXYueG1sUEsFBgAAAAAEAAQA+QAAAJMDAAAAAA==&#10;" strokeweight=".16864mm"/>
                <v:line id="Line 11" o:spid="_x0000_s1028" style="position:absolute;visibility:visible;mso-wrap-style:square" from="4847,159" to="6608,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y0Q8UAAADbAAAADwAAAGRycy9kb3ducmV2LnhtbESP0WrCQBRE34X+w3ILvummWorGbKQt&#10;KbU+KEY/4JK9TUKzd0N2G6Nf3y0IPg4zc4ZJ1oNpRE+dqy0reJpGIIgLq2suFZyOH5MFCOeRNTaW&#10;ScGFHKzTh1GCsbZnPlCf+1IECLsYFVTet7GUrqjIoJvaljh437Yz6IPsSqk7PAe4aeQsil6kwZrD&#10;QoUtvVdU/OS/RsEG8+tlm836a7Hcve3pK/s0y0yp8ePwugLhafD38K290Qrmz/D/JfwAmf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xy0Q8UAAADbAAAADwAAAAAAAAAA&#10;AAAAAAChAgAAZHJzL2Rvd25yZXYueG1sUEsFBgAAAAAEAAQA+QAAAJMDAAAAAA==&#10;" strokeweight=".16864mm"/>
                <v:line id="Line 10" o:spid="_x0000_s1029" style="position:absolute;visibility:visible;mso-wrap-style:square" from="6847,159" to="8580,1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IKPr8QAAADbAAAADwAAAGRycy9kb3ducmV2LnhtbESP0WrCQBRE3wv+w3IF3+pGBanRVVRS&#10;tH1QjH7AJXtNgtm7IbuN0a93C4U+DjNzhlmsOlOJlhpXWlYwGkYgiDOrS84VXM6f7x8gnEfWWFkm&#10;BQ9ysFr23hYYa3vnE7Wpz0WAsItRQeF9HUvpsoIMuqGtiYN3tY1BH2STS93gPcBNJcdRNJUGSw4L&#10;Bda0LSi7pT9GwR7T5+M7GbfPbHbYHOkr2ZlZotSg363nIDx1/j/8195rBZMp/H4JP0Au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go+vxAAAANsAAAAPAAAAAAAAAAAA&#10;AAAAAKECAABkcnMvZG93bnJldi54bWxQSwUGAAAAAAQABAD5AAAAkgMAAAAA&#10;" strokeweight=".16864mm"/>
                <w10:wrap anchorx="page"/>
              </v:group>
            </w:pict>
          </mc:Fallback>
        </mc:AlternateContent>
      </w:r>
      <w:r>
        <w:rPr>
          <w:noProof/>
        </w:rPr>
        <mc:AlternateContent>
          <mc:Choice Requires="wps">
            <w:drawing>
              <wp:anchor distT="0" distB="0" distL="114300" distR="114300" simplePos="0" relativeHeight="251699712" behindDoc="1" locked="0" layoutInCell="1" allowOverlap="1" wp14:anchorId="7D34D6AC" wp14:editId="6F1C7EFD">
                <wp:simplePos x="0" y="0"/>
                <wp:positionH relativeFrom="page">
                  <wp:posOffset>3559175</wp:posOffset>
                </wp:positionH>
                <wp:positionV relativeFrom="paragraph">
                  <wp:posOffset>-225425</wp:posOffset>
                </wp:positionV>
                <wp:extent cx="1304925" cy="567055"/>
                <wp:effectExtent l="0" t="1270" r="3175" b="3175"/>
                <wp:wrapNone/>
                <wp:docPr id="2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4925" cy="567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9AED04" w14:textId="77777777" w:rsidR="002363D0" w:rsidRDefault="002363D0">
                            <w:pPr>
                              <w:spacing w:before="96"/>
                              <w:rPr>
                                <w:rFonts w:ascii="Arial" w:hAnsi="Arial"/>
                                <w:i/>
                                <w:sz w:val="16"/>
                              </w:rPr>
                            </w:pPr>
                            <w:r>
                              <w:rPr>
                                <w:rFonts w:ascii="Arial" w:hAnsi="Arial"/>
                                <w:w w:val="378"/>
                                <w:position w:val="22"/>
                                <w:sz w:val="24"/>
                              </w:rPr>
                              <w:t xml:space="preserve"> </w:t>
                            </w:r>
                            <w:r>
                              <w:rPr>
                                <w:rFonts w:ascii="Arial" w:hAnsi="Arial"/>
                                <w:position w:val="22"/>
                                <w:sz w:val="24"/>
                              </w:rPr>
                              <w:t xml:space="preserve"> </w:t>
                            </w:r>
                            <w:proofErr w:type="spellStart"/>
                            <w:r>
                              <w:rPr>
                                <w:rFonts w:ascii="Arial" w:hAnsi="Arial"/>
                                <w:i/>
                                <w:w w:val="150"/>
                                <w:sz w:val="16"/>
                              </w:rPr>
                              <w:t>i</w:t>
                            </w:r>
                            <w:proofErr w:type="spellEnd"/>
                            <w:r>
                              <w:rPr>
                                <w:rFonts w:ascii="Arial" w:hAnsi="Arial"/>
                                <w:i/>
                                <w:w w:val="150"/>
                                <w:sz w:val="16"/>
                              </w:rPr>
                              <w:t xml:space="preserve"> </w:t>
                            </w:r>
                            <w:proofErr w:type="spellStart"/>
                            <w:r>
                              <w:rPr>
                                <w:rFonts w:ascii="Arial" w:hAnsi="Arial"/>
                                <w:i/>
                                <w:w w:val="150"/>
                                <w:sz w:val="16"/>
                              </w:rPr>
                              <w:t>i</w:t>
                            </w:r>
                            <w:proofErr w:type="spellEnd"/>
                            <w:r>
                              <w:rPr>
                                <w:rFonts w:ascii="Arial" w:hAnsi="Arial"/>
                                <w:i/>
                                <w:w w:val="150"/>
                                <w:sz w:val="16"/>
                              </w:rPr>
                              <w:t xml:space="preserve"> </w:t>
                            </w:r>
                            <w:r>
                              <w:rPr>
                                <w:rFonts w:ascii="Lucida Sans Unicode" w:hAnsi="Lucida Sans Unicode"/>
                                <w:w w:val="115"/>
                                <w:position w:val="4"/>
                                <w:sz w:val="24"/>
                              </w:rPr>
                              <w:t xml:space="preserve">−   </w:t>
                            </w:r>
                            <w:proofErr w:type="spellStart"/>
                            <w:r>
                              <w:rPr>
                                <w:rFonts w:ascii="Arial" w:hAnsi="Arial"/>
                                <w:i/>
                                <w:w w:val="150"/>
                                <w:sz w:val="16"/>
                              </w:rPr>
                              <w:t>i</w:t>
                            </w:r>
                            <w:proofErr w:type="spellEnd"/>
                            <w:r>
                              <w:rPr>
                                <w:rFonts w:ascii="Arial" w:hAnsi="Arial"/>
                                <w:i/>
                                <w:w w:val="150"/>
                                <w:sz w:val="16"/>
                              </w:rPr>
                              <w:t xml:space="preserve">   </w:t>
                            </w:r>
                            <w:r>
                              <w:rPr>
                                <w:rFonts w:ascii="Arial" w:hAnsi="Arial"/>
                                <w:i/>
                                <w:spacing w:val="2"/>
                                <w:w w:val="150"/>
                                <w:sz w:val="16"/>
                              </w:rPr>
                              <w:t xml:space="preserve"> </w:t>
                            </w:r>
                            <w:proofErr w:type="spellStart"/>
                            <w:r>
                              <w:rPr>
                                <w:rFonts w:ascii="Arial" w:hAnsi="Arial"/>
                                <w:i/>
                                <w:w w:val="150"/>
                                <w:sz w:val="16"/>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4D6AC" id="Text Box 8" o:spid="_x0000_s1082" type="#_x0000_t202" style="position:absolute;left:0;text-align:left;margin-left:280.25pt;margin-top:-17.75pt;width:102.75pt;height:44.65pt;z-index:-25161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LasQIAALI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" filled="f" stroked="f">
                <v:textbox inset="0,0,0,0">
                  <w:txbxContent>
                    <w:p w14:paraId="6F9AED04" w14:textId="77777777" w:rsidR="002363D0" w:rsidRDefault="002363D0">
                      <w:pPr>
                        <w:spacing w:before="96"/>
                        <w:rPr>
                          <w:rFonts w:ascii="Arial" w:hAnsi="Arial"/>
                          <w:i/>
                          <w:sz w:val="16"/>
                        </w:rPr>
                      </w:pPr>
                      <w:r>
                        <w:rPr>
                          <w:rFonts w:ascii="Arial" w:hAnsi="Arial"/>
                          <w:w w:val="378"/>
                          <w:position w:val="22"/>
                          <w:sz w:val="24"/>
                        </w:rPr>
                        <w:t xml:space="preserve"> </w:t>
                      </w:r>
                      <w:r>
                        <w:rPr>
                          <w:rFonts w:ascii="Arial" w:hAnsi="Arial"/>
                          <w:position w:val="22"/>
                          <w:sz w:val="24"/>
                        </w:rPr>
                        <w:t xml:space="preserve"> </w:t>
                      </w:r>
                      <w:proofErr w:type="spellStart"/>
                      <w:r>
                        <w:rPr>
                          <w:rFonts w:ascii="Arial" w:hAnsi="Arial"/>
                          <w:i/>
                          <w:w w:val="150"/>
                          <w:sz w:val="16"/>
                        </w:rPr>
                        <w:t>i</w:t>
                      </w:r>
                      <w:proofErr w:type="spellEnd"/>
                      <w:r>
                        <w:rPr>
                          <w:rFonts w:ascii="Arial" w:hAnsi="Arial"/>
                          <w:i/>
                          <w:w w:val="150"/>
                          <w:sz w:val="16"/>
                        </w:rPr>
                        <w:t xml:space="preserve"> </w:t>
                      </w:r>
                      <w:proofErr w:type="spellStart"/>
                      <w:r>
                        <w:rPr>
                          <w:rFonts w:ascii="Arial" w:hAnsi="Arial"/>
                          <w:i/>
                          <w:w w:val="150"/>
                          <w:sz w:val="16"/>
                        </w:rPr>
                        <w:t>i</w:t>
                      </w:r>
                      <w:proofErr w:type="spellEnd"/>
                      <w:r>
                        <w:rPr>
                          <w:rFonts w:ascii="Arial" w:hAnsi="Arial"/>
                          <w:i/>
                          <w:w w:val="150"/>
                          <w:sz w:val="16"/>
                        </w:rPr>
                        <w:t xml:space="preserve"> </w:t>
                      </w:r>
                      <w:r>
                        <w:rPr>
                          <w:rFonts w:ascii="Lucida Sans Unicode" w:hAnsi="Lucida Sans Unicode"/>
                          <w:w w:val="115"/>
                          <w:position w:val="4"/>
                          <w:sz w:val="24"/>
                        </w:rPr>
                        <w:t xml:space="preserve">−   </w:t>
                      </w:r>
                      <w:proofErr w:type="spellStart"/>
                      <w:r>
                        <w:rPr>
                          <w:rFonts w:ascii="Arial" w:hAnsi="Arial"/>
                          <w:i/>
                          <w:w w:val="150"/>
                          <w:sz w:val="16"/>
                        </w:rPr>
                        <w:t>i</w:t>
                      </w:r>
                      <w:proofErr w:type="spellEnd"/>
                      <w:r>
                        <w:rPr>
                          <w:rFonts w:ascii="Arial" w:hAnsi="Arial"/>
                          <w:i/>
                          <w:w w:val="150"/>
                          <w:sz w:val="16"/>
                        </w:rPr>
                        <w:t xml:space="preserve">   </w:t>
                      </w:r>
                      <w:r>
                        <w:rPr>
                          <w:rFonts w:ascii="Arial" w:hAnsi="Arial"/>
                          <w:i/>
                          <w:spacing w:val="2"/>
                          <w:w w:val="150"/>
                          <w:sz w:val="16"/>
                        </w:rPr>
                        <w:t xml:space="preserve"> </w:t>
                      </w:r>
                      <w:proofErr w:type="spellStart"/>
                      <w:r>
                        <w:rPr>
                          <w:rFonts w:ascii="Arial" w:hAnsi="Arial"/>
                          <w:i/>
                          <w:w w:val="150"/>
                          <w:sz w:val="16"/>
                        </w:rPr>
                        <w:t>i</w:t>
                      </w:r>
                      <w:proofErr w:type="spellEnd"/>
                    </w:p>
                  </w:txbxContent>
                </v:textbox>
                <w10:wrap anchorx="page"/>
              </v:shape>
            </w:pict>
          </mc:Fallback>
        </mc:AlternateContent>
      </w:r>
      <w:r>
        <w:rPr>
          <w:noProof/>
        </w:rPr>
        <mc:AlternateContent>
          <mc:Choice Requires="wps">
            <w:drawing>
              <wp:anchor distT="0" distB="0" distL="114300" distR="114300" simplePos="0" relativeHeight="251700736" behindDoc="1" locked="0" layoutInCell="1" allowOverlap="1" wp14:anchorId="3340AF84" wp14:editId="539A1B51">
                <wp:simplePos x="0" y="0"/>
                <wp:positionH relativeFrom="page">
                  <wp:posOffset>3462020</wp:posOffset>
                </wp:positionH>
                <wp:positionV relativeFrom="paragraph">
                  <wp:posOffset>198120</wp:posOffset>
                </wp:positionV>
                <wp:extent cx="36830" cy="101600"/>
                <wp:effectExtent l="4445" t="0" r="0" b="0"/>
                <wp:wrapNone/>
                <wp:docPr id="2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A35B6" w14:textId="77777777" w:rsidR="002363D0" w:rsidRDefault="002363D0">
                            <w:pPr>
                              <w:spacing w:line="153" w:lineRule="exact"/>
                              <w:rPr>
                                <w:rFonts w:ascii="Arial"/>
                                <w:i/>
                                <w:sz w:val="16"/>
                              </w:rPr>
                            </w:pPr>
                            <w:proofErr w:type="spellStart"/>
                            <w:r>
                              <w:rPr>
                                <w:rFonts w:ascii="Arial"/>
                                <w:i/>
                                <w:w w:val="161"/>
                                <w:sz w:val="16"/>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40AF84" id="Text Box 7" o:spid="_x0000_s1083" type="#_x0000_t202" style="position:absolute;left:0;text-align:left;margin-left:272.6pt;margin-top:15.6pt;width:2.9pt;height:8pt;z-index:-251615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" filled="f" stroked="f">
                <v:textbox inset="0,0,0,0">
                  <w:txbxContent>
                    <w:p w14:paraId="474A35B6" w14:textId="77777777" w:rsidR="002363D0" w:rsidRDefault="002363D0">
                      <w:pPr>
                        <w:spacing w:line="153" w:lineRule="exact"/>
                        <w:rPr>
                          <w:rFonts w:ascii="Arial"/>
                          <w:i/>
                          <w:sz w:val="16"/>
                        </w:rPr>
                      </w:pPr>
                      <w:proofErr w:type="spellStart"/>
                      <w:r>
                        <w:rPr>
                          <w:rFonts w:ascii="Arial"/>
                          <w:i/>
                          <w:w w:val="161"/>
                          <w:sz w:val="16"/>
                        </w:rPr>
                        <w:t>i</w:t>
                      </w:r>
                      <w:proofErr w:type="spellEnd"/>
                    </w:p>
                  </w:txbxContent>
                </v:textbox>
                <w10:wrap anchorx="page"/>
              </v:shape>
            </w:pict>
          </mc:Fallback>
        </mc:AlternateContent>
      </w:r>
      <w:r>
        <w:rPr>
          <w:noProof/>
        </w:rPr>
        <mc:AlternateContent>
          <mc:Choice Requires="wps">
            <w:drawing>
              <wp:anchor distT="0" distB="0" distL="114300" distR="114300" simplePos="0" relativeHeight="251701760" behindDoc="1" locked="0" layoutInCell="1" allowOverlap="1" wp14:anchorId="5A16CD63" wp14:editId="37D23C70">
                <wp:simplePos x="0" y="0"/>
                <wp:positionH relativeFrom="page">
                  <wp:posOffset>4719955</wp:posOffset>
                </wp:positionH>
                <wp:positionV relativeFrom="paragraph">
                  <wp:posOffset>198120</wp:posOffset>
                </wp:positionV>
                <wp:extent cx="36830" cy="101600"/>
                <wp:effectExtent l="0" t="0" r="0" b="0"/>
                <wp:wrapNone/>
                <wp:docPr id="2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3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420E7F" w14:textId="77777777" w:rsidR="002363D0" w:rsidRDefault="002363D0">
                            <w:pPr>
                              <w:spacing w:line="153" w:lineRule="exact"/>
                              <w:rPr>
                                <w:rFonts w:ascii="Arial"/>
                                <w:i/>
                                <w:sz w:val="16"/>
                              </w:rPr>
                            </w:pPr>
                            <w:proofErr w:type="spellStart"/>
                            <w:r>
                              <w:rPr>
                                <w:rFonts w:ascii="Arial"/>
                                <w:i/>
                                <w:w w:val="161"/>
                                <w:sz w:val="16"/>
                              </w:rPr>
                              <w:t>i</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6CD63" id="Text Box 6" o:spid="_x0000_s1084" type="#_x0000_t202" style="position:absolute;left:0;text-align:left;margin-left:371.65pt;margin-top:15.6pt;width:2.9pt;height:8pt;z-index:-25161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" filled="f" stroked="f">
                <v:textbox inset="0,0,0,0">
                  <w:txbxContent>
                    <w:p w14:paraId="3A420E7F" w14:textId="77777777" w:rsidR="002363D0" w:rsidRDefault="002363D0">
                      <w:pPr>
                        <w:spacing w:line="153" w:lineRule="exact"/>
                        <w:rPr>
                          <w:rFonts w:ascii="Arial"/>
                          <w:i/>
                          <w:sz w:val="16"/>
                        </w:rPr>
                      </w:pPr>
                      <w:proofErr w:type="spellStart"/>
                      <w:r>
                        <w:rPr>
                          <w:rFonts w:ascii="Arial"/>
                          <w:i/>
                          <w:w w:val="161"/>
                          <w:sz w:val="16"/>
                        </w:rPr>
                        <w:t>i</w:t>
                      </w:r>
                      <w:proofErr w:type="spellEnd"/>
                    </w:p>
                  </w:txbxContent>
                </v:textbox>
                <w10:wrap anchorx="page"/>
              </v:shape>
            </w:pict>
          </mc:Fallback>
        </mc:AlternateContent>
      </w:r>
      <w:r w:rsidR="008F0850">
        <w:rPr>
          <w:rFonts w:ascii="Bookman Old Style" w:hAnsi="Bookman Old Style"/>
          <w:i/>
          <w:w w:val="102"/>
          <w:sz w:val="24"/>
        </w:rPr>
        <w:t>x</w:t>
      </w:r>
      <w:r w:rsidR="008F0850">
        <w:rPr>
          <w:w w:val="105"/>
          <w:position w:val="8"/>
          <w:sz w:val="16"/>
        </w:rPr>
        <w:t>2</w:t>
      </w:r>
      <w:r w:rsidR="00DB52C2">
        <w:rPr>
          <w:position w:val="8"/>
          <w:sz w:val="16"/>
        </w:rPr>
        <w:t xml:space="preserve"> </w:t>
      </w:r>
      <w:r w:rsidR="008F0850">
        <w:rPr>
          <w:rFonts w:ascii="Lucida Sans Unicode" w:hAnsi="Lucida Sans Unicode"/>
          <w:w w:val="97"/>
          <w:sz w:val="24"/>
        </w:rPr>
        <w:t>−</w:t>
      </w:r>
      <w:r w:rsidR="008F0850">
        <w:rPr>
          <w:rFonts w:ascii="Lucida Sans Unicode" w:hAnsi="Lucida Sans Unicode"/>
          <w:spacing w:val="-23"/>
          <w:sz w:val="24"/>
        </w:rPr>
        <w:t xml:space="preserve"> </w:t>
      </w:r>
      <w:proofErr w:type="gramStart"/>
      <w:r w:rsidR="008F0850">
        <w:rPr>
          <w:w w:val="113"/>
          <w:sz w:val="24"/>
        </w:rPr>
        <w:t>(</w:t>
      </w:r>
      <w:r w:rsidR="00DB52C2">
        <w:rPr>
          <w:rFonts w:ascii="Arial" w:hAnsi="Arial"/>
          <w:w w:val="378"/>
          <w:position w:val="18"/>
          <w:sz w:val="24"/>
        </w:rPr>
        <w:t xml:space="preserve"> </w:t>
      </w:r>
      <w:r w:rsidR="008F0850">
        <w:rPr>
          <w:rFonts w:ascii="Bookman Old Style" w:hAnsi="Bookman Old Style"/>
          <w:i/>
          <w:w w:val="102"/>
          <w:sz w:val="24"/>
        </w:rPr>
        <w:t>x</w:t>
      </w:r>
      <w:proofErr w:type="spellStart"/>
      <w:r w:rsidR="008F0850">
        <w:rPr>
          <w:rFonts w:ascii="Arial" w:hAnsi="Arial"/>
          <w:i/>
          <w:spacing w:val="10"/>
          <w:w w:val="161"/>
          <w:position w:val="-3"/>
          <w:sz w:val="16"/>
        </w:rPr>
        <w:t>i</w:t>
      </w:r>
      <w:proofErr w:type="spellEnd"/>
      <w:proofErr w:type="gramEnd"/>
      <w:r w:rsidR="008F0850">
        <w:rPr>
          <w:w w:val="113"/>
          <w:sz w:val="24"/>
        </w:rPr>
        <w:t>)</w:t>
      </w:r>
      <w:r w:rsidR="008F0850">
        <w:rPr>
          <w:spacing w:val="10"/>
          <w:w w:val="105"/>
          <w:position w:val="7"/>
          <w:sz w:val="16"/>
        </w:rPr>
        <w:t>2</w:t>
      </w:r>
      <w:r w:rsidR="008F0850">
        <w:rPr>
          <w:rFonts w:ascii="Arial" w:hAnsi="Arial"/>
          <w:w w:val="358"/>
          <w:position w:val="21"/>
          <w:sz w:val="24"/>
        </w:rPr>
        <w:t>/</w:t>
      </w:r>
      <w:r w:rsidR="008F0850">
        <w:rPr>
          <w:rFonts w:ascii="Bookman Old Style" w:hAnsi="Bookman Old Style"/>
          <w:i/>
          <w:w w:val="93"/>
          <w:sz w:val="24"/>
        </w:rPr>
        <w:t>n</w:t>
      </w:r>
      <w:r w:rsidR="00DB52C2">
        <w:rPr>
          <w:rFonts w:ascii="Bookman Old Style" w:hAnsi="Bookman Old Style"/>
          <w:i/>
          <w:spacing w:val="-32"/>
          <w:sz w:val="24"/>
        </w:rPr>
        <w:t xml:space="preserve"> </w:t>
      </w:r>
      <w:r w:rsidR="008F0850">
        <w:rPr>
          <w:rFonts w:ascii="Arial" w:hAnsi="Arial"/>
          <w:spacing w:val="-27"/>
          <w:position w:val="18"/>
          <w:sz w:val="24"/>
        </w:rPr>
        <w:t xml:space="preserve"> </w:t>
      </w:r>
      <w:r w:rsidR="008F0850">
        <w:rPr>
          <w:rFonts w:ascii="Bookman Old Style" w:hAnsi="Bookman Old Style"/>
          <w:i/>
          <w:spacing w:val="8"/>
          <w:w w:val="79"/>
          <w:sz w:val="24"/>
        </w:rPr>
        <w:t>y</w:t>
      </w:r>
      <w:r w:rsidR="008F0850">
        <w:rPr>
          <w:w w:val="105"/>
          <w:position w:val="8"/>
          <w:sz w:val="16"/>
        </w:rPr>
        <w:t>2</w:t>
      </w:r>
      <w:r w:rsidR="00DB52C2">
        <w:rPr>
          <w:position w:val="8"/>
          <w:sz w:val="16"/>
        </w:rPr>
        <w:t xml:space="preserve"> </w:t>
      </w:r>
      <w:r w:rsidR="008F0850">
        <w:rPr>
          <w:rFonts w:ascii="Lucida Sans Unicode" w:hAnsi="Lucida Sans Unicode"/>
          <w:w w:val="97"/>
          <w:sz w:val="24"/>
        </w:rPr>
        <w:t>−</w:t>
      </w:r>
      <w:r w:rsidR="008F0850">
        <w:rPr>
          <w:rFonts w:ascii="Lucida Sans Unicode" w:hAnsi="Lucida Sans Unicode"/>
          <w:spacing w:val="-23"/>
          <w:sz w:val="24"/>
        </w:rPr>
        <w:t xml:space="preserve"> </w:t>
      </w:r>
      <w:r w:rsidR="008F0850">
        <w:rPr>
          <w:w w:val="113"/>
          <w:sz w:val="24"/>
        </w:rPr>
        <w:t>(</w:t>
      </w:r>
    </w:p>
    <w:p w14:paraId="21B9348A" w14:textId="77777777" w:rsidR="00430DE3" w:rsidRDefault="008F0850">
      <w:pPr>
        <w:pStyle w:val="BodyText"/>
        <w:rPr>
          <w:sz w:val="26"/>
        </w:rPr>
      </w:pPr>
      <w:r>
        <w:br w:type="column"/>
      </w:r>
    </w:p>
    <w:p w14:paraId="592158B7" w14:textId="77777777" w:rsidR="00430DE3" w:rsidRDefault="00430DE3">
      <w:pPr>
        <w:pStyle w:val="BodyText"/>
        <w:spacing w:before="1"/>
        <w:rPr>
          <w:sz w:val="26"/>
        </w:rPr>
      </w:pPr>
    </w:p>
    <w:p w14:paraId="6F55425D" w14:textId="77777777" w:rsidR="00430DE3" w:rsidRDefault="008F0850">
      <w:pPr>
        <w:ind w:left="252"/>
        <w:rPr>
          <w:sz w:val="16"/>
        </w:rPr>
      </w:pPr>
      <w:r>
        <w:rPr>
          <w:rFonts w:ascii="Bookman Old Style"/>
          <w:i/>
          <w:w w:val="79"/>
          <w:sz w:val="24"/>
        </w:rPr>
        <w:t>y</w:t>
      </w:r>
      <w:proofErr w:type="spellStart"/>
      <w:r>
        <w:rPr>
          <w:rFonts w:ascii="Arial"/>
          <w:i/>
          <w:spacing w:val="10"/>
          <w:w w:val="161"/>
          <w:position w:val="-3"/>
          <w:sz w:val="16"/>
        </w:rPr>
        <w:t>i</w:t>
      </w:r>
      <w:proofErr w:type="spellEnd"/>
      <w:r>
        <w:rPr>
          <w:w w:val="113"/>
          <w:sz w:val="24"/>
        </w:rPr>
        <w:t>)</w:t>
      </w:r>
      <w:r>
        <w:rPr>
          <w:w w:val="105"/>
          <w:position w:val="7"/>
          <w:sz w:val="16"/>
        </w:rPr>
        <w:t>2</w:t>
      </w:r>
    </w:p>
    <w:p w14:paraId="34DFDA7A" w14:textId="77777777" w:rsidR="00430DE3" w:rsidRDefault="008F0850">
      <w:pPr>
        <w:pStyle w:val="BodyText"/>
        <w:spacing w:before="9"/>
        <w:rPr>
          <w:sz w:val="34"/>
        </w:rPr>
      </w:pPr>
      <w:r>
        <w:br w:type="column"/>
      </w:r>
    </w:p>
    <w:p w14:paraId="0ACD5B5B" w14:textId="77777777" w:rsidR="00430DE3" w:rsidRDefault="008F0850">
      <w:pPr>
        <w:tabs>
          <w:tab w:val="left" w:pos="1414"/>
        </w:tabs>
        <w:ind w:left="-7"/>
        <w:rPr>
          <w:sz w:val="24"/>
        </w:rPr>
      </w:pPr>
      <w:r>
        <w:rPr>
          <w:rFonts w:ascii="Bookman Old Style"/>
          <w:i/>
          <w:sz w:val="24"/>
        </w:rPr>
        <w:t>.</w:t>
      </w:r>
      <w:r>
        <w:rPr>
          <w:rFonts w:ascii="Bookman Old Style"/>
          <w:i/>
          <w:sz w:val="24"/>
        </w:rPr>
        <w:tab/>
      </w:r>
      <w:r>
        <w:rPr>
          <w:sz w:val="24"/>
        </w:rPr>
        <w:t>(25)</w:t>
      </w:r>
    </w:p>
    <w:p w14:paraId="03366E28" w14:textId="77777777" w:rsidR="00430DE3" w:rsidRDefault="00430DE3">
      <w:pPr>
        <w:rPr>
          <w:sz w:val="24"/>
        </w:rPr>
        <w:sectPr w:rsidR="00430DE3">
          <w:type w:val="continuous"/>
          <w:pgSz w:w="12240" w:h="15840"/>
          <w:pgMar w:top="1500" w:right="1680" w:bottom="280" w:left="1720" w:header="720" w:footer="720" w:gutter="0"/>
          <w:cols w:num="4" w:space="720" w:equalWidth="0">
            <w:col w:w="3267" w:space="40"/>
            <w:col w:w="2894" w:space="40"/>
            <w:col w:w="610" w:space="40"/>
            <w:col w:w="1949"/>
          </w:cols>
        </w:sectPr>
      </w:pPr>
    </w:p>
    <w:p w14:paraId="5A2C9B91" w14:textId="77777777" w:rsidR="00430DE3" w:rsidRDefault="00430DE3">
      <w:pPr>
        <w:pStyle w:val="BodyText"/>
        <w:spacing w:before="9"/>
        <w:rPr>
          <w:sz w:val="17"/>
        </w:rPr>
      </w:pPr>
    </w:p>
    <w:p w14:paraId="7C58FBDE" w14:textId="77777777" w:rsidR="00430DE3" w:rsidRDefault="008F0850">
      <w:pPr>
        <w:pStyle w:val="BodyText"/>
        <w:spacing w:before="55" w:line="415" w:lineRule="auto"/>
        <w:ind w:left="665" w:right="117"/>
        <w:jc w:val="both"/>
      </w:pPr>
      <w:r>
        <w:rPr>
          <w:w w:val="105"/>
        </w:rPr>
        <w:t xml:space="preserve">The null hypothesis of this statistic is that there is no correlation between the </w:t>
      </w:r>
      <w:r>
        <w:rPr>
          <w:spacing w:val="-5"/>
          <w:w w:val="105"/>
        </w:rPr>
        <w:t xml:space="preserve">two </w:t>
      </w:r>
      <w:r>
        <w:rPr>
          <w:w w:val="105"/>
        </w:rPr>
        <w:t>datasets. The p-value indicates the probability of an uncorrelated system producing</w:t>
      </w:r>
      <w:r>
        <w:rPr>
          <w:spacing w:val="-11"/>
          <w:w w:val="105"/>
        </w:rPr>
        <w:t xml:space="preserve"> </w:t>
      </w:r>
      <w:r>
        <w:rPr>
          <w:w w:val="105"/>
        </w:rPr>
        <w:t>a</w:t>
      </w:r>
      <w:r>
        <w:rPr>
          <w:spacing w:val="-11"/>
          <w:w w:val="105"/>
        </w:rPr>
        <w:t xml:space="preserve"> </w:t>
      </w:r>
      <w:r>
        <w:rPr>
          <w:w w:val="105"/>
        </w:rPr>
        <w:t>correlation</w:t>
      </w:r>
      <w:r>
        <w:rPr>
          <w:spacing w:val="-11"/>
          <w:w w:val="105"/>
        </w:rPr>
        <w:t xml:space="preserve"> </w:t>
      </w:r>
      <w:r>
        <w:rPr>
          <w:w w:val="105"/>
        </w:rPr>
        <w:t>coefficient</w:t>
      </w:r>
      <w:r>
        <w:rPr>
          <w:spacing w:val="-11"/>
          <w:w w:val="105"/>
        </w:rPr>
        <w:t xml:space="preserve"> </w:t>
      </w:r>
      <w:r>
        <w:rPr>
          <w:w w:val="105"/>
        </w:rPr>
        <w:t>at</w:t>
      </w:r>
      <w:r>
        <w:rPr>
          <w:spacing w:val="-11"/>
          <w:w w:val="105"/>
        </w:rPr>
        <w:t xml:space="preserve"> </w:t>
      </w:r>
      <w:r>
        <w:rPr>
          <w:w w:val="105"/>
        </w:rPr>
        <w:t>least</w:t>
      </w:r>
      <w:r>
        <w:rPr>
          <w:spacing w:val="-12"/>
          <w:w w:val="105"/>
        </w:rPr>
        <w:t xml:space="preserve"> </w:t>
      </w:r>
      <w:r>
        <w:rPr>
          <w:w w:val="105"/>
        </w:rPr>
        <w:t>as</w:t>
      </w:r>
      <w:r>
        <w:rPr>
          <w:spacing w:val="-11"/>
          <w:w w:val="105"/>
        </w:rPr>
        <w:t xml:space="preserve"> </w:t>
      </w:r>
      <w:r>
        <w:rPr>
          <w:w w:val="105"/>
        </w:rPr>
        <w:t>large</w:t>
      </w:r>
      <w:r>
        <w:rPr>
          <w:spacing w:val="-11"/>
          <w:w w:val="105"/>
        </w:rPr>
        <w:t xml:space="preserve"> </w:t>
      </w:r>
      <w:r>
        <w:rPr>
          <w:w w:val="105"/>
        </w:rPr>
        <w:t>in</w:t>
      </w:r>
      <w:r>
        <w:rPr>
          <w:spacing w:val="-11"/>
          <w:w w:val="105"/>
        </w:rPr>
        <w:t xml:space="preserve"> </w:t>
      </w:r>
      <w:r>
        <w:rPr>
          <w:w w:val="105"/>
        </w:rPr>
        <w:t>magnitude.</w:t>
      </w:r>
      <w:r>
        <w:rPr>
          <w:spacing w:val="23"/>
          <w:w w:val="105"/>
        </w:rPr>
        <w:t xml:space="preserve"> </w:t>
      </w:r>
      <w:r>
        <w:rPr>
          <w:w w:val="105"/>
        </w:rPr>
        <w:t>Small</w:t>
      </w:r>
      <w:r>
        <w:rPr>
          <w:spacing w:val="-11"/>
          <w:w w:val="105"/>
        </w:rPr>
        <w:t xml:space="preserve"> </w:t>
      </w:r>
      <w:r>
        <w:rPr>
          <w:w w:val="105"/>
        </w:rPr>
        <w:t>p-values (</w:t>
      </w:r>
      <w:r>
        <w:rPr>
          <w:rFonts w:ascii="Bookman Old Style"/>
          <w:i/>
          <w:w w:val="105"/>
        </w:rPr>
        <w:t>&lt;</w:t>
      </w:r>
      <w:r>
        <w:rPr>
          <w:w w:val="105"/>
        </w:rPr>
        <w:t>0.05) indicate a statistically significant Pearson correlation</w:t>
      </w:r>
      <w:r w:rsidR="00DB52C2">
        <w:rPr>
          <w:w w:val="105"/>
        </w:rPr>
        <w:t xml:space="preserve"> </w:t>
      </w:r>
      <w:r>
        <w:rPr>
          <w:w w:val="105"/>
        </w:rPr>
        <w:t>coefficient.</w:t>
      </w:r>
    </w:p>
    <w:p w14:paraId="7CC35D98" w14:textId="77777777" w:rsidR="00430DE3" w:rsidRDefault="008F0850">
      <w:pPr>
        <w:pStyle w:val="ListParagraph"/>
        <w:numPr>
          <w:ilvl w:val="2"/>
          <w:numId w:val="8"/>
        </w:numPr>
        <w:tabs>
          <w:tab w:val="left" w:pos="666"/>
        </w:tabs>
        <w:spacing w:before="193"/>
        <w:ind w:left="665" w:hanging="299"/>
        <w:jc w:val="left"/>
        <w:rPr>
          <w:sz w:val="24"/>
        </w:rPr>
      </w:pPr>
      <w:r>
        <w:rPr>
          <w:w w:val="105"/>
          <w:sz w:val="24"/>
        </w:rPr>
        <w:t>Kolmogorov-Smirnov (K-S)</w:t>
      </w:r>
      <w:r>
        <w:rPr>
          <w:spacing w:val="-20"/>
          <w:w w:val="105"/>
          <w:sz w:val="24"/>
        </w:rPr>
        <w:t xml:space="preserve"> </w:t>
      </w:r>
      <w:r>
        <w:rPr>
          <w:w w:val="105"/>
          <w:sz w:val="24"/>
        </w:rPr>
        <w:t>statistic</w:t>
      </w:r>
    </w:p>
    <w:p w14:paraId="6DEA8A6D" w14:textId="77777777" w:rsidR="00430DE3" w:rsidRDefault="00430DE3">
      <w:pPr>
        <w:pStyle w:val="BodyText"/>
        <w:spacing w:before="10"/>
        <w:rPr>
          <w:sz w:val="25"/>
        </w:rPr>
      </w:pPr>
    </w:p>
    <w:p w14:paraId="59CD5B53" w14:textId="60A98F76" w:rsidR="00430DE3" w:rsidRDefault="008F0850">
      <w:pPr>
        <w:pStyle w:val="BodyText"/>
        <w:spacing w:line="415" w:lineRule="auto"/>
        <w:ind w:left="665" w:right="117"/>
        <w:jc w:val="both"/>
      </w:pPr>
      <w:r>
        <w:rPr>
          <w:w w:val="105"/>
        </w:rPr>
        <w:t xml:space="preserve">K-S two-sample statistic compares the cumulative distribution functions (CDF) between </w:t>
      </w:r>
      <w:r>
        <w:rPr>
          <w:spacing w:val="-5"/>
          <w:w w:val="105"/>
        </w:rPr>
        <w:t xml:space="preserve">two </w:t>
      </w:r>
      <w:r>
        <w:rPr>
          <w:w w:val="105"/>
        </w:rPr>
        <w:t xml:space="preserve">sets of data. The K-S statistic provides information on the relative magnitude of the distributions, so it is useful in combination with the Pearson correlation coefficient to quantify the similarity between </w:t>
      </w:r>
      <w:r>
        <w:rPr>
          <w:spacing w:val="-5"/>
          <w:w w:val="105"/>
        </w:rPr>
        <w:t xml:space="preserve">two </w:t>
      </w:r>
      <w:r>
        <w:rPr>
          <w:w w:val="105"/>
        </w:rPr>
        <w:t xml:space="preserve">distributions. The K-S statistic is given as a function of the supremum (maximum) between the expected and observed CDF as shown in Equation </w:t>
      </w:r>
      <w:hyperlink w:anchor="_bookmark99" w:history="1">
        <w:r>
          <w:rPr>
            <w:w w:val="105"/>
          </w:rPr>
          <w:t>26</w:t>
        </w:r>
      </w:hyperlink>
      <w:r>
        <w:rPr>
          <w:w w:val="105"/>
        </w:rPr>
        <w:t xml:space="preserve">. The null hypothesis for this test is that the </w:t>
      </w:r>
      <w:r>
        <w:rPr>
          <w:spacing w:val="-5"/>
          <w:w w:val="105"/>
        </w:rPr>
        <w:t xml:space="preserve">two </w:t>
      </w:r>
      <w:r>
        <w:rPr>
          <w:w w:val="105"/>
        </w:rPr>
        <w:t xml:space="preserve">samples </w:t>
      </w:r>
      <w:del w:id="588" w:author="Bucy, Anna M Ctr USAF AETC AFIT/ENP" w:date="2019-01-08T17:07:00Z">
        <w:r w:rsidDel="00DF5284">
          <w:rPr>
            <w:w w:val="105"/>
          </w:rPr>
          <w:delText xml:space="preserve">are </w:delText>
        </w:r>
      </w:del>
      <w:ins w:id="589" w:author="Bucy, Anna M Ctr USAF AETC AFIT/ENP" w:date="2019-01-08T17:07:00Z">
        <w:r w:rsidR="00DF5284">
          <w:rPr>
            <w:w w:val="105"/>
          </w:rPr>
          <w:t xml:space="preserve">were </w:t>
        </w:r>
      </w:ins>
      <w:r>
        <w:rPr>
          <w:w w:val="105"/>
        </w:rPr>
        <w:t>drawn from the same distribution. Unlike</w:t>
      </w:r>
      <w:r w:rsidR="00DB52C2">
        <w:rPr>
          <w:w w:val="105"/>
        </w:rPr>
        <w:t xml:space="preserve"> </w:t>
      </w:r>
      <w:r>
        <w:rPr>
          <w:w w:val="105"/>
        </w:rPr>
        <w:t>the other statistical tests shown earlier, a large p-value (</w:t>
      </w:r>
      <w:r>
        <w:rPr>
          <w:rFonts w:ascii="Bookman Old Style"/>
          <w:i/>
          <w:w w:val="105"/>
        </w:rPr>
        <w:t xml:space="preserve">&gt; </w:t>
      </w:r>
      <w:r>
        <w:rPr>
          <w:w w:val="105"/>
        </w:rPr>
        <w:t xml:space="preserve">0.05) from the K-S </w:t>
      </w:r>
      <w:bookmarkStart w:id="590" w:name="_bookmark99"/>
      <w:bookmarkEnd w:id="590"/>
      <w:r>
        <w:rPr>
          <w:w w:val="105"/>
        </w:rPr>
        <w:t>statistic fails to reject the null</w:t>
      </w:r>
      <w:r w:rsidR="00DB52C2">
        <w:rPr>
          <w:w w:val="105"/>
        </w:rPr>
        <w:t xml:space="preserve"> </w:t>
      </w:r>
      <w:r>
        <w:rPr>
          <w:w w:val="105"/>
        </w:rPr>
        <w:t>hypothesis.</w:t>
      </w:r>
    </w:p>
    <w:p w14:paraId="3635765D" w14:textId="77777777" w:rsidR="00430DE3" w:rsidRDefault="00430DE3">
      <w:pPr>
        <w:pStyle w:val="BodyText"/>
      </w:pPr>
    </w:p>
    <w:p w14:paraId="3C0AA740" w14:textId="77777777" w:rsidR="00430DE3" w:rsidRDefault="00430DE3">
      <w:pPr>
        <w:pStyle w:val="BodyText"/>
        <w:spacing w:before="2"/>
        <w:rPr>
          <w:sz w:val="23"/>
        </w:rPr>
      </w:pPr>
    </w:p>
    <w:p w14:paraId="7FBF1771" w14:textId="77777777" w:rsidR="00430DE3" w:rsidRDefault="00DD3DCA">
      <w:pPr>
        <w:tabs>
          <w:tab w:val="left" w:pos="8303"/>
        </w:tabs>
        <w:ind w:left="2760"/>
        <w:rPr>
          <w:sz w:val="24"/>
        </w:rPr>
      </w:pPr>
      <w:r>
        <w:rPr>
          <w:noProof/>
        </w:rPr>
        <mc:AlternateContent>
          <mc:Choice Requires="wps">
            <w:drawing>
              <wp:anchor distT="0" distB="0" distL="114300" distR="114300" simplePos="0" relativeHeight="251702784" behindDoc="1" locked="0" layoutInCell="1" allowOverlap="1" wp14:anchorId="176556A1" wp14:editId="25B90BF9">
                <wp:simplePos x="0" y="0"/>
                <wp:positionH relativeFrom="page">
                  <wp:posOffset>3353435</wp:posOffset>
                </wp:positionH>
                <wp:positionV relativeFrom="paragraph">
                  <wp:posOffset>212090</wp:posOffset>
                </wp:positionV>
                <wp:extent cx="60960" cy="101600"/>
                <wp:effectExtent l="635" t="2540" r="0" b="635"/>
                <wp:wrapNone/>
                <wp:docPr id="2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60" cy="10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A6F43" w14:textId="77777777" w:rsidR="002363D0" w:rsidRDefault="002363D0">
                            <w:pPr>
                              <w:spacing w:line="153" w:lineRule="exact"/>
                              <w:rPr>
                                <w:rFonts w:ascii="Arial"/>
                                <w:i/>
                                <w:sz w:val="16"/>
                              </w:rPr>
                            </w:pPr>
                            <w:r>
                              <w:rPr>
                                <w:rFonts w:ascii="Arial"/>
                                <w:i/>
                                <w:w w:val="119"/>
                                <w:sz w:val="16"/>
                              </w:rPr>
                              <w:t>x</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6556A1" id="Text Box 5" o:spid="_x0000_s1085" type="#_x0000_t202" style="position:absolute;left:0;text-align:left;margin-left:264.05pt;margin-top:16.7pt;width:4.8pt;height:8pt;z-index:-251613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" filled="f" stroked="f">
                <v:textbox inset="0,0,0,0">
                  <w:txbxContent>
                    <w:p w14:paraId="245A6F43" w14:textId="77777777" w:rsidR="002363D0" w:rsidRDefault="002363D0">
                      <w:pPr>
                        <w:spacing w:line="153" w:lineRule="exact"/>
                        <w:rPr>
                          <w:rFonts w:ascii="Arial"/>
                          <w:i/>
                          <w:sz w:val="16"/>
                        </w:rPr>
                      </w:pPr>
                      <w:r>
                        <w:rPr>
                          <w:rFonts w:ascii="Arial"/>
                          <w:i/>
                          <w:w w:val="119"/>
                          <w:sz w:val="16"/>
                        </w:rPr>
                        <w:t>x</w:t>
                      </w:r>
                    </w:p>
                  </w:txbxContent>
                </v:textbox>
                <w10:wrap anchorx="page"/>
              </v:shape>
            </w:pict>
          </mc:Fallback>
        </mc:AlternateContent>
      </w:r>
      <w:r w:rsidR="008F0850">
        <w:rPr>
          <w:rFonts w:ascii="Bookman Old Style" w:hAnsi="Bookman Old Style"/>
          <w:i/>
          <w:sz w:val="24"/>
        </w:rPr>
        <w:t>D</w:t>
      </w:r>
      <w:r w:rsidR="00DB52C2">
        <w:rPr>
          <w:rFonts w:ascii="Bookman Old Style" w:hAnsi="Bookman Old Style"/>
          <w:i/>
          <w:sz w:val="24"/>
        </w:rPr>
        <w:t xml:space="preserve"> </w:t>
      </w:r>
      <w:proofErr w:type="gramStart"/>
      <w:r w:rsidR="008F0850">
        <w:rPr>
          <w:w w:val="105"/>
          <w:sz w:val="24"/>
        </w:rPr>
        <w:t>=</w:t>
      </w:r>
      <w:r w:rsidR="00DB52C2">
        <w:rPr>
          <w:w w:val="105"/>
          <w:sz w:val="24"/>
        </w:rPr>
        <w:t xml:space="preserve"> </w:t>
      </w:r>
      <w:r w:rsidR="008F0850">
        <w:rPr>
          <w:w w:val="105"/>
          <w:sz w:val="24"/>
        </w:rPr>
        <w:t xml:space="preserve"> </w:t>
      </w:r>
      <w:r w:rsidR="008F0850">
        <w:rPr>
          <w:sz w:val="24"/>
        </w:rPr>
        <w:t>sup</w:t>
      </w:r>
      <w:proofErr w:type="gramEnd"/>
      <w:r w:rsidR="008F0850">
        <w:rPr>
          <w:sz w:val="24"/>
        </w:rPr>
        <w:t xml:space="preserve"> </w:t>
      </w:r>
      <w:r w:rsidR="008F0850">
        <w:rPr>
          <w:rFonts w:ascii="Lucida Sans Unicode" w:hAnsi="Lucida Sans Unicode"/>
          <w:sz w:val="24"/>
        </w:rPr>
        <w:t xml:space="preserve">| </w:t>
      </w:r>
      <w:r w:rsidR="008F0850">
        <w:rPr>
          <w:rFonts w:ascii="Bookman Old Style" w:hAnsi="Bookman Old Style"/>
          <w:i/>
          <w:spacing w:val="3"/>
          <w:sz w:val="24"/>
        </w:rPr>
        <w:t>CDF</w:t>
      </w:r>
      <w:r w:rsidR="008F0850">
        <w:rPr>
          <w:rFonts w:ascii="Arial" w:hAnsi="Arial"/>
          <w:i/>
          <w:spacing w:val="3"/>
          <w:position w:val="-3"/>
          <w:sz w:val="16"/>
        </w:rPr>
        <w:t>exp</w:t>
      </w:r>
      <w:r w:rsidR="008F0850">
        <w:rPr>
          <w:spacing w:val="3"/>
          <w:sz w:val="24"/>
        </w:rPr>
        <w:t>(</w:t>
      </w:r>
      <w:r w:rsidR="008F0850">
        <w:rPr>
          <w:rFonts w:ascii="Bookman Old Style" w:hAnsi="Bookman Old Style"/>
          <w:i/>
          <w:spacing w:val="3"/>
          <w:sz w:val="24"/>
        </w:rPr>
        <w:t>x</w:t>
      </w:r>
      <w:r w:rsidR="008F0850">
        <w:rPr>
          <w:spacing w:val="3"/>
          <w:sz w:val="24"/>
        </w:rPr>
        <w:t xml:space="preserve">) </w:t>
      </w:r>
      <w:r w:rsidR="008F0850">
        <w:rPr>
          <w:rFonts w:ascii="Lucida Sans Unicode" w:hAnsi="Lucida Sans Unicode"/>
          <w:sz w:val="24"/>
        </w:rPr>
        <w:t>−</w:t>
      </w:r>
      <w:r w:rsidR="008F0850">
        <w:rPr>
          <w:rFonts w:ascii="Lucida Sans Unicode" w:hAnsi="Lucida Sans Unicode"/>
          <w:spacing w:val="-16"/>
          <w:sz w:val="24"/>
        </w:rPr>
        <w:t xml:space="preserve"> </w:t>
      </w:r>
      <w:r w:rsidR="008F0850">
        <w:rPr>
          <w:rFonts w:ascii="Bookman Old Style" w:hAnsi="Bookman Old Style"/>
          <w:i/>
          <w:spacing w:val="3"/>
          <w:sz w:val="24"/>
        </w:rPr>
        <w:t>CDF</w:t>
      </w:r>
      <w:proofErr w:type="spellStart"/>
      <w:r w:rsidR="008F0850">
        <w:rPr>
          <w:rFonts w:ascii="Arial" w:hAnsi="Arial"/>
          <w:i/>
          <w:spacing w:val="3"/>
          <w:position w:val="-3"/>
          <w:sz w:val="16"/>
        </w:rPr>
        <w:t>obs</w:t>
      </w:r>
      <w:proofErr w:type="spellEnd"/>
      <w:r w:rsidR="008F0850">
        <w:rPr>
          <w:spacing w:val="3"/>
          <w:sz w:val="24"/>
        </w:rPr>
        <w:t>(</w:t>
      </w:r>
      <w:r w:rsidR="008F0850">
        <w:rPr>
          <w:rFonts w:ascii="Bookman Old Style" w:hAnsi="Bookman Old Style"/>
          <w:i/>
          <w:spacing w:val="3"/>
          <w:sz w:val="24"/>
        </w:rPr>
        <w:t>x</w:t>
      </w:r>
      <w:r w:rsidR="008F0850">
        <w:rPr>
          <w:spacing w:val="3"/>
          <w:sz w:val="24"/>
        </w:rPr>
        <w:t>)</w:t>
      </w:r>
      <w:r w:rsidR="008F0850">
        <w:rPr>
          <w:spacing w:val="13"/>
          <w:sz w:val="24"/>
        </w:rPr>
        <w:t xml:space="preserve"> </w:t>
      </w:r>
      <w:r w:rsidR="008F0850">
        <w:rPr>
          <w:rFonts w:ascii="Lucida Sans Unicode" w:hAnsi="Lucida Sans Unicode"/>
          <w:sz w:val="24"/>
        </w:rPr>
        <w:t>|</w:t>
      </w:r>
      <w:r w:rsidR="008F0850">
        <w:rPr>
          <w:rFonts w:ascii="Lucida Sans Unicode" w:hAnsi="Lucida Sans Unicode"/>
          <w:sz w:val="24"/>
        </w:rPr>
        <w:tab/>
      </w:r>
      <w:r w:rsidR="008F0850">
        <w:rPr>
          <w:sz w:val="24"/>
        </w:rPr>
        <w:t>(26)</w:t>
      </w:r>
    </w:p>
    <w:p w14:paraId="60F3380B" w14:textId="77777777" w:rsidR="00430DE3" w:rsidRDefault="00430DE3">
      <w:pPr>
        <w:rPr>
          <w:sz w:val="24"/>
        </w:rPr>
        <w:sectPr w:rsidR="00430DE3">
          <w:type w:val="continuous"/>
          <w:pgSz w:w="12240" w:h="15840"/>
          <w:pgMar w:top="1500" w:right="1680" w:bottom="280" w:left="1720" w:header="720" w:footer="720" w:gutter="0"/>
          <w:cols w:space="720"/>
        </w:sectPr>
      </w:pPr>
    </w:p>
    <w:p w14:paraId="6DB9F0B5" w14:textId="77777777" w:rsidR="00430DE3" w:rsidRDefault="008F0850">
      <w:pPr>
        <w:pStyle w:val="Heading1"/>
        <w:numPr>
          <w:ilvl w:val="2"/>
          <w:numId w:val="8"/>
        </w:numPr>
        <w:tabs>
          <w:tab w:val="left" w:pos="3130"/>
          <w:tab w:val="left" w:pos="3131"/>
        </w:tabs>
        <w:ind w:left="3130" w:hanging="467"/>
        <w:jc w:val="left"/>
      </w:pPr>
      <w:bookmarkStart w:id="591" w:name="Analysis_and_Results"/>
      <w:bookmarkStart w:id="592" w:name="_bookmark100"/>
      <w:bookmarkEnd w:id="591"/>
      <w:bookmarkEnd w:id="592"/>
      <w:r>
        <w:rPr>
          <w:w w:val="115"/>
        </w:rPr>
        <w:lastRenderedPageBreak/>
        <w:t>Analysis</w:t>
      </w:r>
      <w:r w:rsidR="00DB52C2">
        <w:rPr>
          <w:w w:val="115"/>
        </w:rPr>
        <w:t xml:space="preserve"> </w:t>
      </w:r>
      <w:r>
        <w:rPr>
          <w:w w:val="115"/>
        </w:rPr>
        <w:t>and</w:t>
      </w:r>
      <w:r>
        <w:rPr>
          <w:spacing w:val="23"/>
          <w:w w:val="115"/>
        </w:rPr>
        <w:t xml:space="preserve"> </w:t>
      </w:r>
      <w:r>
        <w:rPr>
          <w:w w:val="115"/>
        </w:rPr>
        <w:t>Results</w:t>
      </w:r>
    </w:p>
    <w:p w14:paraId="1154537B" w14:textId="77777777" w:rsidR="00430DE3" w:rsidRDefault="00430DE3">
      <w:pPr>
        <w:pStyle w:val="BodyText"/>
        <w:rPr>
          <w:b/>
          <w:sz w:val="28"/>
        </w:rPr>
      </w:pPr>
    </w:p>
    <w:p w14:paraId="6B1355BF" w14:textId="77777777" w:rsidR="00430DE3" w:rsidRDefault="00430DE3">
      <w:pPr>
        <w:pStyle w:val="BodyText"/>
        <w:spacing w:before="1"/>
        <w:rPr>
          <w:b/>
          <w:sz w:val="32"/>
        </w:rPr>
      </w:pPr>
    </w:p>
    <w:p w14:paraId="5FCD65D7" w14:textId="7B2D2816" w:rsidR="00430DE3" w:rsidRDefault="008F0850">
      <w:pPr>
        <w:pStyle w:val="BodyText"/>
        <w:spacing w:line="412" w:lineRule="auto"/>
        <w:ind w:left="100" w:right="117" w:firstLine="447"/>
        <w:jc w:val="both"/>
      </w:pPr>
      <w:proofErr w:type="gramStart"/>
      <w:r>
        <w:rPr>
          <w:w w:val="105"/>
        </w:rPr>
        <w:t>This sections</w:t>
      </w:r>
      <w:proofErr w:type="gramEnd"/>
      <w:r>
        <w:rPr>
          <w:w w:val="105"/>
        </w:rPr>
        <w:t xml:space="preserve"> provides the simulated </w:t>
      </w:r>
      <w:r>
        <w:rPr>
          <w:spacing w:val="-7"/>
          <w:w w:val="105"/>
        </w:rPr>
        <w:t xml:space="preserve">ETA </w:t>
      </w:r>
      <w:r>
        <w:rPr>
          <w:w w:val="105"/>
        </w:rPr>
        <w:t xml:space="preserve">results including the propagation of systematic nuclear data </w:t>
      </w:r>
      <w:r>
        <w:rPr>
          <w:spacing w:val="-3"/>
          <w:w w:val="105"/>
        </w:rPr>
        <w:t xml:space="preserve">uncertainty. </w:t>
      </w:r>
      <w:r>
        <w:rPr>
          <w:w w:val="105"/>
        </w:rPr>
        <w:t xml:space="preserve">The neutron flux timing profile does not include the </w:t>
      </w:r>
      <w:r>
        <w:rPr>
          <w:rFonts w:ascii="Bookman Old Style" w:hAnsi="Bookman Old Style"/>
          <w:i/>
          <w:w w:val="105"/>
        </w:rPr>
        <w:t>σ</w:t>
      </w:r>
      <w:r>
        <w:rPr>
          <w:rFonts w:ascii="Arial" w:hAnsi="Arial"/>
          <w:i/>
          <w:w w:val="105"/>
          <w:position w:val="-3"/>
          <w:sz w:val="16"/>
        </w:rPr>
        <w:t xml:space="preserve">sys </w:t>
      </w:r>
      <w:r>
        <w:rPr>
          <w:w w:val="105"/>
        </w:rPr>
        <w:t>as the source mapping removed the time history data from the initial trans- port problem. First,</w:t>
      </w:r>
      <w:r w:rsidR="00DB52C2">
        <w:rPr>
          <w:w w:val="105"/>
        </w:rPr>
        <w:t xml:space="preserve"> </w:t>
      </w:r>
      <w:r>
        <w:rPr>
          <w:w w:val="105"/>
        </w:rPr>
        <w:t>the Monte Carlo simulation results pertaining</w:t>
      </w:r>
      <w:r w:rsidR="00DB52C2">
        <w:rPr>
          <w:w w:val="105"/>
        </w:rPr>
        <w:t xml:space="preserve"> </w:t>
      </w:r>
      <w:r>
        <w:rPr>
          <w:w w:val="105"/>
        </w:rPr>
        <w:t>to the neutron</w:t>
      </w:r>
      <w:r w:rsidR="00DB52C2">
        <w:rPr>
          <w:w w:val="105"/>
        </w:rPr>
        <w:t xml:space="preserve"> </w:t>
      </w:r>
      <w:r>
        <w:rPr>
          <w:w w:val="105"/>
        </w:rPr>
        <w:t xml:space="preserve">flux environment and foil pack activations are provided. The Monte Carlo results determined the </w:t>
      </w:r>
      <w:del w:id="593" w:author="Bucy, Anna M Ctr USAF AETC AFIT/ENP" w:date="2019-01-08T17:08:00Z">
        <w:r w:rsidDel="002C46C9">
          <w:rPr>
            <w:w w:val="105"/>
          </w:rPr>
          <w:delText xml:space="preserve">impact </w:delText>
        </w:r>
      </w:del>
      <w:ins w:id="594" w:author="Bucy, Anna M Ctr USAF AETC AFIT/ENP" w:date="2019-01-08T17:08:00Z">
        <w:r w:rsidR="002C46C9">
          <w:rPr>
            <w:w w:val="105"/>
          </w:rPr>
          <w:t xml:space="preserve">effect </w:t>
        </w:r>
      </w:ins>
      <w:r>
        <w:rPr>
          <w:w w:val="105"/>
        </w:rPr>
        <w:t xml:space="preserve">of nuclear data covariance on the radiation transport </w:t>
      </w:r>
      <w:proofErr w:type="spellStart"/>
      <w:r>
        <w:rPr>
          <w:w w:val="105"/>
        </w:rPr>
        <w:t>simula</w:t>
      </w:r>
      <w:proofErr w:type="spellEnd"/>
      <w:r>
        <w:rPr>
          <w:w w:val="105"/>
        </w:rPr>
        <w:t xml:space="preserve">- </w:t>
      </w:r>
      <w:proofErr w:type="spellStart"/>
      <w:r>
        <w:rPr>
          <w:w w:val="105"/>
        </w:rPr>
        <w:t>tion</w:t>
      </w:r>
      <w:proofErr w:type="spellEnd"/>
      <w:r>
        <w:rPr>
          <w:w w:val="105"/>
        </w:rPr>
        <w:t xml:space="preserve">. Covariance analysis </w:t>
      </w:r>
      <w:r>
        <w:rPr>
          <w:spacing w:val="-3"/>
          <w:w w:val="105"/>
        </w:rPr>
        <w:t xml:space="preserve">was </w:t>
      </w:r>
      <w:r>
        <w:rPr>
          <w:w w:val="105"/>
        </w:rPr>
        <w:t xml:space="preserve">only performed on </w:t>
      </w:r>
      <w:r>
        <w:rPr>
          <w:spacing w:val="-5"/>
          <w:w w:val="105"/>
        </w:rPr>
        <w:t xml:space="preserve">ETA, </w:t>
      </w:r>
      <w:r>
        <w:rPr>
          <w:w w:val="105"/>
        </w:rPr>
        <w:t xml:space="preserve">not the objective TN+PFNS. As such, the final results are indicated </w:t>
      </w:r>
      <w:r>
        <w:rPr>
          <w:spacing w:val="-4"/>
          <w:w w:val="105"/>
        </w:rPr>
        <w:t xml:space="preserve">by </w:t>
      </w:r>
      <w:r>
        <w:rPr>
          <w:w w:val="105"/>
        </w:rPr>
        <w:t>the MCNP</w:t>
      </w:r>
      <w:ins w:id="595" w:author="Bucy, Anna M Ctr USAF AETC AFIT/ENP" w:date="2019-01-08T17:08:00Z">
        <w:r w:rsidR="002C46C9">
          <w:rPr>
            <w:w w:val="105"/>
          </w:rPr>
          <w:t>-</w:t>
        </w:r>
      </w:ins>
      <w:del w:id="596" w:author="Bucy, Anna M Ctr USAF AETC AFIT/ENP" w:date="2019-01-08T17:08:00Z">
        <w:r w:rsidDel="002C46C9">
          <w:rPr>
            <w:w w:val="105"/>
          </w:rPr>
          <w:delText xml:space="preserve"> </w:delText>
        </w:r>
      </w:del>
      <w:r>
        <w:rPr>
          <w:w w:val="105"/>
        </w:rPr>
        <w:t xml:space="preserve">derived mean </w:t>
      </w:r>
      <w:r>
        <w:rPr>
          <w:spacing w:val="-3"/>
          <w:w w:val="105"/>
        </w:rPr>
        <w:t xml:space="preserve">value </w:t>
      </w:r>
      <w:r>
        <w:rPr>
          <w:w w:val="105"/>
        </w:rPr>
        <w:t xml:space="preserve">with the bootstrapped uncertainty from the Sampler trials performed. Next, the results of the neutron flux unfolding are shown which indicate the level of confidence of the foil pack to unfold the neutron flux for the </w:t>
      </w:r>
      <w:r>
        <w:rPr>
          <w:spacing w:val="-7"/>
          <w:w w:val="105"/>
        </w:rPr>
        <w:t xml:space="preserve">ETA </w:t>
      </w:r>
      <w:r>
        <w:rPr>
          <w:w w:val="105"/>
        </w:rPr>
        <w:t xml:space="preserve">experiment. </w:t>
      </w:r>
      <w:r>
        <w:rPr>
          <w:spacing w:val="-3"/>
          <w:w w:val="105"/>
        </w:rPr>
        <w:t xml:space="preserve">Finally, </w:t>
      </w:r>
      <w:r>
        <w:rPr>
          <w:w w:val="105"/>
        </w:rPr>
        <w:t>the fission product distribution and individual isotope production is</w:t>
      </w:r>
      <w:r w:rsidR="00DB52C2">
        <w:rPr>
          <w:w w:val="105"/>
        </w:rPr>
        <w:t xml:space="preserve"> </w:t>
      </w:r>
      <w:r>
        <w:rPr>
          <w:w w:val="105"/>
        </w:rPr>
        <w:t>provided.</w:t>
      </w:r>
    </w:p>
    <w:p w14:paraId="65C8C0D8" w14:textId="77777777" w:rsidR="00430DE3" w:rsidRDefault="00430DE3">
      <w:pPr>
        <w:pStyle w:val="BodyText"/>
        <w:spacing w:before="3"/>
        <w:rPr>
          <w:sz w:val="32"/>
        </w:rPr>
      </w:pPr>
    </w:p>
    <w:p w14:paraId="619B1335" w14:textId="77777777" w:rsidR="00430DE3" w:rsidRDefault="008F0850">
      <w:pPr>
        <w:pStyle w:val="Heading2"/>
        <w:numPr>
          <w:ilvl w:val="1"/>
          <w:numId w:val="7"/>
        </w:numPr>
        <w:tabs>
          <w:tab w:val="left" w:pos="712"/>
          <w:tab w:val="left" w:pos="713"/>
        </w:tabs>
        <w:ind w:hanging="612"/>
      </w:pPr>
      <w:bookmarkStart w:id="597" w:name="ETA_Monte_Carlo_Simulation_Results"/>
      <w:bookmarkStart w:id="598" w:name="_bookmark101"/>
      <w:bookmarkEnd w:id="597"/>
      <w:bookmarkEnd w:id="598"/>
      <w:r>
        <w:rPr>
          <w:spacing w:val="-8"/>
          <w:w w:val="115"/>
        </w:rPr>
        <w:t xml:space="preserve">ETA </w:t>
      </w:r>
      <w:r>
        <w:rPr>
          <w:w w:val="115"/>
        </w:rPr>
        <w:t>Monte Carlo Simulation</w:t>
      </w:r>
      <w:r>
        <w:rPr>
          <w:spacing w:val="23"/>
          <w:w w:val="115"/>
        </w:rPr>
        <w:t xml:space="preserve"> </w:t>
      </w:r>
      <w:r>
        <w:rPr>
          <w:w w:val="115"/>
        </w:rPr>
        <w:t>Results</w:t>
      </w:r>
    </w:p>
    <w:p w14:paraId="153CB1F2" w14:textId="77777777" w:rsidR="00430DE3" w:rsidRDefault="00430DE3">
      <w:pPr>
        <w:pStyle w:val="BodyText"/>
        <w:rPr>
          <w:b/>
        </w:rPr>
      </w:pPr>
    </w:p>
    <w:p w14:paraId="548354A6" w14:textId="77777777" w:rsidR="00430DE3" w:rsidRDefault="008F0850">
      <w:pPr>
        <w:pStyle w:val="ListParagraph"/>
        <w:numPr>
          <w:ilvl w:val="2"/>
          <w:numId w:val="7"/>
        </w:numPr>
        <w:tabs>
          <w:tab w:val="left" w:pos="1273"/>
          <w:tab w:val="left" w:pos="1274"/>
        </w:tabs>
        <w:spacing w:before="163" w:line="415" w:lineRule="auto"/>
        <w:ind w:right="118"/>
        <w:rPr>
          <w:b/>
          <w:sz w:val="24"/>
        </w:rPr>
      </w:pPr>
      <w:bookmarkStart w:id="599" w:name="ETA_Performance_-_Neutron_Fluence_Enviro"/>
      <w:bookmarkStart w:id="600" w:name="_bookmark102"/>
      <w:bookmarkEnd w:id="599"/>
      <w:bookmarkEnd w:id="600"/>
      <w:r>
        <w:rPr>
          <w:b/>
          <w:spacing w:val="-8"/>
          <w:w w:val="115"/>
          <w:sz w:val="24"/>
        </w:rPr>
        <w:t xml:space="preserve">ETA </w:t>
      </w:r>
      <w:r>
        <w:rPr>
          <w:b/>
          <w:w w:val="115"/>
          <w:sz w:val="24"/>
        </w:rPr>
        <w:t>Performance - Neutron Fluence Environment</w:t>
      </w:r>
      <w:r>
        <w:rPr>
          <w:b/>
          <w:spacing w:val="-35"/>
          <w:w w:val="115"/>
          <w:sz w:val="24"/>
        </w:rPr>
        <w:t xml:space="preserve"> </w:t>
      </w:r>
      <w:r>
        <w:rPr>
          <w:b/>
          <w:w w:val="115"/>
          <w:sz w:val="24"/>
        </w:rPr>
        <w:t>Comparison to</w:t>
      </w:r>
      <w:r w:rsidR="00DB52C2">
        <w:rPr>
          <w:b/>
          <w:w w:val="115"/>
          <w:sz w:val="24"/>
        </w:rPr>
        <w:t xml:space="preserve"> </w:t>
      </w:r>
      <w:r>
        <w:rPr>
          <w:b/>
          <w:w w:val="115"/>
          <w:sz w:val="24"/>
        </w:rPr>
        <w:t>TN+PFNS</w:t>
      </w:r>
    </w:p>
    <w:p w14:paraId="4D5345F0" w14:textId="77777777" w:rsidR="00430DE3" w:rsidRDefault="008F0850">
      <w:pPr>
        <w:pStyle w:val="BodyText"/>
        <w:spacing w:before="162" w:line="410" w:lineRule="auto"/>
        <w:ind w:left="100" w:right="117" w:firstLine="439"/>
        <w:jc w:val="both"/>
      </w:pPr>
      <w:r>
        <w:rPr>
          <w:w w:val="105"/>
        </w:rPr>
        <w:t xml:space="preserve">The main objective of </w:t>
      </w:r>
      <w:r>
        <w:rPr>
          <w:spacing w:val="-7"/>
          <w:w w:val="105"/>
        </w:rPr>
        <w:t xml:space="preserve">ETA </w:t>
      </w:r>
      <w:r>
        <w:rPr>
          <w:spacing w:val="-3"/>
          <w:w w:val="105"/>
        </w:rPr>
        <w:t>was</w:t>
      </w:r>
      <w:r w:rsidR="00DB52C2">
        <w:rPr>
          <w:spacing w:val="-3"/>
          <w:w w:val="105"/>
        </w:rPr>
        <w:t xml:space="preserve"> </w:t>
      </w:r>
      <w:r>
        <w:rPr>
          <w:w w:val="105"/>
        </w:rPr>
        <w:t>to spectrally shape the DT source neutrons to</w:t>
      </w:r>
      <w:r w:rsidR="00DB52C2">
        <w:rPr>
          <w:w w:val="105"/>
        </w:rPr>
        <w:t xml:space="preserve"> </w:t>
      </w:r>
      <w:r>
        <w:rPr>
          <w:w w:val="105"/>
        </w:rPr>
        <w:t xml:space="preserve">the TN+PFNS. Therefore, the spectrum achieved </w:t>
      </w:r>
      <w:r>
        <w:rPr>
          <w:spacing w:val="-3"/>
          <w:w w:val="105"/>
        </w:rPr>
        <w:t xml:space="preserve">was </w:t>
      </w:r>
      <w:r>
        <w:rPr>
          <w:w w:val="105"/>
        </w:rPr>
        <w:t xml:space="preserve">a </w:t>
      </w:r>
      <w:r>
        <w:rPr>
          <w:spacing w:val="-3"/>
          <w:w w:val="105"/>
        </w:rPr>
        <w:t xml:space="preserve">key </w:t>
      </w:r>
      <w:r>
        <w:rPr>
          <w:w w:val="105"/>
        </w:rPr>
        <w:t xml:space="preserve">metric for determining the performance of </w:t>
      </w:r>
      <w:r>
        <w:rPr>
          <w:spacing w:val="-5"/>
          <w:w w:val="105"/>
        </w:rPr>
        <w:t xml:space="preserve">ETA. </w:t>
      </w:r>
      <w:r>
        <w:rPr>
          <w:w w:val="105"/>
        </w:rPr>
        <w:t xml:space="preserve">Figure </w:t>
      </w:r>
      <w:hyperlink w:anchor="_bookmark103" w:history="1">
        <w:r>
          <w:rPr>
            <w:w w:val="105"/>
          </w:rPr>
          <w:t>34</w:t>
        </w:r>
      </w:hyperlink>
      <w:r>
        <w:rPr>
          <w:w w:val="105"/>
        </w:rPr>
        <w:t xml:space="preserve"> displays the nominal neutron fluence on the HEU foil as a function of energy with </w:t>
      </w:r>
      <w:r>
        <w:rPr>
          <w:rFonts w:ascii="Bookman Old Style" w:hAnsi="Bookman Old Style"/>
          <w:i/>
          <w:w w:val="105"/>
        </w:rPr>
        <w:t>σ</w:t>
      </w:r>
      <w:r>
        <w:rPr>
          <w:rFonts w:ascii="Arial" w:hAnsi="Arial"/>
          <w:i/>
          <w:w w:val="105"/>
          <w:position w:val="-3"/>
          <w:sz w:val="16"/>
        </w:rPr>
        <w:t xml:space="preserve">stat </w:t>
      </w:r>
      <w:r>
        <w:rPr>
          <w:w w:val="105"/>
        </w:rPr>
        <w:t>for the continuous energy neutron transport calculations.</w:t>
      </w:r>
    </w:p>
    <w:p w14:paraId="0EAED5AB" w14:textId="77777777" w:rsidR="00430DE3" w:rsidRDefault="008F0850">
      <w:pPr>
        <w:pStyle w:val="BodyText"/>
        <w:spacing w:before="12" w:line="415" w:lineRule="auto"/>
        <w:ind w:left="100" w:right="117" w:firstLine="442"/>
        <w:jc w:val="both"/>
      </w:pPr>
      <w:r>
        <w:rPr>
          <w:w w:val="105"/>
        </w:rPr>
        <w:t>Overall, there was agreement between the TN+PFNS and ETA fluence. Com- paring the nominal values, there were a few main areas of disagreement between the ETA result and TN+PFNS. First, below 50 keV, there was an increase in thermal</w:t>
      </w:r>
    </w:p>
    <w:p w14:paraId="6447AD8D" w14:textId="77777777" w:rsidR="00430DE3" w:rsidRDefault="00430DE3">
      <w:pPr>
        <w:spacing w:line="415" w:lineRule="auto"/>
        <w:jc w:val="both"/>
        <w:sectPr w:rsidR="00430DE3">
          <w:pgSz w:w="12240" w:h="15840"/>
          <w:pgMar w:top="1380" w:right="1680" w:bottom="1380" w:left="1700" w:header="0" w:footer="1182" w:gutter="0"/>
          <w:cols w:space="720"/>
        </w:sectPr>
      </w:pPr>
    </w:p>
    <w:p w14:paraId="2CD9EF69" w14:textId="77777777" w:rsidR="00430DE3" w:rsidRDefault="00430DE3">
      <w:pPr>
        <w:pStyle w:val="BodyText"/>
        <w:spacing w:before="9" w:after="1"/>
        <w:rPr>
          <w:sz w:val="13"/>
        </w:rPr>
      </w:pPr>
    </w:p>
    <w:p w14:paraId="3FC26C48" w14:textId="77777777" w:rsidR="00430DE3" w:rsidRDefault="008F0850">
      <w:pPr>
        <w:pStyle w:val="BodyText"/>
        <w:ind w:left="734"/>
        <w:rPr>
          <w:sz w:val="20"/>
        </w:rPr>
      </w:pPr>
      <w:r>
        <w:rPr>
          <w:noProof/>
          <w:sz w:val="20"/>
        </w:rPr>
        <w:drawing>
          <wp:inline distT="0" distB="0" distL="0" distR="0" wp14:anchorId="470D0CC0" wp14:editId="5AAEEB8E">
            <wp:extent cx="4017644" cy="2859404"/>
            <wp:effectExtent l="0" t="0" r="0" b="0"/>
            <wp:docPr id="69"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png"/>
                    <pic:cNvPicPr/>
                  </pic:nvPicPr>
                  <pic:blipFill>
                    <a:blip r:embed="rId48" cstate="print"/>
                    <a:stretch>
                      <a:fillRect/>
                    </a:stretch>
                  </pic:blipFill>
                  <pic:spPr>
                    <a:xfrm>
                      <a:off x="0" y="0"/>
                      <a:ext cx="4017644" cy="2859404"/>
                    </a:xfrm>
                    <a:prstGeom prst="rect">
                      <a:avLst/>
                    </a:prstGeom>
                  </pic:spPr>
                </pic:pic>
              </a:graphicData>
            </a:graphic>
          </wp:inline>
        </w:drawing>
      </w:r>
    </w:p>
    <w:p w14:paraId="20C0D788" w14:textId="77777777" w:rsidR="00430DE3" w:rsidRDefault="00430DE3">
      <w:pPr>
        <w:pStyle w:val="BodyText"/>
        <w:rPr>
          <w:sz w:val="20"/>
        </w:rPr>
      </w:pPr>
    </w:p>
    <w:p w14:paraId="211939ED" w14:textId="77777777" w:rsidR="00430DE3" w:rsidRDefault="00430DE3">
      <w:pPr>
        <w:pStyle w:val="BodyText"/>
        <w:rPr>
          <w:sz w:val="20"/>
        </w:rPr>
      </w:pPr>
    </w:p>
    <w:p w14:paraId="5FCFF171" w14:textId="77777777" w:rsidR="00430DE3" w:rsidRDefault="00430DE3">
      <w:pPr>
        <w:pStyle w:val="BodyText"/>
        <w:spacing w:before="11"/>
        <w:rPr>
          <w:sz w:val="27"/>
        </w:rPr>
      </w:pPr>
    </w:p>
    <w:p w14:paraId="476E6CAB" w14:textId="77777777" w:rsidR="00430DE3" w:rsidRDefault="008F0850">
      <w:pPr>
        <w:pStyle w:val="ListParagraph"/>
        <w:numPr>
          <w:ilvl w:val="3"/>
          <w:numId w:val="7"/>
        </w:numPr>
        <w:tabs>
          <w:tab w:val="left" w:pos="3502"/>
        </w:tabs>
        <w:spacing w:before="63"/>
        <w:jc w:val="left"/>
        <w:rPr>
          <w:sz w:val="20"/>
        </w:rPr>
      </w:pPr>
      <w:bookmarkStart w:id="601" w:name="_bookmark103"/>
      <w:bookmarkEnd w:id="601"/>
      <w:r>
        <w:rPr>
          <w:w w:val="105"/>
          <w:sz w:val="20"/>
        </w:rPr>
        <w:t>Logarithmic energy</w:t>
      </w:r>
      <w:r>
        <w:rPr>
          <w:spacing w:val="33"/>
          <w:w w:val="105"/>
          <w:sz w:val="20"/>
        </w:rPr>
        <w:t xml:space="preserve"> </w:t>
      </w:r>
      <w:r>
        <w:rPr>
          <w:w w:val="105"/>
          <w:sz w:val="20"/>
        </w:rPr>
        <w:t>scale</w:t>
      </w:r>
    </w:p>
    <w:p w14:paraId="724BB62F" w14:textId="77777777" w:rsidR="00430DE3" w:rsidRDefault="008F0850">
      <w:pPr>
        <w:pStyle w:val="BodyText"/>
        <w:spacing w:before="2"/>
        <w:rPr>
          <w:sz w:val="16"/>
        </w:rPr>
      </w:pPr>
      <w:r>
        <w:rPr>
          <w:noProof/>
        </w:rPr>
        <w:drawing>
          <wp:anchor distT="0" distB="0" distL="0" distR="0" simplePos="0" relativeHeight="251614720" behindDoc="0" locked="0" layoutInCell="1" allowOverlap="1" wp14:anchorId="038F7D35" wp14:editId="32C30CD5">
            <wp:simplePos x="0" y="0"/>
            <wp:positionH relativeFrom="page">
              <wp:posOffset>1546199</wp:posOffset>
            </wp:positionH>
            <wp:positionV relativeFrom="paragraph">
              <wp:posOffset>143249</wp:posOffset>
            </wp:positionV>
            <wp:extent cx="4034313" cy="2869406"/>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49" cstate="print"/>
                    <a:stretch>
                      <a:fillRect/>
                    </a:stretch>
                  </pic:blipFill>
                  <pic:spPr>
                    <a:xfrm>
                      <a:off x="0" y="0"/>
                      <a:ext cx="4034313" cy="2869406"/>
                    </a:xfrm>
                    <a:prstGeom prst="rect">
                      <a:avLst/>
                    </a:prstGeom>
                  </pic:spPr>
                </pic:pic>
              </a:graphicData>
            </a:graphic>
          </wp:anchor>
        </w:drawing>
      </w:r>
    </w:p>
    <w:p w14:paraId="5D990FA6" w14:textId="77777777" w:rsidR="00430DE3" w:rsidRDefault="00430DE3">
      <w:pPr>
        <w:pStyle w:val="BodyText"/>
        <w:rPr>
          <w:sz w:val="20"/>
        </w:rPr>
      </w:pPr>
    </w:p>
    <w:p w14:paraId="53FA46C5" w14:textId="77777777" w:rsidR="00430DE3" w:rsidRDefault="00430DE3">
      <w:pPr>
        <w:pStyle w:val="BodyText"/>
        <w:rPr>
          <w:sz w:val="20"/>
        </w:rPr>
      </w:pPr>
    </w:p>
    <w:p w14:paraId="4379C9E2" w14:textId="77777777" w:rsidR="00430DE3" w:rsidRDefault="00430DE3">
      <w:pPr>
        <w:pStyle w:val="BodyText"/>
        <w:spacing w:before="3"/>
        <w:rPr>
          <w:sz w:val="29"/>
        </w:rPr>
      </w:pPr>
    </w:p>
    <w:p w14:paraId="3242C688" w14:textId="77777777" w:rsidR="00430DE3" w:rsidRDefault="008F0850">
      <w:pPr>
        <w:pStyle w:val="ListParagraph"/>
        <w:numPr>
          <w:ilvl w:val="3"/>
          <w:numId w:val="7"/>
        </w:numPr>
        <w:tabs>
          <w:tab w:val="left" w:pos="3757"/>
        </w:tabs>
        <w:ind w:left="3756" w:hanging="343"/>
        <w:jc w:val="left"/>
        <w:rPr>
          <w:sz w:val="20"/>
        </w:rPr>
      </w:pPr>
      <w:r>
        <w:rPr>
          <w:w w:val="105"/>
          <w:sz w:val="20"/>
        </w:rPr>
        <w:t>Linear energy</w:t>
      </w:r>
      <w:r>
        <w:rPr>
          <w:spacing w:val="24"/>
          <w:w w:val="105"/>
          <w:sz w:val="20"/>
        </w:rPr>
        <w:t xml:space="preserve"> </w:t>
      </w:r>
      <w:r>
        <w:rPr>
          <w:w w:val="105"/>
          <w:sz w:val="20"/>
        </w:rPr>
        <w:t>scale</w:t>
      </w:r>
    </w:p>
    <w:p w14:paraId="46C72AAB" w14:textId="77777777" w:rsidR="00430DE3" w:rsidRDefault="00430DE3">
      <w:pPr>
        <w:pStyle w:val="BodyText"/>
        <w:spacing w:before="10"/>
      </w:pPr>
    </w:p>
    <w:p w14:paraId="61BCC51A" w14:textId="77777777" w:rsidR="00430DE3" w:rsidRDefault="008F0850">
      <w:pPr>
        <w:spacing w:line="249" w:lineRule="auto"/>
        <w:ind w:left="100"/>
        <w:rPr>
          <w:b/>
          <w:sz w:val="20"/>
        </w:rPr>
      </w:pPr>
      <w:r>
        <w:rPr>
          <w:b/>
          <w:w w:val="115"/>
          <w:sz w:val="20"/>
        </w:rPr>
        <w:t>Figure 34. Neutron fluence for SCALE MAVRIC, MCNP and objective TN+PFNS spectra.</w:t>
      </w:r>
      <w:r w:rsidR="00DB52C2">
        <w:rPr>
          <w:b/>
          <w:w w:val="115"/>
          <w:sz w:val="20"/>
        </w:rPr>
        <w:t xml:space="preserve"> </w:t>
      </w:r>
      <w:r>
        <w:rPr>
          <w:b/>
          <w:w w:val="115"/>
          <w:sz w:val="20"/>
        </w:rPr>
        <w:t xml:space="preserve">Only </w:t>
      </w:r>
      <w:r>
        <w:rPr>
          <w:rFonts w:ascii="Georgia" w:hAnsi="Georgia"/>
          <w:i/>
          <w:w w:val="115"/>
          <w:sz w:val="20"/>
        </w:rPr>
        <w:t>σ</w:t>
      </w:r>
      <w:r>
        <w:rPr>
          <w:rFonts w:ascii="Bookman Old Style" w:hAnsi="Bookman Old Style"/>
          <w:i/>
          <w:w w:val="115"/>
          <w:position w:val="-2"/>
          <w:sz w:val="14"/>
        </w:rPr>
        <w:t>stat</w:t>
      </w:r>
      <w:r w:rsidR="00DB52C2">
        <w:rPr>
          <w:rFonts w:ascii="Bookman Old Style" w:hAnsi="Bookman Old Style"/>
          <w:i/>
          <w:w w:val="115"/>
          <w:position w:val="-2"/>
          <w:sz w:val="14"/>
        </w:rPr>
        <w:t xml:space="preserve"> </w:t>
      </w:r>
      <w:r>
        <w:rPr>
          <w:b/>
          <w:w w:val="115"/>
          <w:sz w:val="20"/>
        </w:rPr>
        <w:t>is captured for these</w:t>
      </w:r>
      <w:r w:rsidR="00DB52C2">
        <w:rPr>
          <w:b/>
          <w:w w:val="115"/>
          <w:sz w:val="20"/>
        </w:rPr>
        <w:t xml:space="preserve"> </w:t>
      </w:r>
      <w:r>
        <w:rPr>
          <w:b/>
          <w:w w:val="115"/>
          <w:sz w:val="20"/>
        </w:rPr>
        <w:t>results.</w:t>
      </w:r>
    </w:p>
    <w:p w14:paraId="21E24E43" w14:textId="77777777" w:rsidR="00430DE3" w:rsidRDefault="00430DE3">
      <w:pPr>
        <w:spacing w:line="249" w:lineRule="auto"/>
        <w:rPr>
          <w:sz w:val="20"/>
        </w:rPr>
        <w:sectPr w:rsidR="00430DE3">
          <w:pgSz w:w="12240" w:h="15840"/>
          <w:pgMar w:top="1500" w:right="1700" w:bottom="1380" w:left="1700" w:header="0" w:footer="1182" w:gutter="0"/>
          <w:cols w:space="720"/>
        </w:sectPr>
      </w:pPr>
    </w:p>
    <w:p w14:paraId="01E135B0" w14:textId="0E67D10D" w:rsidR="00430DE3" w:rsidRDefault="008F0850">
      <w:pPr>
        <w:pStyle w:val="BodyText"/>
        <w:spacing w:before="35" w:line="415" w:lineRule="auto"/>
        <w:ind w:left="100" w:right="117"/>
        <w:jc w:val="both"/>
      </w:pPr>
      <w:r>
        <w:rPr>
          <w:w w:val="105"/>
        </w:rPr>
        <w:lastRenderedPageBreak/>
        <w:t xml:space="preserve">neutrons; </w:t>
      </w:r>
      <w:r>
        <w:rPr>
          <w:spacing w:val="-3"/>
          <w:w w:val="105"/>
        </w:rPr>
        <w:t xml:space="preserve">however, </w:t>
      </w:r>
      <w:r>
        <w:rPr>
          <w:w w:val="105"/>
        </w:rPr>
        <w:t xml:space="preserve">this portion of the spectrum only represents 1% of the </w:t>
      </w:r>
      <w:r>
        <w:rPr>
          <w:spacing w:val="-7"/>
          <w:w w:val="105"/>
        </w:rPr>
        <w:t xml:space="preserve">ETA </w:t>
      </w:r>
      <w:r>
        <w:rPr>
          <w:w w:val="105"/>
        </w:rPr>
        <w:t xml:space="preserve">flu- </w:t>
      </w:r>
      <w:proofErr w:type="spellStart"/>
      <w:r>
        <w:rPr>
          <w:w w:val="105"/>
        </w:rPr>
        <w:t>ence</w:t>
      </w:r>
      <w:proofErr w:type="spellEnd"/>
      <w:r>
        <w:rPr>
          <w:w w:val="105"/>
        </w:rPr>
        <w:t>.</w:t>
      </w:r>
      <w:r w:rsidR="00DB52C2">
        <w:rPr>
          <w:w w:val="105"/>
        </w:rPr>
        <w:t xml:space="preserve"> </w:t>
      </w:r>
      <w:r>
        <w:rPr>
          <w:w w:val="105"/>
        </w:rPr>
        <w:t xml:space="preserve">The NIF room return and </w:t>
      </w:r>
      <w:r>
        <w:rPr>
          <w:spacing w:val="-3"/>
          <w:w w:val="105"/>
        </w:rPr>
        <w:t>low</w:t>
      </w:r>
      <w:r w:rsidR="00DB52C2">
        <w:rPr>
          <w:spacing w:val="-3"/>
          <w:w w:val="105"/>
        </w:rPr>
        <w:t xml:space="preserve"> </w:t>
      </w:r>
      <w:r>
        <w:rPr>
          <w:w w:val="105"/>
        </w:rPr>
        <w:t>A spectral shaping components contribute</w:t>
      </w:r>
      <w:ins w:id="602" w:author="Bucy, Anna M Ctr USAF AETC AFIT/ENP" w:date="2019-01-08T17:09:00Z">
        <w:r w:rsidR="002C46C9">
          <w:rPr>
            <w:w w:val="105"/>
          </w:rPr>
          <w:t>d</w:t>
        </w:r>
      </w:ins>
      <w:r>
        <w:rPr>
          <w:w w:val="105"/>
        </w:rPr>
        <w:t xml:space="preserve"> to</w:t>
      </w:r>
      <w:r w:rsidR="00DB52C2">
        <w:rPr>
          <w:w w:val="105"/>
        </w:rPr>
        <w:t xml:space="preserve"> </w:t>
      </w:r>
      <w:r>
        <w:rPr>
          <w:w w:val="105"/>
        </w:rPr>
        <w:t xml:space="preserve">the majority of this fluence. Additionally, from 7 to 14 MeV there were relatively large differences caused </w:t>
      </w:r>
      <w:r>
        <w:rPr>
          <w:spacing w:val="-4"/>
          <w:w w:val="105"/>
        </w:rPr>
        <w:t xml:space="preserve">by </w:t>
      </w:r>
      <w:r>
        <w:rPr>
          <w:w w:val="105"/>
        </w:rPr>
        <w:t>the method used to generate the TN+PFNS. Godiva,</w:t>
      </w:r>
      <w:r>
        <w:rPr>
          <w:spacing w:val="-32"/>
          <w:w w:val="105"/>
        </w:rPr>
        <w:t xml:space="preserve"> </w:t>
      </w:r>
      <w:r>
        <w:rPr>
          <w:w w:val="105"/>
        </w:rPr>
        <w:t xml:space="preserve">com- posed of HEU, has very </w:t>
      </w:r>
      <w:commentRangeStart w:id="603"/>
      <w:r>
        <w:rPr>
          <w:w w:val="105"/>
        </w:rPr>
        <w:t xml:space="preserve">little </w:t>
      </w:r>
      <w:commentRangeEnd w:id="603"/>
      <w:r w:rsidR="002C46C9">
        <w:rPr>
          <w:rStyle w:val="CommentReference"/>
        </w:rPr>
        <w:commentReference w:id="603"/>
      </w:r>
      <w:r>
        <w:rPr>
          <w:spacing w:val="-3"/>
          <w:w w:val="105"/>
        </w:rPr>
        <w:t xml:space="preserve">pathways </w:t>
      </w:r>
      <w:r>
        <w:rPr>
          <w:w w:val="105"/>
        </w:rPr>
        <w:t>to populate this region. Inelastic scattering and (</w:t>
      </w:r>
      <w:proofErr w:type="spellStart"/>
      <w:proofErr w:type="gramStart"/>
      <w:r>
        <w:rPr>
          <w:w w:val="105"/>
        </w:rPr>
        <w:t>n,xn</w:t>
      </w:r>
      <w:proofErr w:type="spellEnd"/>
      <w:proofErr w:type="gramEnd"/>
      <w:r>
        <w:rPr>
          <w:w w:val="105"/>
        </w:rPr>
        <w:t xml:space="preserve">) reactions often completely skip </w:t>
      </w:r>
      <w:r>
        <w:rPr>
          <w:spacing w:val="-4"/>
          <w:w w:val="105"/>
        </w:rPr>
        <w:t>over</w:t>
      </w:r>
      <w:r w:rsidR="00DB52C2">
        <w:rPr>
          <w:spacing w:val="-4"/>
          <w:w w:val="105"/>
        </w:rPr>
        <w:t xml:space="preserve"> </w:t>
      </w:r>
      <w:r>
        <w:rPr>
          <w:w w:val="105"/>
        </w:rPr>
        <w:t>this portion,</w:t>
      </w:r>
      <w:r w:rsidR="00DB52C2">
        <w:rPr>
          <w:w w:val="105"/>
        </w:rPr>
        <w:t xml:space="preserve"> </w:t>
      </w:r>
      <w:r>
        <w:rPr>
          <w:w w:val="105"/>
        </w:rPr>
        <w:t>and there would need</w:t>
      </w:r>
      <w:r w:rsidR="00DB52C2">
        <w:rPr>
          <w:w w:val="105"/>
        </w:rPr>
        <w:t xml:space="preserve"> </w:t>
      </w:r>
      <w:r>
        <w:rPr>
          <w:w w:val="105"/>
        </w:rPr>
        <w:t xml:space="preserve"> to </w:t>
      </w:r>
      <w:r>
        <w:rPr>
          <w:spacing w:val="3"/>
          <w:w w:val="105"/>
        </w:rPr>
        <w:t xml:space="preserve">be </w:t>
      </w:r>
      <w:r>
        <w:rPr>
          <w:w w:val="105"/>
        </w:rPr>
        <w:t xml:space="preserve">many elastic scattering </w:t>
      </w:r>
      <w:r>
        <w:rPr>
          <w:spacing w:val="-3"/>
          <w:w w:val="105"/>
        </w:rPr>
        <w:t xml:space="preserve">events </w:t>
      </w:r>
      <w:r>
        <w:rPr>
          <w:w w:val="105"/>
        </w:rPr>
        <w:t xml:space="preserve">to </w:t>
      </w:r>
      <w:r>
        <w:rPr>
          <w:spacing w:val="-3"/>
          <w:w w:val="105"/>
        </w:rPr>
        <w:t xml:space="preserve">lower </w:t>
      </w:r>
      <w:r>
        <w:rPr>
          <w:w w:val="105"/>
        </w:rPr>
        <w:t xml:space="preserve">neutron energies to the range from the fusion source. The 14 MeV region disagreement </w:t>
      </w:r>
      <w:r>
        <w:rPr>
          <w:spacing w:val="-3"/>
          <w:w w:val="105"/>
        </w:rPr>
        <w:t xml:space="preserve">was </w:t>
      </w:r>
      <w:r>
        <w:rPr>
          <w:w w:val="105"/>
        </w:rPr>
        <w:t xml:space="preserve">caused </w:t>
      </w:r>
      <w:r>
        <w:rPr>
          <w:spacing w:val="-4"/>
          <w:w w:val="105"/>
        </w:rPr>
        <w:t xml:space="preserve">by </w:t>
      </w:r>
      <w:r>
        <w:rPr>
          <w:w w:val="105"/>
        </w:rPr>
        <w:t xml:space="preserve">the lack of </w:t>
      </w:r>
      <w:proofErr w:type="spellStart"/>
      <w:r>
        <w:rPr>
          <w:w w:val="105"/>
        </w:rPr>
        <w:t>attenua</w:t>
      </w:r>
      <w:proofErr w:type="spellEnd"/>
      <w:r>
        <w:rPr>
          <w:w w:val="105"/>
        </w:rPr>
        <w:t xml:space="preserve">- </w:t>
      </w:r>
      <w:proofErr w:type="spellStart"/>
      <w:r>
        <w:rPr>
          <w:w w:val="105"/>
        </w:rPr>
        <w:t>tion</w:t>
      </w:r>
      <w:proofErr w:type="spellEnd"/>
      <w:r>
        <w:rPr>
          <w:w w:val="105"/>
        </w:rPr>
        <w:t xml:space="preserve"> of the source neutrons from </w:t>
      </w:r>
      <w:r>
        <w:rPr>
          <w:spacing w:val="-3"/>
          <w:w w:val="105"/>
        </w:rPr>
        <w:t xml:space="preserve">weight </w:t>
      </w:r>
      <w:r>
        <w:rPr>
          <w:w w:val="105"/>
        </w:rPr>
        <w:t>constraints.</w:t>
      </w:r>
      <w:r w:rsidR="00DB52C2">
        <w:rPr>
          <w:w w:val="105"/>
        </w:rPr>
        <w:t xml:space="preserve"> </w:t>
      </w:r>
      <w:r>
        <w:rPr>
          <w:w w:val="105"/>
        </w:rPr>
        <w:t xml:space="preserve">Also above 14 MeV, there </w:t>
      </w:r>
      <w:proofErr w:type="gramStart"/>
      <w:r>
        <w:rPr>
          <w:spacing w:val="-3"/>
          <w:w w:val="105"/>
        </w:rPr>
        <w:t>was</w:t>
      </w:r>
      <w:r w:rsidR="00DB52C2">
        <w:rPr>
          <w:spacing w:val="-3"/>
          <w:w w:val="105"/>
        </w:rPr>
        <w:t xml:space="preserve"> </w:t>
      </w:r>
      <w:r>
        <w:rPr>
          <w:spacing w:val="-3"/>
          <w:w w:val="105"/>
        </w:rPr>
        <w:t xml:space="preserve"> </w:t>
      </w:r>
      <w:r>
        <w:rPr>
          <w:w w:val="105"/>
        </w:rPr>
        <w:t>a</w:t>
      </w:r>
      <w:proofErr w:type="gramEnd"/>
      <w:r>
        <w:rPr>
          <w:w w:val="105"/>
        </w:rPr>
        <w:t xml:space="preserve"> severely depressed neutron flux in </w:t>
      </w:r>
      <w:r>
        <w:rPr>
          <w:spacing w:val="-5"/>
          <w:w w:val="105"/>
        </w:rPr>
        <w:t xml:space="preserve">ETA. </w:t>
      </w:r>
      <w:r>
        <w:rPr>
          <w:w w:val="105"/>
        </w:rPr>
        <w:t xml:space="preserve">A portion of the disagreement </w:t>
      </w:r>
      <w:r>
        <w:rPr>
          <w:spacing w:val="-3"/>
          <w:w w:val="105"/>
        </w:rPr>
        <w:t xml:space="preserve">was </w:t>
      </w:r>
      <w:r>
        <w:rPr>
          <w:w w:val="105"/>
        </w:rPr>
        <w:t xml:space="preserve">caused </w:t>
      </w:r>
      <w:r>
        <w:rPr>
          <w:spacing w:val="-4"/>
          <w:w w:val="105"/>
        </w:rPr>
        <w:t xml:space="preserve">by </w:t>
      </w:r>
      <w:r>
        <w:rPr>
          <w:w w:val="105"/>
        </w:rPr>
        <w:t xml:space="preserve">the mono-energetic source implementation; </w:t>
      </w:r>
      <w:r>
        <w:rPr>
          <w:spacing w:val="-3"/>
          <w:w w:val="105"/>
        </w:rPr>
        <w:t xml:space="preserve">however, </w:t>
      </w:r>
      <w:r>
        <w:rPr>
          <w:w w:val="105"/>
        </w:rPr>
        <w:t xml:space="preserve">neutrons above 14.03 MeV would also </w:t>
      </w:r>
      <w:r>
        <w:rPr>
          <w:spacing w:val="3"/>
          <w:w w:val="105"/>
        </w:rPr>
        <w:t xml:space="preserve">be </w:t>
      </w:r>
      <w:r>
        <w:rPr>
          <w:w w:val="105"/>
        </w:rPr>
        <w:t xml:space="preserve">thermalized through </w:t>
      </w:r>
      <w:r>
        <w:rPr>
          <w:spacing w:val="-7"/>
          <w:w w:val="105"/>
        </w:rPr>
        <w:t xml:space="preserve">ETA </w:t>
      </w:r>
      <w:r>
        <w:rPr>
          <w:w w:val="105"/>
        </w:rPr>
        <w:t xml:space="preserve">at nearly the </w:t>
      </w:r>
      <w:proofErr w:type="gramStart"/>
      <w:r>
        <w:rPr>
          <w:w w:val="105"/>
        </w:rPr>
        <w:t>same</w:t>
      </w:r>
      <w:r w:rsidR="00DB52C2">
        <w:rPr>
          <w:w w:val="105"/>
        </w:rPr>
        <w:t xml:space="preserve">  </w:t>
      </w:r>
      <w:r>
        <w:rPr>
          <w:w w:val="105"/>
        </w:rPr>
        <w:t>rate</w:t>
      </w:r>
      <w:proofErr w:type="gramEnd"/>
      <w:r>
        <w:rPr>
          <w:w w:val="105"/>
        </w:rPr>
        <w:t>.</w:t>
      </w:r>
    </w:p>
    <w:p w14:paraId="37D55025" w14:textId="77777777" w:rsidR="00430DE3" w:rsidRDefault="008F0850">
      <w:pPr>
        <w:pStyle w:val="BodyText"/>
        <w:spacing w:before="8"/>
        <w:ind w:left="451"/>
      </w:pPr>
      <w:r>
        <w:rPr>
          <w:w w:val="105"/>
        </w:rPr>
        <w:t xml:space="preserve">A summary of the fractional fluence of the TN+PFNS and </w:t>
      </w:r>
      <w:r>
        <w:rPr>
          <w:spacing w:val="-7"/>
          <w:w w:val="105"/>
        </w:rPr>
        <w:t xml:space="preserve">ETA </w:t>
      </w:r>
      <w:r>
        <w:rPr>
          <w:w w:val="105"/>
        </w:rPr>
        <w:t xml:space="preserve">is shown in </w:t>
      </w:r>
      <w:r>
        <w:rPr>
          <w:spacing w:val="-4"/>
          <w:w w:val="105"/>
        </w:rPr>
        <w:t>Table</w:t>
      </w:r>
    </w:p>
    <w:p w14:paraId="0D705F8F" w14:textId="77777777" w:rsidR="00430DE3" w:rsidRDefault="008F0850">
      <w:pPr>
        <w:pStyle w:val="ListParagraph"/>
        <w:numPr>
          <w:ilvl w:val="0"/>
          <w:numId w:val="6"/>
        </w:numPr>
        <w:tabs>
          <w:tab w:val="left" w:pos="493"/>
        </w:tabs>
        <w:spacing w:before="202" w:line="415" w:lineRule="auto"/>
        <w:ind w:right="117" w:firstLine="0"/>
        <w:jc w:val="both"/>
        <w:rPr>
          <w:sz w:val="24"/>
        </w:rPr>
      </w:pPr>
      <w:r>
        <w:rPr>
          <w:w w:val="105"/>
          <w:sz w:val="24"/>
        </w:rPr>
        <w:t xml:space="preserve">The deviations produced are theoretically discernible within the </w:t>
      </w:r>
      <w:proofErr w:type="gramStart"/>
      <w:r>
        <w:rPr>
          <w:w w:val="105"/>
          <w:sz w:val="24"/>
        </w:rPr>
        <w:t>experimental</w:t>
      </w:r>
      <w:r w:rsidR="00DB52C2">
        <w:rPr>
          <w:w w:val="105"/>
          <w:sz w:val="24"/>
        </w:rPr>
        <w:t xml:space="preserve"> </w:t>
      </w:r>
      <w:r>
        <w:rPr>
          <w:w w:val="105"/>
          <w:sz w:val="24"/>
        </w:rPr>
        <w:t xml:space="preserve"> foil</w:t>
      </w:r>
      <w:proofErr w:type="gramEnd"/>
      <w:r>
        <w:rPr>
          <w:w w:val="105"/>
          <w:sz w:val="24"/>
        </w:rPr>
        <w:t xml:space="preserve"> activation portion of the experiment. </w:t>
      </w:r>
      <w:r>
        <w:rPr>
          <w:spacing w:val="-3"/>
          <w:w w:val="105"/>
          <w:sz w:val="24"/>
        </w:rPr>
        <w:t xml:space="preserve">However, </w:t>
      </w:r>
      <w:r>
        <w:rPr>
          <w:w w:val="105"/>
          <w:sz w:val="24"/>
        </w:rPr>
        <w:t>the predictable fission product distribution from each fluence is currently not as</w:t>
      </w:r>
      <w:r w:rsidR="00DB52C2">
        <w:rPr>
          <w:w w:val="105"/>
          <w:sz w:val="24"/>
        </w:rPr>
        <w:t xml:space="preserve"> </w:t>
      </w:r>
      <w:r>
        <w:rPr>
          <w:w w:val="105"/>
          <w:sz w:val="24"/>
        </w:rPr>
        <w:t>precise.</w:t>
      </w:r>
    </w:p>
    <w:p w14:paraId="2B0E9956" w14:textId="77777777" w:rsidR="00430DE3" w:rsidRDefault="008F0850">
      <w:pPr>
        <w:spacing w:before="52"/>
        <w:ind w:left="249"/>
        <w:rPr>
          <w:b/>
          <w:sz w:val="20"/>
        </w:rPr>
      </w:pPr>
      <w:bookmarkStart w:id="604" w:name="_bookmark104"/>
      <w:bookmarkEnd w:id="604"/>
      <w:r>
        <w:rPr>
          <w:b/>
          <w:w w:val="115"/>
          <w:sz w:val="20"/>
        </w:rPr>
        <w:t>Table</w:t>
      </w:r>
      <w:r w:rsidR="00DB52C2">
        <w:rPr>
          <w:b/>
          <w:w w:val="115"/>
          <w:sz w:val="20"/>
        </w:rPr>
        <w:t xml:space="preserve"> </w:t>
      </w:r>
      <w:r>
        <w:rPr>
          <w:b/>
          <w:w w:val="115"/>
          <w:sz w:val="20"/>
        </w:rPr>
        <w:t>6.</w:t>
      </w:r>
      <w:r w:rsidR="00DB52C2">
        <w:rPr>
          <w:b/>
          <w:w w:val="115"/>
          <w:sz w:val="20"/>
        </w:rPr>
        <w:t xml:space="preserve"> </w:t>
      </w:r>
      <w:r>
        <w:rPr>
          <w:b/>
          <w:w w:val="115"/>
          <w:sz w:val="20"/>
        </w:rPr>
        <w:t>5 energy group fractional fluence for ETA</w:t>
      </w:r>
      <w:r w:rsidR="00DB52C2">
        <w:rPr>
          <w:b/>
          <w:w w:val="115"/>
          <w:sz w:val="20"/>
        </w:rPr>
        <w:t xml:space="preserve"> </w:t>
      </w:r>
      <w:r>
        <w:rPr>
          <w:b/>
          <w:w w:val="115"/>
          <w:sz w:val="20"/>
        </w:rPr>
        <w:t xml:space="preserve">design compared </w:t>
      </w:r>
      <w:proofErr w:type="gramStart"/>
      <w:r>
        <w:rPr>
          <w:b/>
          <w:w w:val="115"/>
          <w:sz w:val="20"/>
        </w:rPr>
        <w:t>to</w:t>
      </w:r>
      <w:r w:rsidR="00DB52C2">
        <w:rPr>
          <w:b/>
          <w:w w:val="115"/>
          <w:sz w:val="20"/>
        </w:rPr>
        <w:t xml:space="preserve">  </w:t>
      </w:r>
      <w:r>
        <w:rPr>
          <w:b/>
          <w:w w:val="115"/>
          <w:sz w:val="20"/>
        </w:rPr>
        <w:t>TN</w:t>
      </w:r>
      <w:proofErr w:type="gramEnd"/>
      <w:r>
        <w:rPr>
          <w:b/>
          <w:w w:val="115"/>
          <w:sz w:val="20"/>
        </w:rPr>
        <w:t>+PFNS</w:t>
      </w:r>
    </w:p>
    <w:p w14:paraId="6A1D4E68" w14:textId="77777777" w:rsidR="00430DE3" w:rsidRDefault="00430DE3">
      <w:pPr>
        <w:pStyle w:val="BodyText"/>
        <w:spacing w:before="9"/>
        <w:rPr>
          <w:b/>
          <w:sz w:val="19"/>
        </w:rPr>
      </w:pPr>
    </w:p>
    <w:tbl>
      <w:tblPr>
        <w:tblW w:w="0" w:type="auto"/>
        <w:tblInd w:w="1858"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2341"/>
        <w:gridCol w:w="1135"/>
        <w:gridCol w:w="1639"/>
      </w:tblGrid>
      <w:tr w:rsidR="00430DE3" w14:paraId="5293E413" w14:textId="77777777">
        <w:trPr>
          <w:trHeight w:hRule="exact" w:val="685"/>
        </w:trPr>
        <w:tc>
          <w:tcPr>
            <w:tcW w:w="2341" w:type="dxa"/>
          </w:tcPr>
          <w:p w14:paraId="0155E7A4" w14:textId="77777777" w:rsidR="00430DE3" w:rsidRDefault="00430DE3"/>
        </w:tc>
        <w:tc>
          <w:tcPr>
            <w:tcW w:w="2773" w:type="dxa"/>
            <w:gridSpan w:val="2"/>
          </w:tcPr>
          <w:p w14:paraId="57A43BB8" w14:textId="77777777" w:rsidR="00430DE3" w:rsidRDefault="008F0850">
            <w:pPr>
              <w:pStyle w:val="TableParagraph"/>
              <w:spacing w:line="295" w:lineRule="auto"/>
              <w:ind w:left="987" w:right="857" w:hanging="121"/>
              <w:jc w:val="left"/>
              <w:rPr>
                <w:sz w:val="24"/>
              </w:rPr>
            </w:pPr>
            <w:r>
              <w:rPr>
                <w:w w:val="105"/>
                <w:sz w:val="24"/>
              </w:rPr>
              <w:t>Fractional Fluence</w:t>
            </w:r>
          </w:p>
        </w:tc>
      </w:tr>
      <w:tr w:rsidR="00430DE3" w14:paraId="1CC839EC" w14:textId="77777777">
        <w:trPr>
          <w:trHeight w:hRule="exact" w:val="347"/>
        </w:trPr>
        <w:tc>
          <w:tcPr>
            <w:tcW w:w="2341" w:type="dxa"/>
          </w:tcPr>
          <w:p w14:paraId="0EA1973B" w14:textId="77777777" w:rsidR="00430DE3" w:rsidRDefault="008F0850">
            <w:pPr>
              <w:pStyle w:val="TableParagraph"/>
              <w:ind w:left="133" w:right="133"/>
              <w:rPr>
                <w:sz w:val="24"/>
              </w:rPr>
            </w:pPr>
            <w:r>
              <w:rPr>
                <w:w w:val="105"/>
                <w:sz w:val="24"/>
              </w:rPr>
              <w:t>Energy Range</w:t>
            </w:r>
          </w:p>
        </w:tc>
        <w:tc>
          <w:tcPr>
            <w:tcW w:w="1135" w:type="dxa"/>
          </w:tcPr>
          <w:p w14:paraId="68335C3E" w14:textId="77777777" w:rsidR="00430DE3" w:rsidRDefault="008F0850">
            <w:pPr>
              <w:pStyle w:val="TableParagraph"/>
              <w:ind w:left="100" w:right="100"/>
              <w:rPr>
                <w:sz w:val="24"/>
              </w:rPr>
            </w:pPr>
            <w:r>
              <w:rPr>
                <w:w w:val="105"/>
                <w:sz w:val="24"/>
              </w:rPr>
              <w:t>ETA Φ</w:t>
            </w:r>
          </w:p>
        </w:tc>
        <w:tc>
          <w:tcPr>
            <w:tcW w:w="1639" w:type="dxa"/>
          </w:tcPr>
          <w:p w14:paraId="15669E01" w14:textId="77777777" w:rsidR="00430DE3" w:rsidRDefault="008F0850">
            <w:pPr>
              <w:pStyle w:val="TableParagraph"/>
              <w:ind w:left="99" w:right="99"/>
              <w:rPr>
                <w:sz w:val="24"/>
              </w:rPr>
            </w:pPr>
            <w:r>
              <w:rPr>
                <w:w w:val="110"/>
                <w:sz w:val="24"/>
              </w:rPr>
              <w:t>TN+PFNS Φ</w:t>
            </w:r>
          </w:p>
        </w:tc>
      </w:tr>
      <w:tr w:rsidR="00430DE3" w14:paraId="343D7813" w14:textId="77777777">
        <w:trPr>
          <w:trHeight w:hRule="exact" w:val="347"/>
        </w:trPr>
        <w:tc>
          <w:tcPr>
            <w:tcW w:w="2341" w:type="dxa"/>
          </w:tcPr>
          <w:p w14:paraId="4862D6FE" w14:textId="77777777" w:rsidR="00430DE3" w:rsidRDefault="008F0850">
            <w:pPr>
              <w:pStyle w:val="TableParagraph"/>
              <w:ind w:left="133" w:right="133"/>
              <w:rPr>
                <w:sz w:val="24"/>
              </w:rPr>
            </w:pPr>
            <w:r>
              <w:rPr>
                <w:sz w:val="24"/>
              </w:rPr>
              <w:t>0 - 3</w:t>
            </w:r>
            <w:r>
              <w:rPr>
                <w:spacing w:val="50"/>
                <w:sz w:val="24"/>
              </w:rPr>
              <w:t xml:space="preserve"> </w:t>
            </w:r>
            <w:r>
              <w:rPr>
                <w:spacing w:val="-3"/>
                <w:sz w:val="24"/>
              </w:rPr>
              <w:t>keV</w:t>
            </w:r>
          </w:p>
        </w:tc>
        <w:tc>
          <w:tcPr>
            <w:tcW w:w="1135" w:type="dxa"/>
          </w:tcPr>
          <w:p w14:paraId="12DEBA53" w14:textId="77777777" w:rsidR="00430DE3" w:rsidRDefault="008F0850">
            <w:pPr>
              <w:pStyle w:val="TableParagraph"/>
              <w:ind w:left="100" w:right="100"/>
              <w:rPr>
                <w:sz w:val="24"/>
              </w:rPr>
            </w:pPr>
            <w:r>
              <w:rPr>
                <w:sz w:val="24"/>
              </w:rPr>
              <w:t>3.24E-04</w:t>
            </w:r>
          </w:p>
        </w:tc>
        <w:tc>
          <w:tcPr>
            <w:tcW w:w="1639" w:type="dxa"/>
          </w:tcPr>
          <w:p w14:paraId="059EB2C9" w14:textId="77777777" w:rsidR="00430DE3" w:rsidRDefault="008F0850">
            <w:pPr>
              <w:pStyle w:val="TableParagraph"/>
              <w:ind w:left="99" w:right="99"/>
              <w:rPr>
                <w:sz w:val="24"/>
              </w:rPr>
            </w:pPr>
            <w:r>
              <w:rPr>
                <w:sz w:val="24"/>
              </w:rPr>
              <w:t>7.23E-05</w:t>
            </w:r>
          </w:p>
        </w:tc>
      </w:tr>
      <w:tr w:rsidR="00430DE3" w14:paraId="33EC689D" w14:textId="77777777">
        <w:trPr>
          <w:trHeight w:hRule="exact" w:val="347"/>
        </w:trPr>
        <w:tc>
          <w:tcPr>
            <w:tcW w:w="2341" w:type="dxa"/>
          </w:tcPr>
          <w:p w14:paraId="35344D71" w14:textId="77777777" w:rsidR="00430DE3" w:rsidRDefault="008F0850">
            <w:pPr>
              <w:pStyle w:val="TableParagraph"/>
              <w:ind w:left="133" w:right="133"/>
              <w:rPr>
                <w:sz w:val="24"/>
              </w:rPr>
            </w:pPr>
            <w:r>
              <w:rPr>
                <w:sz w:val="24"/>
              </w:rPr>
              <w:t>3 keV - 0.11</w:t>
            </w:r>
            <w:r w:rsidR="00DB52C2">
              <w:rPr>
                <w:sz w:val="24"/>
              </w:rPr>
              <w:t xml:space="preserve"> </w:t>
            </w:r>
            <w:r>
              <w:rPr>
                <w:sz w:val="24"/>
              </w:rPr>
              <w:t>MeV</w:t>
            </w:r>
          </w:p>
        </w:tc>
        <w:tc>
          <w:tcPr>
            <w:tcW w:w="1135" w:type="dxa"/>
          </w:tcPr>
          <w:p w14:paraId="328BA80A" w14:textId="77777777" w:rsidR="00430DE3" w:rsidRDefault="008F0850">
            <w:pPr>
              <w:pStyle w:val="TableParagraph"/>
              <w:ind w:left="100" w:right="100"/>
              <w:rPr>
                <w:sz w:val="24"/>
              </w:rPr>
            </w:pPr>
            <w:r>
              <w:rPr>
                <w:sz w:val="24"/>
              </w:rPr>
              <w:t>4.85E-02</w:t>
            </w:r>
          </w:p>
        </w:tc>
        <w:tc>
          <w:tcPr>
            <w:tcW w:w="1639" w:type="dxa"/>
          </w:tcPr>
          <w:p w14:paraId="32BA661E" w14:textId="77777777" w:rsidR="00430DE3" w:rsidRDefault="008F0850">
            <w:pPr>
              <w:pStyle w:val="TableParagraph"/>
              <w:ind w:left="99" w:right="99"/>
              <w:rPr>
                <w:sz w:val="24"/>
              </w:rPr>
            </w:pPr>
            <w:r>
              <w:rPr>
                <w:sz w:val="24"/>
              </w:rPr>
              <w:t>3.80E-02</w:t>
            </w:r>
          </w:p>
        </w:tc>
      </w:tr>
      <w:tr w:rsidR="00430DE3" w14:paraId="357F4239" w14:textId="77777777">
        <w:trPr>
          <w:trHeight w:hRule="exact" w:val="347"/>
        </w:trPr>
        <w:tc>
          <w:tcPr>
            <w:tcW w:w="2341" w:type="dxa"/>
          </w:tcPr>
          <w:p w14:paraId="0F760F1A" w14:textId="77777777" w:rsidR="00430DE3" w:rsidRDefault="008F0850">
            <w:pPr>
              <w:pStyle w:val="TableParagraph"/>
              <w:ind w:left="119"/>
              <w:jc w:val="left"/>
              <w:rPr>
                <w:sz w:val="24"/>
              </w:rPr>
            </w:pPr>
            <w:r>
              <w:rPr>
                <w:sz w:val="24"/>
              </w:rPr>
              <w:t>0.11 MeV - 6.4</w:t>
            </w:r>
            <w:r w:rsidR="00DB52C2">
              <w:rPr>
                <w:sz w:val="24"/>
              </w:rPr>
              <w:t xml:space="preserve"> </w:t>
            </w:r>
            <w:r>
              <w:rPr>
                <w:sz w:val="24"/>
              </w:rPr>
              <w:t>MeV</w:t>
            </w:r>
          </w:p>
        </w:tc>
        <w:tc>
          <w:tcPr>
            <w:tcW w:w="1135" w:type="dxa"/>
          </w:tcPr>
          <w:p w14:paraId="3F2E1789" w14:textId="77777777" w:rsidR="00430DE3" w:rsidRDefault="008F0850">
            <w:pPr>
              <w:pStyle w:val="TableParagraph"/>
              <w:ind w:left="100" w:right="100"/>
              <w:rPr>
                <w:sz w:val="24"/>
              </w:rPr>
            </w:pPr>
            <w:r>
              <w:rPr>
                <w:sz w:val="24"/>
              </w:rPr>
              <w:t>7.83E-01</w:t>
            </w:r>
          </w:p>
        </w:tc>
        <w:tc>
          <w:tcPr>
            <w:tcW w:w="1639" w:type="dxa"/>
          </w:tcPr>
          <w:p w14:paraId="6649BA5C" w14:textId="77777777" w:rsidR="00430DE3" w:rsidRDefault="008F0850">
            <w:pPr>
              <w:pStyle w:val="TableParagraph"/>
              <w:ind w:left="99" w:right="99"/>
              <w:rPr>
                <w:sz w:val="24"/>
              </w:rPr>
            </w:pPr>
            <w:r>
              <w:rPr>
                <w:sz w:val="24"/>
              </w:rPr>
              <w:t>8.23E-01</w:t>
            </w:r>
          </w:p>
        </w:tc>
      </w:tr>
      <w:tr w:rsidR="00430DE3" w14:paraId="083409FA" w14:textId="77777777">
        <w:trPr>
          <w:trHeight w:hRule="exact" w:val="347"/>
        </w:trPr>
        <w:tc>
          <w:tcPr>
            <w:tcW w:w="2341" w:type="dxa"/>
          </w:tcPr>
          <w:p w14:paraId="6E1C66A3" w14:textId="77777777" w:rsidR="00430DE3" w:rsidRDefault="008F0850">
            <w:pPr>
              <w:pStyle w:val="TableParagraph"/>
              <w:ind w:left="210"/>
              <w:jc w:val="left"/>
              <w:rPr>
                <w:sz w:val="24"/>
              </w:rPr>
            </w:pPr>
            <w:r>
              <w:rPr>
                <w:sz w:val="24"/>
              </w:rPr>
              <w:t>6.4 MeV - 10</w:t>
            </w:r>
            <w:r w:rsidR="00DB52C2">
              <w:rPr>
                <w:sz w:val="24"/>
              </w:rPr>
              <w:t xml:space="preserve"> </w:t>
            </w:r>
            <w:r>
              <w:rPr>
                <w:sz w:val="24"/>
              </w:rPr>
              <w:t>MeV</w:t>
            </w:r>
          </w:p>
        </w:tc>
        <w:tc>
          <w:tcPr>
            <w:tcW w:w="1135" w:type="dxa"/>
          </w:tcPr>
          <w:p w14:paraId="529A6490" w14:textId="77777777" w:rsidR="00430DE3" w:rsidRDefault="008F0850">
            <w:pPr>
              <w:pStyle w:val="TableParagraph"/>
              <w:ind w:left="100" w:right="100"/>
              <w:rPr>
                <w:sz w:val="24"/>
              </w:rPr>
            </w:pPr>
            <w:r>
              <w:rPr>
                <w:sz w:val="24"/>
              </w:rPr>
              <w:t>1.93E-02</w:t>
            </w:r>
          </w:p>
        </w:tc>
        <w:tc>
          <w:tcPr>
            <w:tcW w:w="1639" w:type="dxa"/>
          </w:tcPr>
          <w:p w14:paraId="0810D124" w14:textId="77777777" w:rsidR="00430DE3" w:rsidRDefault="008F0850">
            <w:pPr>
              <w:pStyle w:val="TableParagraph"/>
              <w:ind w:left="99" w:right="99"/>
              <w:rPr>
                <w:sz w:val="24"/>
              </w:rPr>
            </w:pPr>
            <w:r>
              <w:rPr>
                <w:sz w:val="24"/>
              </w:rPr>
              <w:t>1.31E-02</w:t>
            </w:r>
          </w:p>
        </w:tc>
      </w:tr>
      <w:tr w:rsidR="00430DE3" w14:paraId="10DA9C67" w14:textId="77777777">
        <w:trPr>
          <w:trHeight w:hRule="exact" w:val="347"/>
        </w:trPr>
        <w:tc>
          <w:tcPr>
            <w:tcW w:w="2341" w:type="dxa"/>
          </w:tcPr>
          <w:p w14:paraId="4F6F82A0" w14:textId="77777777" w:rsidR="00430DE3" w:rsidRDefault="008F0850">
            <w:pPr>
              <w:pStyle w:val="TableParagraph"/>
              <w:ind w:left="133" w:right="133"/>
              <w:rPr>
                <w:sz w:val="24"/>
              </w:rPr>
            </w:pPr>
            <w:r>
              <w:rPr>
                <w:sz w:val="24"/>
              </w:rPr>
              <w:t>10 MeV - 19.6</w:t>
            </w:r>
            <w:r w:rsidR="00DB52C2">
              <w:rPr>
                <w:sz w:val="24"/>
              </w:rPr>
              <w:t xml:space="preserve"> </w:t>
            </w:r>
            <w:r>
              <w:rPr>
                <w:sz w:val="24"/>
              </w:rPr>
              <w:t>MeV</w:t>
            </w:r>
          </w:p>
        </w:tc>
        <w:tc>
          <w:tcPr>
            <w:tcW w:w="1135" w:type="dxa"/>
          </w:tcPr>
          <w:p w14:paraId="03F326EB" w14:textId="77777777" w:rsidR="00430DE3" w:rsidRDefault="008F0850">
            <w:pPr>
              <w:pStyle w:val="TableParagraph"/>
              <w:ind w:left="100" w:right="100"/>
              <w:rPr>
                <w:sz w:val="24"/>
              </w:rPr>
            </w:pPr>
            <w:r>
              <w:rPr>
                <w:sz w:val="24"/>
              </w:rPr>
              <w:t>1.49E-01</w:t>
            </w:r>
          </w:p>
        </w:tc>
        <w:tc>
          <w:tcPr>
            <w:tcW w:w="1639" w:type="dxa"/>
          </w:tcPr>
          <w:p w14:paraId="2228C357" w14:textId="77777777" w:rsidR="00430DE3" w:rsidRDefault="008F0850">
            <w:pPr>
              <w:pStyle w:val="TableParagraph"/>
              <w:ind w:left="99" w:right="99"/>
              <w:rPr>
                <w:sz w:val="24"/>
              </w:rPr>
            </w:pPr>
            <w:r>
              <w:rPr>
                <w:sz w:val="24"/>
              </w:rPr>
              <w:t>1.26E-01</w:t>
            </w:r>
          </w:p>
        </w:tc>
      </w:tr>
    </w:tbl>
    <w:p w14:paraId="2DAECCF2" w14:textId="77777777" w:rsidR="00430DE3" w:rsidRDefault="00430DE3">
      <w:pPr>
        <w:pStyle w:val="BodyText"/>
        <w:rPr>
          <w:b/>
          <w:sz w:val="20"/>
        </w:rPr>
      </w:pPr>
    </w:p>
    <w:p w14:paraId="25F93C3A" w14:textId="77777777" w:rsidR="00430DE3" w:rsidRDefault="00430DE3">
      <w:pPr>
        <w:pStyle w:val="BodyText"/>
        <w:spacing w:before="7"/>
        <w:rPr>
          <w:b/>
          <w:sz w:val="21"/>
        </w:rPr>
      </w:pPr>
    </w:p>
    <w:p w14:paraId="65884E84" w14:textId="77777777" w:rsidR="00430DE3" w:rsidRDefault="008F0850">
      <w:pPr>
        <w:pStyle w:val="BodyText"/>
        <w:spacing w:line="415" w:lineRule="auto"/>
        <w:ind w:left="100" w:right="117" w:firstLine="417"/>
        <w:jc w:val="both"/>
      </w:pPr>
      <w:r>
        <w:rPr>
          <w:w w:val="105"/>
        </w:rPr>
        <w:t xml:space="preserve">Two statistical tests were conducted for additional confidence in the performance of ETA to spectrally shape the NIF source to the TN+PFNS. The results of the Pearson correlation coefficient and K-S statistic are summarized in Table </w:t>
      </w:r>
      <w:hyperlink w:anchor="_bookmark105" w:history="1">
        <w:r>
          <w:rPr>
            <w:w w:val="105"/>
          </w:rPr>
          <w:t>7</w:t>
        </w:r>
      </w:hyperlink>
      <w:r>
        <w:rPr>
          <w:w w:val="105"/>
        </w:rPr>
        <w:t>.</w:t>
      </w:r>
      <w:r w:rsidR="00DB52C2">
        <w:rPr>
          <w:w w:val="105"/>
        </w:rPr>
        <w:t xml:space="preserve"> </w:t>
      </w:r>
      <w:proofErr w:type="gramStart"/>
      <w:r>
        <w:rPr>
          <w:w w:val="105"/>
        </w:rPr>
        <w:t>The</w:t>
      </w:r>
      <w:r w:rsidR="00DB52C2">
        <w:rPr>
          <w:w w:val="105"/>
        </w:rPr>
        <w:t xml:space="preserve"> </w:t>
      </w:r>
      <w:r>
        <w:rPr>
          <w:w w:val="105"/>
        </w:rPr>
        <w:t xml:space="preserve"> in</w:t>
      </w:r>
      <w:proofErr w:type="gramEnd"/>
      <w:r>
        <w:rPr>
          <w:w w:val="105"/>
        </w:rPr>
        <w:t>-</w:t>
      </w:r>
    </w:p>
    <w:p w14:paraId="393908CD" w14:textId="77777777" w:rsidR="00430DE3" w:rsidRDefault="00430DE3">
      <w:pPr>
        <w:spacing w:line="415" w:lineRule="auto"/>
        <w:jc w:val="both"/>
        <w:sectPr w:rsidR="00430DE3">
          <w:pgSz w:w="12240" w:h="15840"/>
          <w:pgMar w:top="1420" w:right="1680" w:bottom="1380" w:left="1700" w:header="0" w:footer="1182" w:gutter="0"/>
          <w:cols w:space="720"/>
        </w:sectPr>
      </w:pPr>
    </w:p>
    <w:p w14:paraId="5C137B0F" w14:textId="77777777" w:rsidR="00430DE3" w:rsidRDefault="008F0850">
      <w:pPr>
        <w:pStyle w:val="BodyText"/>
        <w:spacing w:before="35" w:line="415" w:lineRule="auto"/>
        <w:ind w:left="100" w:right="277"/>
        <w:jc w:val="both"/>
      </w:pPr>
      <w:proofErr w:type="spellStart"/>
      <w:r>
        <w:rPr>
          <w:w w:val="105"/>
        </w:rPr>
        <w:lastRenderedPageBreak/>
        <w:t>terpretation</w:t>
      </w:r>
      <w:proofErr w:type="spellEnd"/>
      <w:r>
        <w:rPr>
          <w:w w:val="105"/>
        </w:rPr>
        <w:t xml:space="preserve"> of the PCC result indicates that no correlation between the data sets was rejected with strong significance, and the K-S statistic indicates the null hypothesis that the samples were drawn from the same distribution could not be rejected.</w:t>
      </w:r>
    </w:p>
    <w:p w14:paraId="7264DF70" w14:textId="77777777" w:rsidR="00430DE3" w:rsidRDefault="008F0850">
      <w:pPr>
        <w:spacing w:before="55" w:line="240" w:lineRule="exact"/>
        <w:ind w:left="100" w:right="278"/>
        <w:jc w:val="both"/>
        <w:rPr>
          <w:b/>
          <w:sz w:val="20"/>
        </w:rPr>
      </w:pPr>
      <w:bookmarkStart w:id="605" w:name="_bookmark105"/>
      <w:bookmarkEnd w:id="605"/>
      <w:r>
        <w:rPr>
          <w:b/>
          <w:w w:val="115"/>
          <w:sz w:val="20"/>
        </w:rPr>
        <w:t xml:space="preserve">Table 7. Statistical test result comparisons between TN+PFNS and ETA performance. The </w:t>
      </w:r>
      <w:r>
        <w:rPr>
          <w:rFonts w:ascii="Georgia"/>
          <w:i/>
          <w:w w:val="115"/>
          <w:sz w:val="20"/>
        </w:rPr>
        <w:t>H</w:t>
      </w:r>
      <w:r>
        <w:rPr>
          <w:rFonts w:ascii="Bauhaus 93"/>
          <w:w w:val="115"/>
          <w:position w:val="-2"/>
          <w:sz w:val="14"/>
        </w:rPr>
        <w:t xml:space="preserve">0 </w:t>
      </w:r>
      <w:r>
        <w:rPr>
          <w:b/>
          <w:w w:val="115"/>
          <w:sz w:val="20"/>
        </w:rPr>
        <w:t xml:space="preserve">results indicated that there was a strong correlation between the data sets and the samples were likely drawn from the </w:t>
      </w:r>
      <w:proofErr w:type="gramStart"/>
      <w:r>
        <w:rPr>
          <w:b/>
          <w:w w:val="115"/>
          <w:sz w:val="20"/>
        </w:rPr>
        <w:t>same</w:t>
      </w:r>
      <w:r w:rsidR="00DB52C2">
        <w:rPr>
          <w:b/>
          <w:w w:val="115"/>
          <w:sz w:val="20"/>
        </w:rPr>
        <w:t xml:space="preserve"> </w:t>
      </w:r>
      <w:r>
        <w:rPr>
          <w:b/>
          <w:w w:val="115"/>
          <w:sz w:val="20"/>
        </w:rPr>
        <w:t xml:space="preserve"> distribution</w:t>
      </w:r>
      <w:proofErr w:type="gramEnd"/>
      <w:r>
        <w:rPr>
          <w:b/>
          <w:w w:val="115"/>
          <w:sz w:val="20"/>
        </w:rPr>
        <w:t>.</w:t>
      </w:r>
    </w:p>
    <w:p w14:paraId="22DCC898" w14:textId="77777777" w:rsidR="00430DE3" w:rsidRDefault="00430DE3">
      <w:pPr>
        <w:pStyle w:val="BodyText"/>
        <w:spacing w:before="4"/>
        <w:rPr>
          <w:b/>
          <w:sz w:val="19"/>
        </w:rPr>
      </w:pPr>
    </w:p>
    <w:tbl>
      <w:tblPr>
        <w:tblW w:w="0" w:type="auto"/>
        <w:tblInd w:w="10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2071"/>
        <w:gridCol w:w="2287"/>
        <w:gridCol w:w="1808"/>
        <w:gridCol w:w="2497"/>
      </w:tblGrid>
      <w:tr w:rsidR="00430DE3" w14:paraId="635B4AA5" w14:textId="77777777">
        <w:trPr>
          <w:trHeight w:hRule="exact" w:val="1024"/>
        </w:trPr>
        <w:tc>
          <w:tcPr>
            <w:tcW w:w="2071" w:type="dxa"/>
          </w:tcPr>
          <w:p w14:paraId="0B084145" w14:textId="77777777" w:rsidR="00430DE3" w:rsidRDefault="00430DE3"/>
        </w:tc>
        <w:tc>
          <w:tcPr>
            <w:tcW w:w="2287" w:type="dxa"/>
          </w:tcPr>
          <w:p w14:paraId="56BCA392" w14:textId="77777777" w:rsidR="00430DE3" w:rsidRDefault="008F0850">
            <w:pPr>
              <w:pStyle w:val="TableParagraph"/>
              <w:spacing w:line="295" w:lineRule="auto"/>
              <w:ind w:left="119" w:right="118"/>
              <w:rPr>
                <w:sz w:val="24"/>
              </w:rPr>
            </w:pPr>
            <w:r>
              <w:rPr>
                <w:w w:val="105"/>
                <w:sz w:val="24"/>
              </w:rPr>
              <w:t>Pearson Correlation Coefficient</w:t>
            </w:r>
          </w:p>
          <w:p w14:paraId="1DDBF806" w14:textId="77777777" w:rsidR="00430DE3" w:rsidRDefault="008F0850">
            <w:pPr>
              <w:pStyle w:val="TableParagraph"/>
              <w:spacing w:before="1"/>
              <w:ind w:left="118" w:right="118"/>
              <w:rPr>
                <w:sz w:val="24"/>
              </w:rPr>
            </w:pPr>
            <w:r>
              <w:rPr>
                <w:w w:val="105"/>
                <w:sz w:val="24"/>
              </w:rPr>
              <w:t>(p-value)</w:t>
            </w:r>
          </w:p>
        </w:tc>
        <w:tc>
          <w:tcPr>
            <w:tcW w:w="1808" w:type="dxa"/>
          </w:tcPr>
          <w:p w14:paraId="1AC6CBCF" w14:textId="77777777" w:rsidR="00430DE3" w:rsidRDefault="008F0850">
            <w:pPr>
              <w:pStyle w:val="TableParagraph"/>
              <w:spacing w:before="197" w:line="295" w:lineRule="auto"/>
              <w:ind w:left="441" w:right="239" w:hanging="199"/>
              <w:jc w:val="left"/>
              <w:rPr>
                <w:sz w:val="24"/>
              </w:rPr>
            </w:pPr>
            <w:r>
              <w:rPr>
                <w:w w:val="105"/>
                <w:sz w:val="24"/>
              </w:rPr>
              <w:t>K-S Statistic (p-value)</w:t>
            </w:r>
          </w:p>
        </w:tc>
        <w:tc>
          <w:tcPr>
            <w:tcW w:w="2497" w:type="dxa"/>
          </w:tcPr>
          <w:p w14:paraId="57857E91" w14:textId="77777777" w:rsidR="00430DE3" w:rsidRDefault="00430DE3">
            <w:pPr>
              <w:pStyle w:val="TableParagraph"/>
              <w:spacing w:before="8"/>
              <w:ind w:left="0"/>
              <w:jc w:val="left"/>
              <w:rPr>
                <w:b/>
                <w:sz w:val="29"/>
              </w:rPr>
            </w:pPr>
          </w:p>
          <w:p w14:paraId="37556D9F" w14:textId="77777777" w:rsidR="00430DE3" w:rsidRDefault="008F0850">
            <w:pPr>
              <w:pStyle w:val="TableParagraph"/>
              <w:spacing w:before="0"/>
              <w:ind w:left="1077" w:right="1086"/>
              <w:rPr>
                <w:sz w:val="16"/>
              </w:rPr>
            </w:pPr>
            <w:r>
              <w:rPr>
                <w:rFonts w:ascii="Bookman Old Style"/>
                <w:i/>
                <w:w w:val="105"/>
                <w:sz w:val="24"/>
              </w:rPr>
              <w:t>H</w:t>
            </w:r>
            <w:r>
              <w:rPr>
                <w:w w:val="105"/>
                <w:position w:val="-3"/>
                <w:sz w:val="16"/>
              </w:rPr>
              <w:t>0</w:t>
            </w:r>
          </w:p>
        </w:tc>
      </w:tr>
      <w:tr w:rsidR="00430DE3" w14:paraId="7784F7E2" w14:textId="77777777">
        <w:trPr>
          <w:trHeight w:hRule="exact" w:val="1024"/>
        </w:trPr>
        <w:tc>
          <w:tcPr>
            <w:tcW w:w="2071" w:type="dxa"/>
          </w:tcPr>
          <w:p w14:paraId="404B8CA2" w14:textId="77777777" w:rsidR="00430DE3" w:rsidRDefault="008F0850">
            <w:pPr>
              <w:pStyle w:val="TableParagraph"/>
              <w:ind w:left="445" w:right="445"/>
              <w:rPr>
                <w:sz w:val="24"/>
              </w:rPr>
            </w:pPr>
            <w:r>
              <w:rPr>
                <w:w w:val="110"/>
                <w:sz w:val="24"/>
              </w:rPr>
              <w:t>TN+PFNS</w:t>
            </w:r>
          </w:p>
          <w:p w14:paraId="2D5F03E3" w14:textId="77777777" w:rsidR="00430DE3" w:rsidRDefault="008F0850">
            <w:pPr>
              <w:pStyle w:val="TableParagraph"/>
              <w:spacing w:before="62" w:line="295" w:lineRule="auto"/>
              <w:ind w:left="416" w:right="414" w:hanging="1"/>
              <w:rPr>
                <w:sz w:val="24"/>
              </w:rPr>
            </w:pPr>
            <w:r>
              <w:rPr>
                <w:w w:val="105"/>
                <w:sz w:val="24"/>
              </w:rPr>
              <w:t>versus MCNP SSR</w:t>
            </w:r>
          </w:p>
        </w:tc>
        <w:tc>
          <w:tcPr>
            <w:tcW w:w="2287" w:type="dxa"/>
          </w:tcPr>
          <w:p w14:paraId="3124D78F" w14:textId="77777777" w:rsidR="00430DE3" w:rsidRDefault="008F0850">
            <w:pPr>
              <w:pStyle w:val="TableParagraph"/>
              <w:spacing w:before="304"/>
              <w:ind w:left="118" w:right="118"/>
              <w:rPr>
                <w:sz w:val="24"/>
              </w:rPr>
            </w:pPr>
            <w:r>
              <w:rPr>
                <w:w w:val="110"/>
                <w:sz w:val="24"/>
              </w:rPr>
              <w:t xml:space="preserve">0.90 (p </w:t>
            </w:r>
            <w:r>
              <w:rPr>
                <w:rFonts w:ascii="Lucida Sans Unicode" w:hAnsi="Lucida Sans Unicode"/>
                <w:w w:val="160"/>
                <w:sz w:val="24"/>
              </w:rPr>
              <w:t>«</w:t>
            </w:r>
            <w:r>
              <w:rPr>
                <w:rFonts w:ascii="Lucida Sans Unicode" w:hAnsi="Lucida Sans Unicode"/>
                <w:spacing w:val="-71"/>
                <w:w w:val="160"/>
                <w:sz w:val="24"/>
              </w:rPr>
              <w:t xml:space="preserve"> </w:t>
            </w:r>
            <w:r>
              <w:rPr>
                <w:w w:val="110"/>
                <w:sz w:val="24"/>
              </w:rPr>
              <w:t>0.05)</w:t>
            </w:r>
          </w:p>
        </w:tc>
        <w:tc>
          <w:tcPr>
            <w:tcW w:w="1808" w:type="dxa"/>
          </w:tcPr>
          <w:p w14:paraId="6D6E5659" w14:textId="77777777" w:rsidR="00430DE3" w:rsidRDefault="00430DE3">
            <w:pPr>
              <w:pStyle w:val="TableParagraph"/>
              <w:spacing w:before="10"/>
              <w:ind w:left="0"/>
              <w:jc w:val="left"/>
              <w:rPr>
                <w:b/>
                <w:sz w:val="29"/>
              </w:rPr>
            </w:pPr>
          </w:p>
          <w:p w14:paraId="3CF38686" w14:textId="77777777" w:rsidR="00430DE3" w:rsidRDefault="008F0850">
            <w:pPr>
              <w:pStyle w:val="TableParagraph"/>
              <w:spacing w:before="0"/>
              <w:ind w:left="90" w:right="90"/>
              <w:rPr>
                <w:sz w:val="24"/>
              </w:rPr>
            </w:pPr>
            <w:r>
              <w:rPr>
                <w:w w:val="110"/>
                <w:sz w:val="24"/>
              </w:rPr>
              <w:t>0.11 (p = 0.94)</w:t>
            </w:r>
          </w:p>
        </w:tc>
        <w:tc>
          <w:tcPr>
            <w:tcW w:w="2497" w:type="dxa"/>
          </w:tcPr>
          <w:p w14:paraId="657C95A0" w14:textId="77777777" w:rsidR="00430DE3" w:rsidRDefault="008F0850">
            <w:pPr>
              <w:pStyle w:val="TableParagraph"/>
              <w:spacing w:before="197" w:line="295" w:lineRule="auto"/>
              <w:ind w:left="197" w:right="195" w:firstLine="87"/>
              <w:jc w:val="left"/>
              <w:rPr>
                <w:sz w:val="24"/>
              </w:rPr>
            </w:pPr>
            <w:r>
              <w:rPr>
                <w:w w:val="105"/>
                <w:sz w:val="24"/>
              </w:rPr>
              <w:t xml:space="preserve">Pearson - Rejected K-S </w:t>
            </w:r>
            <w:r>
              <w:rPr>
                <w:spacing w:val="-4"/>
                <w:w w:val="105"/>
                <w:sz w:val="24"/>
              </w:rPr>
              <w:t xml:space="preserve">Failed </w:t>
            </w:r>
            <w:r>
              <w:rPr>
                <w:w w:val="105"/>
                <w:sz w:val="24"/>
              </w:rPr>
              <w:t>to</w:t>
            </w:r>
            <w:r>
              <w:rPr>
                <w:spacing w:val="54"/>
                <w:w w:val="105"/>
                <w:sz w:val="24"/>
              </w:rPr>
              <w:t xml:space="preserve"> </w:t>
            </w:r>
            <w:r>
              <w:rPr>
                <w:w w:val="105"/>
                <w:sz w:val="24"/>
              </w:rPr>
              <w:t>Reject</w:t>
            </w:r>
          </w:p>
        </w:tc>
      </w:tr>
      <w:tr w:rsidR="00430DE3" w14:paraId="4A3279F0" w14:textId="77777777">
        <w:trPr>
          <w:trHeight w:hRule="exact" w:val="1363"/>
        </w:trPr>
        <w:tc>
          <w:tcPr>
            <w:tcW w:w="2071" w:type="dxa"/>
          </w:tcPr>
          <w:p w14:paraId="4326945C" w14:textId="77777777" w:rsidR="00430DE3" w:rsidRDefault="008F0850">
            <w:pPr>
              <w:pStyle w:val="TableParagraph"/>
              <w:ind w:left="416"/>
              <w:jc w:val="left"/>
              <w:rPr>
                <w:sz w:val="24"/>
              </w:rPr>
            </w:pPr>
            <w:r>
              <w:rPr>
                <w:w w:val="105"/>
                <w:sz w:val="24"/>
              </w:rPr>
              <w:t>MCNP SSR</w:t>
            </w:r>
          </w:p>
          <w:p w14:paraId="3A165F9E" w14:textId="77777777" w:rsidR="00430DE3" w:rsidRDefault="008F0850">
            <w:pPr>
              <w:pStyle w:val="TableParagraph"/>
              <w:spacing w:before="62" w:line="295" w:lineRule="auto"/>
              <w:ind w:left="119" w:right="54" w:firstLine="598"/>
              <w:jc w:val="left"/>
              <w:rPr>
                <w:sz w:val="24"/>
              </w:rPr>
            </w:pPr>
            <w:r>
              <w:rPr>
                <w:w w:val="105"/>
                <w:sz w:val="24"/>
              </w:rPr>
              <w:t>versus SCALE MAVRIC</w:t>
            </w:r>
          </w:p>
          <w:p w14:paraId="075F1435" w14:textId="77777777" w:rsidR="00430DE3" w:rsidRDefault="008F0850">
            <w:pPr>
              <w:pStyle w:val="TableParagraph"/>
              <w:spacing w:before="1"/>
              <w:ind w:left="359"/>
              <w:jc w:val="left"/>
              <w:rPr>
                <w:sz w:val="24"/>
              </w:rPr>
            </w:pPr>
            <w:r>
              <w:rPr>
                <w:w w:val="105"/>
                <w:sz w:val="24"/>
              </w:rPr>
              <w:t>Mapped SSR</w:t>
            </w:r>
          </w:p>
        </w:tc>
        <w:tc>
          <w:tcPr>
            <w:tcW w:w="2287" w:type="dxa"/>
          </w:tcPr>
          <w:p w14:paraId="6596E6A1" w14:textId="77777777" w:rsidR="00430DE3" w:rsidRDefault="00430DE3">
            <w:pPr>
              <w:pStyle w:val="TableParagraph"/>
              <w:spacing w:before="2"/>
              <w:ind w:left="0"/>
              <w:jc w:val="left"/>
              <w:rPr>
                <w:b/>
                <w:sz w:val="41"/>
              </w:rPr>
            </w:pPr>
          </w:p>
          <w:p w14:paraId="691AA339" w14:textId="77777777" w:rsidR="00430DE3" w:rsidRDefault="008F0850">
            <w:pPr>
              <w:pStyle w:val="TableParagraph"/>
              <w:spacing w:before="0"/>
              <w:ind w:left="118" w:right="118"/>
              <w:rPr>
                <w:sz w:val="24"/>
              </w:rPr>
            </w:pPr>
            <w:r>
              <w:rPr>
                <w:w w:val="110"/>
                <w:sz w:val="24"/>
              </w:rPr>
              <w:t xml:space="preserve">0.9999 (p </w:t>
            </w:r>
            <w:r>
              <w:rPr>
                <w:rFonts w:ascii="Lucida Sans Unicode" w:hAnsi="Lucida Sans Unicode"/>
                <w:w w:val="160"/>
                <w:sz w:val="24"/>
              </w:rPr>
              <w:t>«</w:t>
            </w:r>
            <w:r>
              <w:rPr>
                <w:rFonts w:ascii="Lucida Sans Unicode" w:hAnsi="Lucida Sans Unicode"/>
                <w:spacing w:val="-101"/>
                <w:w w:val="160"/>
                <w:sz w:val="24"/>
              </w:rPr>
              <w:t xml:space="preserve"> </w:t>
            </w:r>
            <w:r>
              <w:rPr>
                <w:w w:val="110"/>
                <w:sz w:val="24"/>
              </w:rPr>
              <w:t>0.05)</w:t>
            </w:r>
          </w:p>
        </w:tc>
        <w:tc>
          <w:tcPr>
            <w:tcW w:w="1808" w:type="dxa"/>
          </w:tcPr>
          <w:p w14:paraId="3DF4C1C3" w14:textId="77777777" w:rsidR="00430DE3" w:rsidRDefault="00430DE3">
            <w:pPr>
              <w:pStyle w:val="TableParagraph"/>
              <w:spacing w:before="0"/>
              <w:ind w:left="0"/>
              <w:jc w:val="left"/>
              <w:rPr>
                <w:b/>
                <w:sz w:val="24"/>
              </w:rPr>
            </w:pPr>
          </w:p>
          <w:p w14:paraId="71BA1993" w14:textId="77777777" w:rsidR="00430DE3" w:rsidRDefault="00430DE3">
            <w:pPr>
              <w:pStyle w:val="TableParagraph"/>
              <w:spacing w:before="7"/>
              <w:ind w:left="0"/>
              <w:jc w:val="left"/>
              <w:rPr>
                <w:b/>
                <w:sz w:val="20"/>
              </w:rPr>
            </w:pPr>
          </w:p>
          <w:p w14:paraId="0B73FE0A" w14:textId="77777777" w:rsidR="00430DE3" w:rsidRDefault="008F0850">
            <w:pPr>
              <w:pStyle w:val="TableParagraph"/>
              <w:spacing w:before="0"/>
              <w:ind w:left="90" w:right="90"/>
              <w:rPr>
                <w:sz w:val="24"/>
              </w:rPr>
            </w:pPr>
            <w:r>
              <w:rPr>
                <w:w w:val="110"/>
                <w:sz w:val="24"/>
              </w:rPr>
              <w:t>0.067 (p = 1.0)</w:t>
            </w:r>
          </w:p>
        </w:tc>
        <w:tc>
          <w:tcPr>
            <w:tcW w:w="2497" w:type="dxa"/>
          </w:tcPr>
          <w:p w14:paraId="7BE56CD1" w14:textId="77777777" w:rsidR="00430DE3" w:rsidRDefault="00430DE3">
            <w:pPr>
              <w:pStyle w:val="TableParagraph"/>
              <w:spacing w:before="10"/>
              <w:ind w:left="0"/>
              <w:jc w:val="left"/>
              <w:rPr>
                <w:b/>
                <w:sz w:val="31"/>
              </w:rPr>
            </w:pPr>
          </w:p>
          <w:p w14:paraId="2B8C8E0E" w14:textId="77777777" w:rsidR="00430DE3" w:rsidRDefault="008F0850">
            <w:pPr>
              <w:pStyle w:val="TableParagraph"/>
              <w:spacing w:before="0" w:line="295" w:lineRule="auto"/>
              <w:ind w:left="119" w:right="66" w:firstLine="165"/>
              <w:jc w:val="left"/>
              <w:rPr>
                <w:sz w:val="24"/>
              </w:rPr>
            </w:pPr>
            <w:r>
              <w:rPr>
                <w:w w:val="105"/>
                <w:sz w:val="24"/>
              </w:rPr>
              <w:t>Pearson - Rejected K-S - Failed to</w:t>
            </w:r>
            <w:r w:rsidR="00DB52C2">
              <w:rPr>
                <w:w w:val="105"/>
                <w:sz w:val="24"/>
              </w:rPr>
              <w:t xml:space="preserve"> </w:t>
            </w:r>
            <w:r>
              <w:rPr>
                <w:w w:val="105"/>
                <w:sz w:val="24"/>
              </w:rPr>
              <w:t>Reject</w:t>
            </w:r>
          </w:p>
        </w:tc>
      </w:tr>
    </w:tbl>
    <w:p w14:paraId="0D7CD7A3" w14:textId="77777777" w:rsidR="00430DE3" w:rsidRDefault="00430DE3">
      <w:pPr>
        <w:pStyle w:val="BodyText"/>
        <w:rPr>
          <w:b/>
          <w:sz w:val="20"/>
        </w:rPr>
      </w:pPr>
    </w:p>
    <w:p w14:paraId="09694DD4" w14:textId="77777777" w:rsidR="00430DE3" w:rsidRDefault="00430DE3">
      <w:pPr>
        <w:pStyle w:val="BodyText"/>
        <w:spacing w:before="3"/>
        <w:rPr>
          <w:b/>
          <w:sz w:val="22"/>
        </w:rPr>
      </w:pPr>
    </w:p>
    <w:p w14:paraId="27DB67AD" w14:textId="05FFE9F5" w:rsidR="00430DE3" w:rsidRDefault="008F0850">
      <w:pPr>
        <w:pStyle w:val="BodyText"/>
        <w:spacing w:line="415" w:lineRule="auto"/>
        <w:ind w:left="100" w:right="125" w:firstLine="403"/>
      </w:pPr>
      <w:r>
        <w:rPr>
          <w:w w:val="105"/>
        </w:rPr>
        <w:t>The</w:t>
      </w:r>
      <w:r>
        <w:rPr>
          <w:spacing w:val="-6"/>
          <w:w w:val="105"/>
        </w:rPr>
        <w:t xml:space="preserve"> </w:t>
      </w:r>
      <w:r>
        <w:rPr>
          <w:w w:val="105"/>
        </w:rPr>
        <w:t>nominal</w:t>
      </w:r>
      <w:r>
        <w:rPr>
          <w:spacing w:val="-6"/>
          <w:w w:val="105"/>
        </w:rPr>
        <w:t xml:space="preserve"> </w:t>
      </w:r>
      <w:r>
        <w:rPr>
          <w:spacing w:val="-3"/>
          <w:w w:val="105"/>
        </w:rPr>
        <w:t>value</w:t>
      </w:r>
      <w:r>
        <w:rPr>
          <w:spacing w:val="-6"/>
          <w:w w:val="105"/>
        </w:rPr>
        <w:t xml:space="preserve"> </w:t>
      </w:r>
      <w:r>
        <w:rPr>
          <w:spacing w:val="-3"/>
          <w:w w:val="105"/>
        </w:rPr>
        <w:t>was</w:t>
      </w:r>
      <w:r>
        <w:rPr>
          <w:spacing w:val="-7"/>
          <w:w w:val="105"/>
        </w:rPr>
        <w:t xml:space="preserve"> </w:t>
      </w:r>
      <w:r>
        <w:rPr>
          <w:w w:val="105"/>
        </w:rPr>
        <w:t>utilized</w:t>
      </w:r>
      <w:r>
        <w:rPr>
          <w:spacing w:val="-7"/>
          <w:w w:val="105"/>
        </w:rPr>
        <w:t xml:space="preserve"> </w:t>
      </w:r>
      <w:r>
        <w:rPr>
          <w:w w:val="105"/>
        </w:rPr>
        <w:t>to</w:t>
      </w:r>
      <w:r>
        <w:rPr>
          <w:spacing w:val="-6"/>
          <w:w w:val="105"/>
        </w:rPr>
        <w:t xml:space="preserve"> </w:t>
      </w:r>
      <w:r>
        <w:rPr>
          <w:w w:val="105"/>
        </w:rPr>
        <w:t>determine</w:t>
      </w:r>
      <w:r>
        <w:rPr>
          <w:spacing w:val="-7"/>
          <w:w w:val="105"/>
        </w:rPr>
        <w:t xml:space="preserve"> </w:t>
      </w:r>
      <w:r>
        <w:rPr>
          <w:w w:val="105"/>
        </w:rPr>
        <w:t>the</w:t>
      </w:r>
      <w:r>
        <w:rPr>
          <w:spacing w:val="-6"/>
          <w:w w:val="105"/>
        </w:rPr>
        <w:t xml:space="preserve"> </w:t>
      </w:r>
      <w:r>
        <w:rPr>
          <w:w w:val="105"/>
        </w:rPr>
        <w:t>similarities</w:t>
      </w:r>
      <w:r>
        <w:rPr>
          <w:spacing w:val="-5"/>
          <w:w w:val="105"/>
        </w:rPr>
        <w:t xml:space="preserve"> </w:t>
      </w:r>
      <w:r>
        <w:rPr>
          <w:w w:val="105"/>
        </w:rPr>
        <w:t>between</w:t>
      </w:r>
      <w:r>
        <w:rPr>
          <w:spacing w:val="-6"/>
          <w:w w:val="105"/>
        </w:rPr>
        <w:t xml:space="preserve"> </w:t>
      </w:r>
      <w:r>
        <w:rPr>
          <w:w w:val="105"/>
        </w:rPr>
        <w:t>the</w:t>
      </w:r>
      <w:r>
        <w:rPr>
          <w:spacing w:val="-6"/>
          <w:w w:val="105"/>
        </w:rPr>
        <w:t xml:space="preserve"> </w:t>
      </w:r>
      <w:r>
        <w:rPr>
          <w:w w:val="105"/>
        </w:rPr>
        <w:t xml:space="preserve">TN+PFNS and </w:t>
      </w:r>
      <w:r>
        <w:rPr>
          <w:spacing w:val="-5"/>
          <w:w w:val="105"/>
        </w:rPr>
        <w:t xml:space="preserve">ETA; </w:t>
      </w:r>
      <w:r>
        <w:rPr>
          <w:spacing w:val="-3"/>
          <w:w w:val="105"/>
        </w:rPr>
        <w:t xml:space="preserve">however, </w:t>
      </w:r>
      <w:r>
        <w:rPr>
          <w:w w:val="105"/>
        </w:rPr>
        <w:t xml:space="preserve">the </w:t>
      </w:r>
      <w:del w:id="606" w:author="Bucy, Anna M Ctr USAF AETC AFIT/ENP" w:date="2019-01-08T17:13:00Z">
        <w:r w:rsidDel="003A6A48">
          <w:rPr>
            <w:w w:val="105"/>
          </w:rPr>
          <w:delText xml:space="preserve">impact </w:delText>
        </w:r>
      </w:del>
      <w:proofErr w:type="spellStart"/>
      <w:ins w:id="607" w:author="Bucy, Anna M Ctr USAF AETC AFIT/ENP" w:date="2019-01-08T17:13:00Z">
        <w:r w:rsidR="003A6A48">
          <w:rPr>
            <w:w w:val="105"/>
          </w:rPr>
          <w:t>affect</w:t>
        </w:r>
        <w:proofErr w:type="spellEnd"/>
        <w:r w:rsidR="003A6A48">
          <w:rPr>
            <w:w w:val="105"/>
          </w:rPr>
          <w:t xml:space="preserve"> </w:t>
        </w:r>
      </w:ins>
      <w:r>
        <w:rPr>
          <w:w w:val="105"/>
        </w:rPr>
        <w:t xml:space="preserve">of nuclear data covariance on the neutron transport operated to provide a variability in the expected differential neutron fluence. The neu- </w:t>
      </w:r>
      <w:proofErr w:type="spellStart"/>
      <w:r>
        <w:rPr>
          <w:w w:val="105"/>
        </w:rPr>
        <w:t>tron</w:t>
      </w:r>
      <w:proofErr w:type="spellEnd"/>
      <w:r>
        <w:rPr>
          <w:w w:val="105"/>
        </w:rPr>
        <w:t xml:space="preserve"> flux uncertainty mapped to the 46 group structure DPLUS in comparison </w:t>
      </w:r>
      <w:proofErr w:type="gramStart"/>
      <w:r>
        <w:rPr>
          <w:w w:val="105"/>
        </w:rPr>
        <w:t>with</w:t>
      </w:r>
      <w:r w:rsidR="00DB52C2">
        <w:rPr>
          <w:w w:val="105"/>
        </w:rPr>
        <w:t xml:space="preserve">  </w:t>
      </w:r>
      <w:r>
        <w:rPr>
          <w:w w:val="105"/>
        </w:rPr>
        <w:t>the</w:t>
      </w:r>
      <w:proofErr w:type="gramEnd"/>
      <w:r>
        <w:rPr>
          <w:w w:val="105"/>
        </w:rPr>
        <w:t xml:space="preserve"> TN+PFNS is shown in Figure </w:t>
      </w:r>
      <w:hyperlink w:anchor="_bookmark106" w:history="1">
        <w:r>
          <w:rPr>
            <w:w w:val="105"/>
          </w:rPr>
          <w:t>35</w:t>
        </w:r>
      </w:hyperlink>
      <w:r>
        <w:rPr>
          <w:w w:val="105"/>
        </w:rPr>
        <w:t xml:space="preserve">. The systematic uncertainty </w:t>
      </w:r>
      <w:r>
        <w:rPr>
          <w:spacing w:val="-3"/>
          <w:w w:val="105"/>
        </w:rPr>
        <w:t xml:space="preserve">was </w:t>
      </w:r>
      <w:r>
        <w:rPr>
          <w:w w:val="105"/>
        </w:rPr>
        <w:t xml:space="preserve">mapped as described in Section </w:t>
      </w:r>
      <w:hyperlink w:anchor="_bookmark86" w:history="1">
        <w:r>
          <w:rPr>
            <w:w w:val="105"/>
          </w:rPr>
          <w:t>3.3.5</w:t>
        </w:r>
      </w:hyperlink>
      <w:r>
        <w:rPr>
          <w:w w:val="105"/>
        </w:rPr>
        <w:t xml:space="preserve">. The fluence is shown per unit lethargy to </w:t>
      </w:r>
      <w:r>
        <w:rPr>
          <w:spacing w:val="-3"/>
          <w:w w:val="105"/>
        </w:rPr>
        <w:t xml:space="preserve">remove </w:t>
      </w:r>
      <w:r>
        <w:rPr>
          <w:w w:val="105"/>
        </w:rPr>
        <w:t>binning artifacts.</w:t>
      </w:r>
    </w:p>
    <w:p w14:paraId="27253164" w14:textId="2E483CBD" w:rsidR="00430DE3" w:rsidRDefault="008F0850">
      <w:pPr>
        <w:pStyle w:val="BodyText"/>
        <w:spacing w:before="7" w:line="415" w:lineRule="auto"/>
        <w:ind w:left="100" w:right="277" w:firstLine="425"/>
        <w:jc w:val="both"/>
      </w:pPr>
      <w:r>
        <w:rPr>
          <w:w w:val="105"/>
        </w:rPr>
        <w:t xml:space="preserve">The nominal </w:t>
      </w:r>
      <w:r>
        <w:rPr>
          <w:spacing w:val="-3"/>
          <w:w w:val="105"/>
        </w:rPr>
        <w:t xml:space="preserve">value </w:t>
      </w:r>
      <w:r>
        <w:rPr>
          <w:w w:val="105"/>
        </w:rPr>
        <w:t>for</w:t>
      </w:r>
      <w:del w:id="608" w:author="Bucy, Anna M Ctr USAF AETC AFIT/ENP" w:date="2019-01-08T17:14:00Z">
        <w:r w:rsidDel="003A6A48">
          <w:rPr>
            <w:w w:val="105"/>
          </w:rPr>
          <w:delText>e</w:delText>
        </w:r>
      </w:del>
      <w:r>
        <w:rPr>
          <w:w w:val="105"/>
        </w:rPr>
        <w:t xml:space="preserve"> each flux bin in Sampler </w:t>
      </w:r>
      <w:r>
        <w:rPr>
          <w:spacing w:val="-3"/>
          <w:w w:val="105"/>
        </w:rPr>
        <w:t xml:space="preserve">was </w:t>
      </w:r>
      <w:r>
        <w:rPr>
          <w:w w:val="105"/>
        </w:rPr>
        <w:t xml:space="preserve">centered </w:t>
      </w:r>
      <w:del w:id="609" w:author="Bucy, Anna M Ctr USAF AETC AFIT/ENP" w:date="2019-01-08T17:14:00Z">
        <w:r w:rsidDel="003A6A48">
          <w:rPr>
            <w:w w:val="105"/>
          </w:rPr>
          <w:delText xml:space="preserve">around </w:delText>
        </w:r>
      </w:del>
      <w:ins w:id="610" w:author="Bucy, Anna M Ctr USAF AETC AFIT/ENP" w:date="2019-01-08T17:14:00Z">
        <w:r w:rsidR="003A6A48">
          <w:rPr>
            <w:w w:val="105"/>
          </w:rPr>
          <w:t xml:space="preserve">on </w:t>
        </w:r>
      </w:ins>
      <w:r>
        <w:rPr>
          <w:w w:val="105"/>
        </w:rPr>
        <w:t xml:space="preserve">the </w:t>
      </w:r>
      <w:proofErr w:type="spellStart"/>
      <w:r>
        <w:rPr>
          <w:w w:val="105"/>
        </w:rPr>
        <w:t>unper</w:t>
      </w:r>
      <w:proofErr w:type="spellEnd"/>
      <w:r>
        <w:rPr>
          <w:w w:val="105"/>
        </w:rPr>
        <w:t xml:space="preserve">- </w:t>
      </w:r>
      <w:proofErr w:type="spellStart"/>
      <w:r>
        <w:rPr>
          <w:w w:val="105"/>
        </w:rPr>
        <w:t>turbed</w:t>
      </w:r>
      <w:proofErr w:type="spellEnd"/>
      <w:r>
        <w:rPr>
          <w:w w:val="105"/>
        </w:rPr>
        <w:t xml:space="preserve"> nuclear data transport as expected because the cross</w:t>
      </w:r>
      <w:ins w:id="611" w:author="Bucy, Anna M Ctr USAF AETC AFIT/ENP" w:date="2019-01-08T16:44:00Z">
        <w:r w:rsidR="00340302">
          <w:rPr>
            <w:w w:val="105"/>
          </w:rPr>
          <w:t xml:space="preserve"> </w:t>
        </w:r>
      </w:ins>
      <w:del w:id="612" w:author="Bucy, Anna M Ctr USAF AETC AFIT/ENP" w:date="2019-01-08T16:44:00Z">
        <w:r w:rsidDel="00340302">
          <w:rPr>
            <w:w w:val="105"/>
          </w:rPr>
          <w:delText>-</w:delText>
        </w:r>
      </w:del>
      <w:r>
        <w:rPr>
          <w:w w:val="105"/>
        </w:rPr>
        <w:t>sections were sampled from a multivariate normal distribution. Additionally, the fluence results highlight</w:t>
      </w:r>
      <w:r w:rsidR="00DB52C2">
        <w:rPr>
          <w:w w:val="105"/>
        </w:rPr>
        <w:t xml:space="preserve"> </w:t>
      </w:r>
      <w:r>
        <w:rPr>
          <w:w w:val="105"/>
        </w:rPr>
        <w:t xml:space="preserve">the issue of different bin structures and the requirement to estimate the uncertainty for alternative bin structures. The 252 group and continuous energy MCNP results </w:t>
      </w:r>
      <w:r>
        <w:rPr>
          <w:spacing w:val="-4"/>
          <w:w w:val="105"/>
        </w:rPr>
        <w:t>have</w:t>
      </w:r>
      <w:r>
        <w:rPr>
          <w:spacing w:val="-8"/>
          <w:w w:val="105"/>
        </w:rPr>
        <w:t xml:space="preserve"> </w:t>
      </w:r>
      <w:r>
        <w:rPr>
          <w:w w:val="105"/>
        </w:rPr>
        <w:t>very</w:t>
      </w:r>
      <w:r>
        <w:rPr>
          <w:spacing w:val="-7"/>
          <w:w w:val="105"/>
        </w:rPr>
        <w:t xml:space="preserve"> </w:t>
      </w:r>
      <w:r>
        <w:rPr>
          <w:w w:val="105"/>
        </w:rPr>
        <w:t>similar</w:t>
      </w:r>
      <w:r>
        <w:rPr>
          <w:spacing w:val="-7"/>
          <w:w w:val="105"/>
        </w:rPr>
        <w:t xml:space="preserve"> </w:t>
      </w:r>
      <w:r>
        <w:rPr>
          <w:w w:val="105"/>
        </w:rPr>
        <w:t>characteristics;</w:t>
      </w:r>
      <w:r>
        <w:rPr>
          <w:spacing w:val="-1"/>
          <w:w w:val="105"/>
        </w:rPr>
        <w:t xml:space="preserve"> </w:t>
      </w:r>
      <w:r>
        <w:rPr>
          <w:spacing w:val="-3"/>
          <w:w w:val="105"/>
        </w:rPr>
        <w:t>however,</w:t>
      </w:r>
      <w:r>
        <w:rPr>
          <w:spacing w:val="-4"/>
          <w:w w:val="105"/>
        </w:rPr>
        <w:t xml:space="preserve"> </w:t>
      </w:r>
      <w:r>
        <w:rPr>
          <w:w w:val="105"/>
        </w:rPr>
        <w:t>the</w:t>
      </w:r>
      <w:r>
        <w:rPr>
          <w:spacing w:val="-7"/>
          <w:w w:val="105"/>
        </w:rPr>
        <w:t xml:space="preserve"> </w:t>
      </w:r>
      <w:proofErr w:type="gramStart"/>
      <w:r>
        <w:rPr>
          <w:w w:val="105"/>
        </w:rPr>
        <w:t>252</w:t>
      </w:r>
      <w:r>
        <w:rPr>
          <w:spacing w:val="-8"/>
          <w:w w:val="105"/>
        </w:rPr>
        <w:t xml:space="preserve"> </w:t>
      </w:r>
      <w:r>
        <w:rPr>
          <w:w w:val="105"/>
        </w:rPr>
        <w:t>group</w:t>
      </w:r>
      <w:proofErr w:type="gramEnd"/>
      <w:r>
        <w:rPr>
          <w:spacing w:val="-7"/>
          <w:w w:val="105"/>
        </w:rPr>
        <w:t xml:space="preserve"> </w:t>
      </w:r>
      <w:r>
        <w:rPr>
          <w:w w:val="105"/>
        </w:rPr>
        <w:t>bin</w:t>
      </w:r>
      <w:r>
        <w:rPr>
          <w:spacing w:val="-7"/>
          <w:w w:val="105"/>
        </w:rPr>
        <w:t xml:space="preserve"> </w:t>
      </w:r>
      <w:r>
        <w:rPr>
          <w:w w:val="105"/>
        </w:rPr>
        <w:t>structure</w:t>
      </w:r>
      <w:r>
        <w:rPr>
          <w:spacing w:val="-7"/>
          <w:w w:val="105"/>
        </w:rPr>
        <w:t xml:space="preserve"> </w:t>
      </w:r>
      <w:r>
        <w:rPr>
          <w:w w:val="105"/>
        </w:rPr>
        <w:t>is</w:t>
      </w:r>
      <w:r>
        <w:rPr>
          <w:spacing w:val="-8"/>
          <w:w w:val="105"/>
        </w:rPr>
        <w:t xml:space="preserve"> </w:t>
      </w:r>
      <w:r>
        <w:rPr>
          <w:spacing w:val="-4"/>
          <w:w w:val="105"/>
        </w:rPr>
        <w:t>much</w:t>
      </w:r>
      <w:r>
        <w:rPr>
          <w:spacing w:val="-7"/>
          <w:w w:val="105"/>
        </w:rPr>
        <w:t xml:space="preserve"> </w:t>
      </w:r>
      <w:r>
        <w:rPr>
          <w:w w:val="105"/>
        </w:rPr>
        <w:t>coarser</w:t>
      </w:r>
    </w:p>
    <w:p w14:paraId="58E47F20" w14:textId="77777777" w:rsidR="00430DE3" w:rsidRDefault="00430DE3">
      <w:pPr>
        <w:spacing w:line="415" w:lineRule="auto"/>
        <w:jc w:val="both"/>
        <w:sectPr w:rsidR="00430DE3">
          <w:pgSz w:w="12240" w:h="15840"/>
          <w:pgMar w:top="1420" w:right="1520" w:bottom="1380" w:left="1700" w:header="0" w:footer="1182" w:gutter="0"/>
          <w:cols w:space="720"/>
        </w:sectPr>
      </w:pPr>
    </w:p>
    <w:p w14:paraId="50EDD87F" w14:textId="77777777" w:rsidR="00430DE3" w:rsidRDefault="008F0850">
      <w:pPr>
        <w:pStyle w:val="BodyText"/>
        <w:ind w:left="734"/>
        <w:rPr>
          <w:sz w:val="20"/>
        </w:rPr>
      </w:pPr>
      <w:r>
        <w:rPr>
          <w:noProof/>
          <w:sz w:val="20"/>
        </w:rPr>
        <w:lastRenderedPageBreak/>
        <w:drawing>
          <wp:inline distT="0" distB="0" distL="0" distR="0" wp14:anchorId="7FD01227" wp14:editId="6C556D02">
            <wp:extent cx="4017645" cy="2933223"/>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50" cstate="print"/>
                    <a:stretch>
                      <a:fillRect/>
                    </a:stretch>
                  </pic:blipFill>
                  <pic:spPr>
                    <a:xfrm>
                      <a:off x="0" y="0"/>
                      <a:ext cx="4017645" cy="2933223"/>
                    </a:xfrm>
                    <a:prstGeom prst="rect">
                      <a:avLst/>
                    </a:prstGeom>
                  </pic:spPr>
                </pic:pic>
              </a:graphicData>
            </a:graphic>
          </wp:inline>
        </w:drawing>
      </w:r>
    </w:p>
    <w:p w14:paraId="4F97733A" w14:textId="77777777" w:rsidR="00430DE3" w:rsidRDefault="00430DE3">
      <w:pPr>
        <w:pStyle w:val="BodyText"/>
        <w:rPr>
          <w:sz w:val="20"/>
        </w:rPr>
      </w:pPr>
    </w:p>
    <w:p w14:paraId="002C51EA" w14:textId="77777777" w:rsidR="00430DE3" w:rsidRDefault="00430DE3">
      <w:pPr>
        <w:pStyle w:val="BodyText"/>
        <w:rPr>
          <w:sz w:val="20"/>
        </w:rPr>
      </w:pPr>
    </w:p>
    <w:p w14:paraId="3F4F2951" w14:textId="77777777" w:rsidR="00430DE3" w:rsidRDefault="00430DE3">
      <w:pPr>
        <w:pStyle w:val="BodyText"/>
        <w:rPr>
          <w:sz w:val="20"/>
        </w:rPr>
      </w:pPr>
    </w:p>
    <w:p w14:paraId="5AF0E1D1" w14:textId="77777777" w:rsidR="00430DE3" w:rsidRDefault="00430DE3">
      <w:pPr>
        <w:pStyle w:val="BodyText"/>
        <w:spacing w:before="11"/>
        <w:rPr>
          <w:sz w:val="16"/>
        </w:rPr>
      </w:pPr>
    </w:p>
    <w:p w14:paraId="6613EB89" w14:textId="77777777" w:rsidR="00430DE3" w:rsidRDefault="008F0850">
      <w:pPr>
        <w:pStyle w:val="ListParagraph"/>
        <w:numPr>
          <w:ilvl w:val="1"/>
          <w:numId w:val="6"/>
        </w:numPr>
        <w:tabs>
          <w:tab w:val="left" w:pos="3502"/>
        </w:tabs>
        <w:jc w:val="left"/>
        <w:rPr>
          <w:sz w:val="20"/>
        </w:rPr>
      </w:pPr>
      <w:bookmarkStart w:id="613" w:name="_bookmark106"/>
      <w:bookmarkEnd w:id="613"/>
      <w:r>
        <w:rPr>
          <w:w w:val="105"/>
          <w:sz w:val="20"/>
        </w:rPr>
        <w:t>Logarithmic energy</w:t>
      </w:r>
      <w:r>
        <w:rPr>
          <w:spacing w:val="33"/>
          <w:w w:val="105"/>
          <w:sz w:val="20"/>
        </w:rPr>
        <w:t xml:space="preserve"> </w:t>
      </w:r>
      <w:r>
        <w:rPr>
          <w:w w:val="105"/>
          <w:sz w:val="20"/>
        </w:rPr>
        <w:t>scale</w:t>
      </w:r>
    </w:p>
    <w:p w14:paraId="253FD418" w14:textId="77777777" w:rsidR="00430DE3" w:rsidRDefault="008F0850">
      <w:pPr>
        <w:pStyle w:val="BodyText"/>
        <w:spacing w:before="2"/>
        <w:rPr>
          <w:sz w:val="16"/>
        </w:rPr>
      </w:pPr>
      <w:r>
        <w:rPr>
          <w:noProof/>
        </w:rPr>
        <w:drawing>
          <wp:anchor distT="0" distB="0" distL="0" distR="0" simplePos="0" relativeHeight="251615744" behindDoc="0" locked="0" layoutInCell="1" allowOverlap="1" wp14:anchorId="2443D5E5" wp14:editId="597188E2">
            <wp:simplePos x="0" y="0"/>
            <wp:positionH relativeFrom="page">
              <wp:posOffset>1546199</wp:posOffset>
            </wp:positionH>
            <wp:positionV relativeFrom="paragraph">
              <wp:posOffset>143094</wp:posOffset>
            </wp:positionV>
            <wp:extent cx="4017645" cy="2933223"/>
            <wp:effectExtent l="0" t="0" r="0" b="0"/>
            <wp:wrapTopAndBottom/>
            <wp:docPr id="7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png"/>
                    <pic:cNvPicPr/>
                  </pic:nvPicPr>
                  <pic:blipFill>
                    <a:blip r:embed="rId51" cstate="print"/>
                    <a:stretch>
                      <a:fillRect/>
                    </a:stretch>
                  </pic:blipFill>
                  <pic:spPr>
                    <a:xfrm>
                      <a:off x="0" y="0"/>
                      <a:ext cx="4017645" cy="2933223"/>
                    </a:xfrm>
                    <a:prstGeom prst="rect">
                      <a:avLst/>
                    </a:prstGeom>
                  </pic:spPr>
                </pic:pic>
              </a:graphicData>
            </a:graphic>
          </wp:anchor>
        </w:drawing>
      </w:r>
    </w:p>
    <w:p w14:paraId="1CB850B9" w14:textId="77777777" w:rsidR="00430DE3" w:rsidRDefault="00430DE3">
      <w:pPr>
        <w:pStyle w:val="BodyText"/>
        <w:rPr>
          <w:sz w:val="20"/>
        </w:rPr>
      </w:pPr>
    </w:p>
    <w:p w14:paraId="65FD7EEE" w14:textId="77777777" w:rsidR="00430DE3" w:rsidRDefault="00430DE3">
      <w:pPr>
        <w:pStyle w:val="BodyText"/>
        <w:rPr>
          <w:sz w:val="20"/>
        </w:rPr>
      </w:pPr>
    </w:p>
    <w:p w14:paraId="48FB535E" w14:textId="77777777" w:rsidR="00430DE3" w:rsidRDefault="00430DE3">
      <w:pPr>
        <w:pStyle w:val="BodyText"/>
        <w:rPr>
          <w:sz w:val="20"/>
        </w:rPr>
      </w:pPr>
    </w:p>
    <w:p w14:paraId="6CBA0DFE" w14:textId="77777777" w:rsidR="00430DE3" w:rsidRDefault="008F0850">
      <w:pPr>
        <w:pStyle w:val="ListParagraph"/>
        <w:numPr>
          <w:ilvl w:val="1"/>
          <w:numId w:val="6"/>
        </w:numPr>
        <w:tabs>
          <w:tab w:val="left" w:pos="3757"/>
        </w:tabs>
        <w:spacing w:before="144"/>
        <w:ind w:left="3756" w:hanging="343"/>
        <w:jc w:val="left"/>
        <w:rPr>
          <w:sz w:val="20"/>
        </w:rPr>
      </w:pPr>
      <w:r>
        <w:rPr>
          <w:w w:val="105"/>
          <w:sz w:val="20"/>
        </w:rPr>
        <w:t>Linear energy</w:t>
      </w:r>
      <w:r>
        <w:rPr>
          <w:spacing w:val="24"/>
          <w:w w:val="105"/>
          <w:sz w:val="20"/>
        </w:rPr>
        <w:t xml:space="preserve"> </w:t>
      </w:r>
      <w:r>
        <w:rPr>
          <w:w w:val="105"/>
          <w:sz w:val="20"/>
        </w:rPr>
        <w:t>scale</w:t>
      </w:r>
    </w:p>
    <w:p w14:paraId="38B7C91A" w14:textId="77777777" w:rsidR="00430DE3" w:rsidRDefault="00430DE3">
      <w:pPr>
        <w:pStyle w:val="BodyText"/>
        <w:spacing w:before="9"/>
      </w:pPr>
    </w:p>
    <w:p w14:paraId="7DAABFC9" w14:textId="77777777" w:rsidR="00430DE3" w:rsidRDefault="008F0850">
      <w:pPr>
        <w:spacing w:line="249" w:lineRule="auto"/>
        <w:ind w:left="100"/>
        <w:rPr>
          <w:b/>
          <w:sz w:val="20"/>
        </w:rPr>
      </w:pPr>
      <w:r>
        <w:rPr>
          <w:b/>
          <w:w w:val="115"/>
          <w:sz w:val="20"/>
        </w:rPr>
        <w:t>Figure 35. Neutron fluence per unit lethargy scale for Sampler, MCNP and objective TN+</w:t>
      </w:r>
      <w:proofErr w:type="gramStart"/>
      <w:r>
        <w:rPr>
          <w:b/>
          <w:w w:val="115"/>
          <w:sz w:val="20"/>
        </w:rPr>
        <w:t>PFNS</w:t>
      </w:r>
      <w:r w:rsidR="00DB52C2">
        <w:rPr>
          <w:b/>
          <w:w w:val="115"/>
          <w:sz w:val="20"/>
        </w:rPr>
        <w:t xml:space="preserve"> </w:t>
      </w:r>
      <w:r>
        <w:rPr>
          <w:b/>
          <w:w w:val="115"/>
          <w:sz w:val="20"/>
        </w:rPr>
        <w:t xml:space="preserve"> spectra</w:t>
      </w:r>
      <w:proofErr w:type="gramEnd"/>
      <w:r>
        <w:rPr>
          <w:b/>
          <w:w w:val="115"/>
          <w:sz w:val="20"/>
        </w:rPr>
        <w:t>.</w:t>
      </w:r>
    </w:p>
    <w:p w14:paraId="1A8C7DF4" w14:textId="77777777" w:rsidR="00430DE3" w:rsidRDefault="00430DE3">
      <w:pPr>
        <w:spacing w:line="249" w:lineRule="auto"/>
        <w:rPr>
          <w:sz w:val="20"/>
        </w:rPr>
        <w:sectPr w:rsidR="00430DE3">
          <w:pgSz w:w="12240" w:h="15840"/>
          <w:pgMar w:top="1500" w:right="1700" w:bottom="1380" w:left="1700" w:header="0" w:footer="1182" w:gutter="0"/>
          <w:cols w:space="720"/>
        </w:sectPr>
      </w:pPr>
    </w:p>
    <w:p w14:paraId="1AC8BDE7" w14:textId="77777777" w:rsidR="00430DE3" w:rsidRDefault="008F0850">
      <w:pPr>
        <w:pStyle w:val="BodyText"/>
        <w:spacing w:before="35" w:line="410" w:lineRule="auto"/>
        <w:ind w:left="120" w:right="117"/>
        <w:jc w:val="both"/>
      </w:pPr>
      <w:r>
        <w:rPr>
          <w:w w:val="105"/>
        </w:rPr>
        <w:lastRenderedPageBreak/>
        <w:t xml:space="preserve">at high energy. The uncertainty results showed approximately 4% uncertainty for a large portion of the spectrum and rising where </w:t>
      </w:r>
      <w:r>
        <w:rPr>
          <w:rFonts w:ascii="Bookman Old Style" w:hAnsi="Bookman Old Style"/>
          <w:i/>
          <w:w w:val="105"/>
        </w:rPr>
        <w:t>σ</w:t>
      </w:r>
      <w:r>
        <w:rPr>
          <w:rFonts w:ascii="Arial" w:hAnsi="Arial"/>
          <w:i/>
          <w:w w:val="105"/>
          <w:position w:val="-3"/>
          <w:sz w:val="16"/>
        </w:rPr>
        <w:t xml:space="preserve">stat </w:t>
      </w:r>
      <w:r>
        <w:rPr>
          <w:w w:val="105"/>
        </w:rPr>
        <w:t xml:space="preserve">was large. The form of the uncertainty is discussed further in Section </w:t>
      </w:r>
      <w:hyperlink w:anchor="_bookmark107" w:history="1">
        <w:r>
          <w:rPr>
            <w:w w:val="105"/>
          </w:rPr>
          <w:t>4.1.2</w:t>
        </w:r>
      </w:hyperlink>
      <w:r>
        <w:rPr>
          <w:w w:val="105"/>
        </w:rPr>
        <w:t>. Although the DPLUS library was important for comparing the objective spectrum, the main target group structure was the 129 group STAYSL format.</w:t>
      </w:r>
    </w:p>
    <w:p w14:paraId="222A0C9A" w14:textId="77777777" w:rsidR="00430DE3" w:rsidRDefault="00430DE3">
      <w:pPr>
        <w:pStyle w:val="BodyText"/>
        <w:spacing w:before="3"/>
        <w:rPr>
          <w:sz w:val="30"/>
        </w:rPr>
      </w:pPr>
    </w:p>
    <w:p w14:paraId="423246F0" w14:textId="77777777" w:rsidR="00430DE3" w:rsidRDefault="008F0850">
      <w:pPr>
        <w:pStyle w:val="Heading2"/>
        <w:numPr>
          <w:ilvl w:val="2"/>
          <w:numId w:val="7"/>
        </w:numPr>
        <w:tabs>
          <w:tab w:val="left" w:pos="821"/>
          <w:tab w:val="left" w:pos="1294"/>
        </w:tabs>
        <w:ind w:left="1293" w:right="117"/>
        <w:jc w:val="right"/>
      </w:pPr>
      <w:bookmarkStart w:id="614" w:name="STAYSL_Neutron_Fluence_with_Mapped_Syste"/>
      <w:bookmarkStart w:id="615" w:name="_bookmark107"/>
      <w:bookmarkEnd w:id="614"/>
      <w:bookmarkEnd w:id="615"/>
      <w:r>
        <w:rPr>
          <w:spacing w:val="-8"/>
          <w:w w:val="115"/>
        </w:rPr>
        <w:t>STAYSL</w:t>
      </w:r>
      <w:r>
        <w:rPr>
          <w:spacing w:val="-12"/>
          <w:w w:val="115"/>
        </w:rPr>
        <w:t xml:space="preserve"> </w:t>
      </w:r>
      <w:r>
        <w:rPr>
          <w:w w:val="115"/>
        </w:rPr>
        <w:t>Neutron</w:t>
      </w:r>
      <w:r>
        <w:rPr>
          <w:spacing w:val="-13"/>
          <w:w w:val="115"/>
        </w:rPr>
        <w:t xml:space="preserve"> </w:t>
      </w:r>
      <w:r>
        <w:rPr>
          <w:w w:val="115"/>
        </w:rPr>
        <w:t>Fluence</w:t>
      </w:r>
      <w:r>
        <w:rPr>
          <w:spacing w:val="-12"/>
          <w:w w:val="115"/>
        </w:rPr>
        <w:t xml:space="preserve"> </w:t>
      </w:r>
      <w:r>
        <w:rPr>
          <w:w w:val="115"/>
        </w:rPr>
        <w:t>with</w:t>
      </w:r>
      <w:r>
        <w:rPr>
          <w:spacing w:val="-12"/>
          <w:w w:val="115"/>
        </w:rPr>
        <w:t xml:space="preserve"> </w:t>
      </w:r>
      <w:r>
        <w:rPr>
          <w:w w:val="115"/>
        </w:rPr>
        <w:t>Mapped</w:t>
      </w:r>
      <w:r>
        <w:rPr>
          <w:spacing w:val="-12"/>
          <w:w w:val="115"/>
        </w:rPr>
        <w:t xml:space="preserve"> </w:t>
      </w:r>
      <w:r>
        <w:rPr>
          <w:w w:val="115"/>
        </w:rPr>
        <w:t>Systematic</w:t>
      </w:r>
      <w:r>
        <w:rPr>
          <w:spacing w:val="-11"/>
          <w:w w:val="115"/>
        </w:rPr>
        <w:t xml:space="preserve"> </w:t>
      </w:r>
      <w:r>
        <w:rPr>
          <w:w w:val="115"/>
        </w:rPr>
        <w:t>Uncertainty</w:t>
      </w:r>
    </w:p>
    <w:p w14:paraId="1DD83A9C" w14:textId="77777777" w:rsidR="00430DE3" w:rsidRDefault="00430DE3">
      <w:pPr>
        <w:pStyle w:val="BodyText"/>
        <w:rPr>
          <w:b/>
          <w:sz w:val="31"/>
        </w:rPr>
      </w:pPr>
    </w:p>
    <w:p w14:paraId="0B4D28D9" w14:textId="77777777" w:rsidR="00430DE3" w:rsidRDefault="008F0850">
      <w:pPr>
        <w:pStyle w:val="BodyText"/>
        <w:spacing w:line="415" w:lineRule="auto"/>
        <w:ind w:left="120" w:right="117" w:firstLine="450"/>
        <w:jc w:val="both"/>
      </w:pPr>
      <w:r>
        <w:rPr>
          <w:w w:val="105"/>
        </w:rPr>
        <w:t xml:space="preserve">The 129 group </w:t>
      </w:r>
      <w:r>
        <w:rPr>
          <w:spacing w:val="-7"/>
          <w:w w:val="105"/>
        </w:rPr>
        <w:t xml:space="preserve">STAYSL </w:t>
      </w:r>
      <w:r>
        <w:rPr>
          <w:w w:val="105"/>
        </w:rPr>
        <w:t xml:space="preserve">structure </w:t>
      </w:r>
      <w:r>
        <w:rPr>
          <w:spacing w:val="-3"/>
          <w:w w:val="105"/>
        </w:rPr>
        <w:t xml:space="preserve">was </w:t>
      </w:r>
      <w:r>
        <w:rPr>
          <w:w w:val="105"/>
        </w:rPr>
        <w:t xml:space="preserve">utilized for the group structure for the neutron flux unfolding. This group structure has fine resolution at high energy which allowed for higher fidelity unfolding of the primarily high energy </w:t>
      </w:r>
      <w:r>
        <w:rPr>
          <w:spacing w:val="-7"/>
          <w:w w:val="105"/>
        </w:rPr>
        <w:t xml:space="preserve">ETA </w:t>
      </w:r>
      <w:r>
        <w:rPr>
          <w:w w:val="105"/>
        </w:rPr>
        <w:t xml:space="preserve">spectrum. The uncertainty from the Sampler bin structure mapped to the </w:t>
      </w:r>
      <w:proofErr w:type="gramStart"/>
      <w:r>
        <w:rPr>
          <w:w w:val="105"/>
        </w:rPr>
        <w:t>129 group</w:t>
      </w:r>
      <w:proofErr w:type="gramEnd"/>
      <w:r>
        <w:rPr>
          <w:w w:val="105"/>
        </w:rPr>
        <w:t xml:space="preserve"> format is shown in Figure </w:t>
      </w:r>
      <w:hyperlink w:anchor="_bookmark108" w:history="1">
        <w:r>
          <w:rPr>
            <w:w w:val="105"/>
          </w:rPr>
          <w:t>36</w:t>
        </w:r>
      </w:hyperlink>
      <w:r>
        <w:rPr>
          <w:w w:val="105"/>
        </w:rPr>
        <w:t>.</w:t>
      </w:r>
    </w:p>
    <w:p w14:paraId="2A24CCD3" w14:textId="2EF495FE" w:rsidR="00430DE3" w:rsidRDefault="008F0850">
      <w:pPr>
        <w:pStyle w:val="BodyText"/>
        <w:spacing w:before="6" w:line="408" w:lineRule="auto"/>
        <w:ind w:left="119" w:right="117" w:firstLine="415"/>
        <w:jc w:val="both"/>
      </w:pPr>
      <w:r>
        <w:rPr>
          <w:rFonts w:ascii="Bookman Old Style" w:hAnsi="Bookman Old Style"/>
          <w:i/>
          <w:w w:val="105"/>
        </w:rPr>
        <w:t>σ</w:t>
      </w:r>
      <w:r>
        <w:rPr>
          <w:rFonts w:ascii="Arial" w:hAnsi="Arial"/>
          <w:i/>
          <w:w w:val="105"/>
          <w:position w:val="-3"/>
          <w:sz w:val="16"/>
        </w:rPr>
        <w:t xml:space="preserve">sys </w:t>
      </w:r>
      <w:r>
        <w:rPr>
          <w:spacing w:val="-3"/>
          <w:w w:val="105"/>
        </w:rPr>
        <w:t xml:space="preserve">was </w:t>
      </w:r>
      <w:r>
        <w:rPr>
          <w:w w:val="105"/>
        </w:rPr>
        <w:t xml:space="preserve">mapped </w:t>
      </w:r>
      <w:r>
        <w:rPr>
          <w:spacing w:val="-4"/>
          <w:w w:val="105"/>
        </w:rPr>
        <w:t xml:space="preserve">over </w:t>
      </w:r>
      <w:r>
        <w:rPr>
          <w:w w:val="105"/>
        </w:rPr>
        <w:t xml:space="preserve">utilizing the midpoint energy bin linear interpolation. This is a reasonable approximation due to the behavior of the uncertainty as shown in Fig- </w:t>
      </w:r>
      <w:proofErr w:type="spellStart"/>
      <w:r>
        <w:rPr>
          <w:w w:val="105"/>
        </w:rPr>
        <w:t>ure</w:t>
      </w:r>
      <w:proofErr w:type="spellEnd"/>
      <w:r>
        <w:rPr>
          <w:w w:val="105"/>
        </w:rPr>
        <w:t xml:space="preserve"> </w:t>
      </w:r>
      <w:hyperlink w:anchor="_bookmark108" w:history="1">
        <w:r>
          <w:rPr>
            <w:w w:val="105"/>
          </w:rPr>
          <w:t>36</w:t>
        </w:r>
      </w:hyperlink>
      <w:r>
        <w:rPr>
          <w:w w:val="105"/>
        </w:rPr>
        <w:t xml:space="preserve">. Alternative mappings </w:t>
      </w:r>
      <w:r>
        <w:rPr>
          <w:spacing w:val="-3"/>
          <w:w w:val="105"/>
        </w:rPr>
        <w:t xml:space="preserve">may </w:t>
      </w:r>
      <w:r>
        <w:rPr>
          <w:spacing w:val="-4"/>
          <w:w w:val="105"/>
        </w:rPr>
        <w:t xml:space="preserve">have </w:t>
      </w:r>
      <w:r>
        <w:rPr>
          <w:w w:val="105"/>
        </w:rPr>
        <w:t xml:space="preserve">been more appropriate if the uncertainty </w:t>
      </w:r>
      <w:r>
        <w:rPr>
          <w:spacing w:val="-3"/>
          <w:w w:val="105"/>
        </w:rPr>
        <w:t xml:space="preserve">was </w:t>
      </w:r>
      <w:r>
        <w:rPr>
          <w:w w:val="105"/>
        </w:rPr>
        <w:t xml:space="preserve">not relatively constant. </w:t>
      </w:r>
      <w:r>
        <w:rPr>
          <w:rFonts w:ascii="Bookman Old Style" w:hAnsi="Bookman Old Style"/>
          <w:i/>
          <w:w w:val="105"/>
        </w:rPr>
        <w:t>σ</w:t>
      </w:r>
      <w:r>
        <w:rPr>
          <w:rFonts w:ascii="Arial" w:hAnsi="Arial"/>
          <w:i/>
          <w:w w:val="105"/>
          <w:position w:val="-3"/>
          <w:sz w:val="16"/>
        </w:rPr>
        <w:t xml:space="preserve">sys </w:t>
      </w:r>
      <w:r>
        <w:rPr>
          <w:w w:val="105"/>
        </w:rPr>
        <w:t xml:space="preserve">dominated </w:t>
      </w:r>
      <w:r>
        <w:rPr>
          <w:spacing w:val="-4"/>
          <w:w w:val="105"/>
        </w:rPr>
        <w:t xml:space="preserve">over </w:t>
      </w:r>
      <w:r>
        <w:rPr>
          <w:rFonts w:ascii="Bookman Old Style" w:hAnsi="Bookman Old Style"/>
          <w:i/>
          <w:w w:val="105"/>
        </w:rPr>
        <w:t>σ</w:t>
      </w:r>
      <w:r>
        <w:rPr>
          <w:rFonts w:ascii="Arial" w:hAnsi="Arial"/>
          <w:i/>
          <w:w w:val="105"/>
          <w:position w:val="-3"/>
          <w:sz w:val="16"/>
        </w:rPr>
        <w:t xml:space="preserve">stat </w:t>
      </w:r>
      <w:r>
        <w:rPr>
          <w:w w:val="105"/>
        </w:rPr>
        <w:t xml:space="preserve">for nearly all of the fluence. </w:t>
      </w:r>
      <w:r>
        <w:rPr>
          <w:spacing w:val="-4"/>
          <w:w w:val="105"/>
        </w:rPr>
        <w:t xml:space="preserve">At </w:t>
      </w:r>
      <w:proofErr w:type="spellStart"/>
      <w:r>
        <w:rPr>
          <w:w w:val="105"/>
        </w:rPr>
        <w:t>en</w:t>
      </w:r>
      <w:proofErr w:type="spellEnd"/>
      <w:r>
        <w:rPr>
          <w:w w:val="105"/>
        </w:rPr>
        <w:t xml:space="preserve">- </w:t>
      </w:r>
      <w:proofErr w:type="spellStart"/>
      <w:r>
        <w:rPr>
          <w:w w:val="105"/>
        </w:rPr>
        <w:t>ergies</w:t>
      </w:r>
      <w:proofErr w:type="spellEnd"/>
      <w:r>
        <w:rPr>
          <w:w w:val="105"/>
        </w:rPr>
        <w:t xml:space="preserve"> close to the source energy of 14 MeV, the total uncertainty </w:t>
      </w:r>
      <w:r>
        <w:rPr>
          <w:spacing w:val="-3"/>
          <w:w w:val="105"/>
        </w:rPr>
        <w:t xml:space="preserve">was </w:t>
      </w:r>
      <w:r>
        <w:rPr>
          <w:w w:val="105"/>
        </w:rPr>
        <w:t>approximately 4-6%</w:t>
      </w:r>
      <w:ins w:id="616" w:author="Bucy, Anna M Ctr USAF AETC AFIT/ENP" w:date="2019-01-08T17:16:00Z">
        <w:r w:rsidR="003A6A48">
          <w:rPr>
            <w:w w:val="105"/>
          </w:rPr>
          <w:t>,</w:t>
        </w:r>
      </w:ins>
      <w:r>
        <w:rPr>
          <w:w w:val="105"/>
        </w:rPr>
        <w:t xml:space="preserve"> which is near the uncertainty of the total scattering cross</w:t>
      </w:r>
      <w:ins w:id="617" w:author="Bucy, Anna M Ctr USAF AETC AFIT/ENP" w:date="2019-01-08T16:44:00Z">
        <w:r w:rsidR="00340302">
          <w:rPr>
            <w:w w:val="105"/>
          </w:rPr>
          <w:t xml:space="preserve"> </w:t>
        </w:r>
      </w:ins>
      <w:del w:id="618" w:author="Bucy, Anna M Ctr USAF AETC AFIT/ENP" w:date="2019-01-08T16:44:00Z">
        <w:r w:rsidDel="00340302">
          <w:rPr>
            <w:w w:val="105"/>
          </w:rPr>
          <w:delText>-</w:delText>
        </w:r>
      </w:del>
      <w:r>
        <w:rPr>
          <w:w w:val="105"/>
        </w:rPr>
        <w:t xml:space="preserve">section of tungsten and bismuth at higher energies. The intermediate energies between 0.01 and 8 MeV comprised a large portion of the neutron fluence and had total uncertainties of ap- proximately 3-4%. Due to multiple </w:t>
      </w:r>
      <w:r>
        <w:rPr>
          <w:spacing w:val="-3"/>
          <w:w w:val="105"/>
        </w:rPr>
        <w:t xml:space="preserve">pathways </w:t>
      </w:r>
      <w:r>
        <w:rPr>
          <w:w w:val="105"/>
        </w:rPr>
        <w:t xml:space="preserve">to populate the peak of the PFNS, this region of the spectra </w:t>
      </w:r>
      <w:r>
        <w:rPr>
          <w:spacing w:val="-3"/>
          <w:w w:val="105"/>
        </w:rPr>
        <w:t xml:space="preserve">was </w:t>
      </w:r>
      <w:del w:id="619" w:author="Bucy, Anna M Ctr USAF AETC AFIT/ENP" w:date="2019-01-08T17:16:00Z">
        <w:r w:rsidDel="003A6A48">
          <w:rPr>
            <w:w w:val="105"/>
          </w:rPr>
          <w:delText xml:space="preserve">impacted </w:delText>
        </w:r>
      </w:del>
      <w:ins w:id="620" w:author="Bucy, Anna M Ctr USAF AETC AFIT/ENP" w:date="2019-01-08T17:16:00Z">
        <w:r w:rsidR="003A6A48">
          <w:rPr>
            <w:w w:val="105"/>
          </w:rPr>
          <w:t xml:space="preserve">affected </w:t>
        </w:r>
      </w:ins>
      <w:r>
        <w:rPr>
          <w:w w:val="105"/>
        </w:rPr>
        <w:t>less than others.</w:t>
      </w:r>
      <w:r w:rsidR="00DB52C2">
        <w:rPr>
          <w:w w:val="105"/>
        </w:rPr>
        <w:t xml:space="preserve"> </w:t>
      </w:r>
      <w:r>
        <w:rPr>
          <w:rFonts w:ascii="Bookman Old Style" w:hAnsi="Bookman Old Style"/>
          <w:i/>
          <w:w w:val="105"/>
        </w:rPr>
        <w:t>σ</w:t>
      </w:r>
      <w:r>
        <w:rPr>
          <w:rFonts w:ascii="Arial" w:hAnsi="Arial"/>
          <w:i/>
          <w:w w:val="105"/>
          <w:position w:val="-3"/>
          <w:sz w:val="16"/>
        </w:rPr>
        <w:t>stat</w:t>
      </w:r>
      <w:r w:rsidR="00DB52C2">
        <w:rPr>
          <w:rFonts w:ascii="Arial" w:hAnsi="Arial"/>
          <w:i/>
          <w:w w:val="105"/>
          <w:position w:val="-3"/>
          <w:sz w:val="16"/>
        </w:rPr>
        <w:t xml:space="preserve"> </w:t>
      </w:r>
      <w:r>
        <w:rPr>
          <w:w w:val="105"/>
        </w:rPr>
        <w:t xml:space="preserve">and </w:t>
      </w:r>
      <w:r>
        <w:rPr>
          <w:rFonts w:ascii="Bookman Old Style" w:hAnsi="Bookman Old Style"/>
          <w:i/>
          <w:w w:val="105"/>
        </w:rPr>
        <w:t>σ</w:t>
      </w:r>
      <w:r>
        <w:rPr>
          <w:rFonts w:ascii="Arial" w:hAnsi="Arial"/>
          <w:i/>
          <w:w w:val="105"/>
          <w:position w:val="-3"/>
          <w:sz w:val="16"/>
        </w:rPr>
        <w:t>sys</w:t>
      </w:r>
      <w:r w:rsidR="00DB52C2">
        <w:rPr>
          <w:rFonts w:ascii="Arial" w:hAnsi="Arial"/>
          <w:i/>
          <w:w w:val="105"/>
          <w:position w:val="-3"/>
          <w:sz w:val="16"/>
        </w:rPr>
        <w:t xml:space="preserve"> </w:t>
      </w:r>
      <w:r>
        <w:rPr>
          <w:w w:val="105"/>
        </w:rPr>
        <w:t>are nearly the</w:t>
      </w:r>
      <w:r w:rsidR="00DB52C2">
        <w:rPr>
          <w:w w:val="105"/>
        </w:rPr>
        <w:t xml:space="preserve"> </w:t>
      </w:r>
      <w:r>
        <w:rPr>
          <w:w w:val="105"/>
        </w:rPr>
        <w:t>same magnitude at very high energy (</w:t>
      </w:r>
      <w:r>
        <w:rPr>
          <w:rFonts w:ascii="Bookman Old Style" w:hAnsi="Bookman Old Style"/>
          <w:i/>
          <w:w w:val="105"/>
        </w:rPr>
        <w:t xml:space="preserve">&gt; </w:t>
      </w:r>
      <w:r>
        <w:rPr>
          <w:w w:val="105"/>
        </w:rPr>
        <w:t xml:space="preserve">14 MeV) and </w:t>
      </w:r>
      <w:r>
        <w:rPr>
          <w:spacing w:val="-3"/>
          <w:w w:val="105"/>
        </w:rPr>
        <w:t xml:space="preserve">low </w:t>
      </w:r>
      <w:r>
        <w:rPr>
          <w:w w:val="105"/>
        </w:rPr>
        <w:t>energy (</w:t>
      </w:r>
      <w:r>
        <w:rPr>
          <w:rFonts w:ascii="Bookman Old Style" w:hAnsi="Bookman Old Style"/>
          <w:i/>
          <w:w w:val="105"/>
        </w:rPr>
        <w:t xml:space="preserve">&lt; </w:t>
      </w:r>
      <w:r>
        <w:rPr>
          <w:w w:val="105"/>
        </w:rPr>
        <w:t>1 keV) where</w:t>
      </w:r>
      <w:r w:rsidR="00DB52C2">
        <w:rPr>
          <w:w w:val="105"/>
        </w:rPr>
        <w:t xml:space="preserve"> </w:t>
      </w:r>
      <w:r>
        <w:rPr>
          <w:w w:val="105"/>
        </w:rPr>
        <w:t>the neutron population is reduced</w:t>
      </w:r>
      <w:ins w:id="621" w:author="Bucy, Anna M Ctr USAF AETC AFIT/ENP" w:date="2019-01-08T17:17:00Z">
        <w:r w:rsidR="003A6A48">
          <w:rPr>
            <w:w w:val="105"/>
          </w:rPr>
          <w:t>.</w:t>
        </w:r>
      </w:ins>
      <w:del w:id="622" w:author="Bucy, Anna M Ctr USAF AETC AFIT/ENP" w:date="2019-01-08T17:17:00Z">
        <w:r w:rsidDel="003A6A48">
          <w:rPr>
            <w:w w:val="105"/>
          </w:rPr>
          <w:delText>,</w:delText>
        </w:r>
      </w:del>
      <w:r>
        <w:rPr>
          <w:w w:val="105"/>
        </w:rPr>
        <w:t xml:space="preserve"> In these regions </w:t>
      </w:r>
      <w:r>
        <w:rPr>
          <w:rFonts w:ascii="Bookman Old Style" w:hAnsi="Bookman Old Style"/>
          <w:i/>
          <w:w w:val="105"/>
        </w:rPr>
        <w:t>σ</w:t>
      </w:r>
      <w:r>
        <w:rPr>
          <w:rFonts w:ascii="Arial" w:hAnsi="Arial"/>
          <w:i/>
          <w:w w:val="105"/>
          <w:position w:val="-3"/>
          <w:sz w:val="16"/>
        </w:rPr>
        <w:t xml:space="preserve">stat </w:t>
      </w:r>
      <w:r>
        <w:rPr>
          <w:spacing w:val="-3"/>
          <w:w w:val="105"/>
        </w:rPr>
        <w:t xml:space="preserve">was </w:t>
      </w:r>
      <w:r>
        <w:rPr>
          <w:w w:val="105"/>
        </w:rPr>
        <w:t xml:space="preserve">a </w:t>
      </w:r>
      <w:r>
        <w:rPr>
          <w:spacing w:val="-4"/>
          <w:w w:val="105"/>
        </w:rPr>
        <w:t xml:space="preserve">much </w:t>
      </w:r>
      <w:r>
        <w:rPr>
          <w:w w:val="105"/>
        </w:rPr>
        <w:t xml:space="preserve">more significant contribution to the overall </w:t>
      </w:r>
      <w:r>
        <w:rPr>
          <w:spacing w:val="-3"/>
          <w:w w:val="105"/>
        </w:rPr>
        <w:t xml:space="preserve">uncertainty, </w:t>
      </w:r>
      <w:r>
        <w:rPr>
          <w:w w:val="105"/>
        </w:rPr>
        <w:t xml:space="preserve">which generally </w:t>
      </w:r>
      <w:r>
        <w:rPr>
          <w:spacing w:val="-3"/>
          <w:w w:val="105"/>
        </w:rPr>
        <w:t xml:space="preserve">was </w:t>
      </w:r>
      <w:r>
        <w:rPr>
          <w:w w:val="105"/>
        </w:rPr>
        <w:t>approximately 10% but approache</w:t>
      </w:r>
      <w:ins w:id="623" w:author="Bucy, Anna M Ctr USAF AETC AFIT/ENP" w:date="2019-01-08T17:18:00Z">
        <w:r w:rsidR="003A6A48">
          <w:rPr>
            <w:w w:val="105"/>
          </w:rPr>
          <w:t>d</w:t>
        </w:r>
      </w:ins>
      <w:del w:id="624" w:author="Bucy, Anna M Ctr USAF AETC AFIT/ENP" w:date="2019-01-08T17:18:00Z">
        <w:r w:rsidDel="003A6A48">
          <w:rPr>
            <w:w w:val="105"/>
          </w:rPr>
          <w:delText>s</w:delText>
        </w:r>
      </w:del>
      <w:r>
        <w:rPr>
          <w:w w:val="105"/>
        </w:rPr>
        <w:t xml:space="preserve"> 100% at the </w:t>
      </w:r>
      <w:r>
        <w:rPr>
          <w:spacing w:val="-3"/>
          <w:w w:val="105"/>
        </w:rPr>
        <w:t xml:space="preserve">lowest </w:t>
      </w:r>
      <w:r>
        <w:rPr>
          <w:w w:val="105"/>
        </w:rPr>
        <w:t>energy</w:t>
      </w:r>
      <w:r>
        <w:rPr>
          <w:spacing w:val="49"/>
          <w:w w:val="105"/>
        </w:rPr>
        <w:t xml:space="preserve"> </w:t>
      </w:r>
      <w:r>
        <w:rPr>
          <w:w w:val="105"/>
        </w:rPr>
        <w:t>bins.</w:t>
      </w:r>
    </w:p>
    <w:p w14:paraId="60D272C6" w14:textId="77777777" w:rsidR="00430DE3" w:rsidRDefault="00430DE3">
      <w:pPr>
        <w:spacing w:line="408" w:lineRule="auto"/>
        <w:jc w:val="both"/>
        <w:sectPr w:rsidR="00430DE3">
          <w:pgSz w:w="12240" w:h="15840"/>
          <w:pgMar w:top="1420" w:right="1680" w:bottom="1380" w:left="1680" w:header="0" w:footer="1182" w:gutter="0"/>
          <w:cols w:space="720"/>
        </w:sectPr>
      </w:pPr>
    </w:p>
    <w:p w14:paraId="0489F1A5" w14:textId="77777777" w:rsidR="00430DE3" w:rsidRDefault="00430DE3">
      <w:pPr>
        <w:pStyle w:val="BodyText"/>
        <w:spacing w:before="2"/>
        <w:rPr>
          <w:sz w:val="3"/>
        </w:rPr>
      </w:pPr>
    </w:p>
    <w:p w14:paraId="3B080701" w14:textId="77777777" w:rsidR="00430DE3" w:rsidRDefault="008F0850">
      <w:pPr>
        <w:pStyle w:val="BodyText"/>
        <w:ind w:left="896"/>
        <w:rPr>
          <w:sz w:val="20"/>
        </w:rPr>
      </w:pPr>
      <w:r>
        <w:rPr>
          <w:noProof/>
          <w:sz w:val="20"/>
        </w:rPr>
        <w:drawing>
          <wp:inline distT="0" distB="0" distL="0" distR="0" wp14:anchorId="739D2602" wp14:editId="6EC807BF">
            <wp:extent cx="4003833" cy="2869406"/>
            <wp:effectExtent l="0" t="0" r="0" b="0"/>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52" cstate="print"/>
                    <a:stretch>
                      <a:fillRect/>
                    </a:stretch>
                  </pic:blipFill>
                  <pic:spPr>
                    <a:xfrm>
                      <a:off x="0" y="0"/>
                      <a:ext cx="4003833" cy="2869406"/>
                    </a:xfrm>
                    <a:prstGeom prst="rect">
                      <a:avLst/>
                    </a:prstGeom>
                  </pic:spPr>
                </pic:pic>
              </a:graphicData>
            </a:graphic>
          </wp:inline>
        </w:drawing>
      </w:r>
    </w:p>
    <w:p w14:paraId="3E0196D1" w14:textId="77777777" w:rsidR="00430DE3" w:rsidRDefault="00430DE3">
      <w:pPr>
        <w:pStyle w:val="BodyText"/>
        <w:rPr>
          <w:sz w:val="20"/>
        </w:rPr>
      </w:pPr>
    </w:p>
    <w:p w14:paraId="5E03A784" w14:textId="77777777" w:rsidR="00430DE3" w:rsidRDefault="00430DE3">
      <w:pPr>
        <w:pStyle w:val="BodyText"/>
        <w:rPr>
          <w:sz w:val="20"/>
        </w:rPr>
      </w:pPr>
    </w:p>
    <w:p w14:paraId="4D3E59C1" w14:textId="77777777" w:rsidR="00430DE3" w:rsidRDefault="00430DE3">
      <w:pPr>
        <w:pStyle w:val="BodyText"/>
        <w:spacing w:before="6"/>
        <w:rPr>
          <w:sz w:val="17"/>
        </w:rPr>
      </w:pPr>
    </w:p>
    <w:p w14:paraId="6C06230B" w14:textId="77777777" w:rsidR="00430DE3" w:rsidRDefault="008F0850">
      <w:pPr>
        <w:pStyle w:val="ListParagraph"/>
        <w:numPr>
          <w:ilvl w:val="3"/>
          <w:numId w:val="7"/>
        </w:numPr>
        <w:tabs>
          <w:tab w:val="left" w:pos="3522"/>
        </w:tabs>
        <w:spacing w:before="1"/>
        <w:ind w:left="3521"/>
        <w:jc w:val="left"/>
        <w:rPr>
          <w:sz w:val="20"/>
        </w:rPr>
      </w:pPr>
      <w:bookmarkStart w:id="625" w:name="_bookmark108"/>
      <w:bookmarkEnd w:id="625"/>
      <w:r>
        <w:rPr>
          <w:w w:val="105"/>
          <w:sz w:val="20"/>
        </w:rPr>
        <w:t>Logarithmic energy</w:t>
      </w:r>
      <w:r>
        <w:rPr>
          <w:spacing w:val="33"/>
          <w:w w:val="105"/>
          <w:sz w:val="20"/>
        </w:rPr>
        <w:t xml:space="preserve"> </w:t>
      </w:r>
      <w:r>
        <w:rPr>
          <w:w w:val="105"/>
          <w:sz w:val="20"/>
        </w:rPr>
        <w:t>scale</w:t>
      </w:r>
    </w:p>
    <w:p w14:paraId="427B4658" w14:textId="77777777" w:rsidR="00430DE3" w:rsidRDefault="008F0850">
      <w:pPr>
        <w:pStyle w:val="BodyText"/>
        <w:spacing w:before="2"/>
        <w:rPr>
          <w:sz w:val="16"/>
        </w:rPr>
      </w:pPr>
      <w:r>
        <w:rPr>
          <w:noProof/>
        </w:rPr>
        <w:drawing>
          <wp:anchor distT="0" distB="0" distL="0" distR="0" simplePos="0" relativeHeight="251616768" behindDoc="0" locked="0" layoutInCell="1" allowOverlap="1" wp14:anchorId="0ADE0F52" wp14:editId="03FE63AE">
            <wp:simplePos x="0" y="0"/>
            <wp:positionH relativeFrom="page">
              <wp:posOffset>1636204</wp:posOffset>
            </wp:positionH>
            <wp:positionV relativeFrom="paragraph">
              <wp:posOffset>143428</wp:posOffset>
            </wp:positionV>
            <wp:extent cx="3987641" cy="2912268"/>
            <wp:effectExtent l="0" t="0" r="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3" cstate="print"/>
                    <a:stretch>
                      <a:fillRect/>
                    </a:stretch>
                  </pic:blipFill>
                  <pic:spPr>
                    <a:xfrm>
                      <a:off x="0" y="0"/>
                      <a:ext cx="3987641" cy="2912268"/>
                    </a:xfrm>
                    <a:prstGeom prst="rect">
                      <a:avLst/>
                    </a:prstGeom>
                  </pic:spPr>
                </pic:pic>
              </a:graphicData>
            </a:graphic>
          </wp:anchor>
        </w:drawing>
      </w:r>
    </w:p>
    <w:p w14:paraId="0E4686CC" w14:textId="77777777" w:rsidR="00430DE3" w:rsidRDefault="00430DE3">
      <w:pPr>
        <w:pStyle w:val="BodyText"/>
        <w:rPr>
          <w:sz w:val="20"/>
        </w:rPr>
      </w:pPr>
    </w:p>
    <w:p w14:paraId="42ADF802" w14:textId="77777777" w:rsidR="00430DE3" w:rsidRDefault="00430DE3">
      <w:pPr>
        <w:pStyle w:val="BodyText"/>
        <w:rPr>
          <w:sz w:val="20"/>
        </w:rPr>
      </w:pPr>
    </w:p>
    <w:p w14:paraId="27102B89" w14:textId="77777777" w:rsidR="00430DE3" w:rsidRDefault="00430DE3">
      <w:pPr>
        <w:pStyle w:val="BodyText"/>
        <w:spacing w:before="7"/>
        <w:rPr>
          <w:sz w:val="17"/>
        </w:rPr>
      </w:pPr>
    </w:p>
    <w:p w14:paraId="3262F333" w14:textId="77777777" w:rsidR="00430DE3" w:rsidRDefault="008F0850">
      <w:pPr>
        <w:pStyle w:val="ListParagraph"/>
        <w:numPr>
          <w:ilvl w:val="3"/>
          <w:numId w:val="7"/>
        </w:numPr>
        <w:tabs>
          <w:tab w:val="left" w:pos="3777"/>
        </w:tabs>
        <w:ind w:left="3776" w:hanging="343"/>
        <w:jc w:val="left"/>
        <w:rPr>
          <w:sz w:val="20"/>
        </w:rPr>
      </w:pPr>
      <w:r>
        <w:rPr>
          <w:w w:val="105"/>
          <w:sz w:val="20"/>
        </w:rPr>
        <w:t>Linear energy</w:t>
      </w:r>
      <w:r>
        <w:rPr>
          <w:spacing w:val="24"/>
          <w:w w:val="105"/>
          <w:sz w:val="20"/>
        </w:rPr>
        <w:t xml:space="preserve"> </w:t>
      </w:r>
      <w:r>
        <w:rPr>
          <w:w w:val="105"/>
          <w:sz w:val="20"/>
        </w:rPr>
        <w:t>scale</w:t>
      </w:r>
    </w:p>
    <w:p w14:paraId="1918A97F" w14:textId="77777777" w:rsidR="00430DE3" w:rsidRDefault="00430DE3">
      <w:pPr>
        <w:pStyle w:val="BodyText"/>
        <w:spacing w:before="9"/>
      </w:pPr>
    </w:p>
    <w:p w14:paraId="622B28EE" w14:textId="77777777" w:rsidR="00430DE3" w:rsidRDefault="008F0850">
      <w:pPr>
        <w:spacing w:before="1" w:line="242" w:lineRule="auto"/>
        <w:ind w:left="119" w:right="117"/>
        <w:jc w:val="both"/>
        <w:rPr>
          <w:b/>
          <w:sz w:val="20"/>
        </w:rPr>
      </w:pPr>
      <w:r>
        <w:rPr>
          <w:b/>
          <w:w w:val="115"/>
          <w:sz w:val="20"/>
        </w:rPr>
        <w:t xml:space="preserve">Figure 36. Neutron fluence uncertainty from Sampler 252-group structure mapped to the 129 group STAYSL structure. The total uncertainty for Sampler (solid blue) and STAYSL (dash-dot blue) includes </w:t>
      </w:r>
      <w:r>
        <w:rPr>
          <w:rFonts w:ascii="Georgia" w:hAnsi="Georgia"/>
          <w:i/>
          <w:w w:val="115"/>
          <w:sz w:val="20"/>
        </w:rPr>
        <w:t>σ</w:t>
      </w:r>
      <w:r>
        <w:rPr>
          <w:rFonts w:ascii="Bookman Old Style" w:hAnsi="Bookman Old Style"/>
          <w:i/>
          <w:w w:val="115"/>
          <w:position w:val="-2"/>
          <w:sz w:val="14"/>
        </w:rPr>
        <w:t xml:space="preserve">sys </w:t>
      </w:r>
      <w:r>
        <w:rPr>
          <w:b/>
          <w:w w:val="115"/>
          <w:sz w:val="20"/>
        </w:rPr>
        <w:t xml:space="preserve">from the nuclear data covariance and </w:t>
      </w:r>
      <w:r>
        <w:rPr>
          <w:rFonts w:ascii="Georgia" w:hAnsi="Georgia"/>
          <w:i/>
          <w:w w:val="115"/>
          <w:sz w:val="20"/>
        </w:rPr>
        <w:t>σ</w:t>
      </w:r>
      <w:r>
        <w:rPr>
          <w:rFonts w:ascii="Bookman Old Style" w:hAnsi="Bookman Old Style"/>
          <w:i/>
          <w:w w:val="115"/>
          <w:position w:val="-2"/>
          <w:sz w:val="14"/>
        </w:rPr>
        <w:t xml:space="preserve">stat </w:t>
      </w:r>
      <w:r>
        <w:rPr>
          <w:b/>
          <w:w w:val="115"/>
          <w:sz w:val="20"/>
        </w:rPr>
        <w:t>from the Monte Carlo</w:t>
      </w:r>
      <w:r w:rsidR="00DB52C2">
        <w:rPr>
          <w:b/>
          <w:w w:val="115"/>
          <w:sz w:val="20"/>
        </w:rPr>
        <w:t xml:space="preserve"> </w:t>
      </w:r>
      <w:r>
        <w:rPr>
          <w:b/>
          <w:w w:val="115"/>
          <w:sz w:val="20"/>
        </w:rPr>
        <w:t>simulation.</w:t>
      </w:r>
    </w:p>
    <w:p w14:paraId="2CCE0A5A" w14:textId="77777777" w:rsidR="00430DE3" w:rsidRDefault="00430DE3">
      <w:pPr>
        <w:spacing w:line="242" w:lineRule="auto"/>
        <w:jc w:val="both"/>
        <w:rPr>
          <w:sz w:val="20"/>
        </w:rPr>
        <w:sectPr w:rsidR="00430DE3">
          <w:pgSz w:w="12240" w:h="15840"/>
          <w:pgMar w:top="1500" w:right="1680" w:bottom="1380" w:left="1680" w:header="0" w:footer="1182" w:gutter="0"/>
          <w:cols w:space="720"/>
        </w:sectPr>
      </w:pPr>
    </w:p>
    <w:p w14:paraId="776FFB01" w14:textId="434ECC13" w:rsidR="00430DE3" w:rsidRDefault="008F0850">
      <w:pPr>
        <w:pStyle w:val="BodyText"/>
        <w:spacing w:before="35" w:line="415" w:lineRule="auto"/>
        <w:ind w:left="100" w:right="117" w:firstLine="421"/>
        <w:jc w:val="both"/>
      </w:pPr>
      <w:r>
        <w:rPr>
          <w:w w:val="105"/>
        </w:rPr>
        <w:lastRenderedPageBreak/>
        <w:t xml:space="preserve">The </w:t>
      </w:r>
      <w:r>
        <w:rPr>
          <w:spacing w:val="-7"/>
          <w:w w:val="105"/>
        </w:rPr>
        <w:t xml:space="preserve">ETA </w:t>
      </w:r>
      <w:r>
        <w:rPr>
          <w:w w:val="105"/>
        </w:rPr>
        <w:t xml:space="preserve">fluence in the 129-group </w:t>
      </w:r>
      <w:r>
        <w:rPr>
          <w:spacing w:val="-7"/>
          <w:w w:val="105"/>
        </w:rPr>
        <w:t xml:space="preserve">STAYSL </w:t>
      </w:r>
      <w:r>
        <w:rPr>
          <w:w w:val="105"/>
        </w:rPr>
        <w:t>structure with mapped uncertainties is</w:t>
      </w:r>
      <w:r>
        <w:rPr>
          <w:spacing w:val="-9"/>
          <w:w w:val="105"/>
        </w:rPr>
        <w:t xml:space="preserve"> </w:t>
      </w:r>
      <w:r>
        <w:rPr>
          <w:w w:val="105"/>
        </w:rPr>
        <w:t>shown</w:t>
      </w:r>
      <w:r>
        <w:rPr>
          <w:spacing w:val="-8"/>
          <w:w w:val="105"/>
        </w:rPr>
        <w:t xml:space="preserve"> </w:t>
      </w:r>
      <w:r>
        <w:rPr>
          <w:w w:val="105"/>
        </w:rPr>
        <w:t>in</w:t>
      </w:r>
      <w:r>
        <w:rPr>
          <w:spacing w:val="-9"/>
          <w:w w:val="105"/>
        </w:rPr>
        <w:t xml:space="preserve"> </w:t>
      </w:r>
      <w:r>
        <w:rPr>
          <w:w w:val="105"/>
        </w:rPr>
        <w:t>Figure</w:t>
      </w:r>
      <w:r>
        <w:rPr>
          <w:spacing w:val="-8"/>
          <w:w w:val="105"/>
        </w:rPr>
        <w:t xml:space="preserve"> </w:t>
      </w:r>
      <w:hyperlink w:anchor="_bookmark110" w:history="1">
        <w:r>
          <w:rPr>
            <w:w w:val="105"/>
          </w:rPr>
          <w:t>37</w:t>
        </w:r>
      </w:hyperlink>
      <w:r>
        <w:rPr>
          <w:spacing w:val="-9"/>
          <w:w w:val="105"/>
        </w:rPr>
        <w:t xml:space="preserve"> </w:t>
      </w:r>
      <w:r>
        <w:rPr>
          <w:w w:val="105"/>
        </w:rPr>
        <w:t>in</w:t>
      </w:r>
      <w:r>
        <w:rPr>
          <w:spacing w:val="-8"/>
          <w:w w:val="105"/>
        </w:rPr>
        <w:t xml:space="preserve"> </w:t>
      </w:r>
      <w:r>
        <w:rPr>
          <w:w w:val="105"/>
        </w:rPr>
        <w:t>comparison</w:t>
      </w:r>
      <w:r>
        <w:rPr>
          <w:spacing w:val="-8"/>
          <w:w w:val="105"/>
        </w:rPr>
        <w:t xml:space="preserve"> </w:t>
      </w:r>
      <w:r>
        <w:rPr>
          <w:w w:val="105"/>
        </w:rPr>
        <w:t>with</w:t>
      </w:r>
      <w:r>
        <w:rPr>
          <w:spacing w:val="-8"/>
          <w:w w:val="105"/>
        </w:rPr>
        <w:t xml:space="preserve"> </w:t>
      </w:r>
      <w:r>
        <w:rPr>
          <w:w w:val="105"/>
        </w:rPr>
        <w:t>the</w:t>
      </w:r>
      <w:r>
        <w:rPr>
          <w:spacing w:val="-9"/>
          <w:w w:val="105"/>
        </w:rPr>
        <w:t xml:space="preserve"> </w:t>
      </w:r>
      <w:r>
        <w:rPr>
          <w:w w:val="105"/>
        </w:rPr>
        <w:t>SCALE/Sampler</w:t>
      </w:r>
      <w:r>
        <w:rPr>
          <w:spacing w:val="-9"/>
          <w:w w:val="105"/>
        </w:rPr>
        <w:t xml:space="preserve"> </w:t>
      </w:r>
      <w:r>
        <w:rPr>
          <w:w w:val="105"/>
        </w:rPr>
        <w:t>252-group</w:t>
      </w:r>
      <w:r>
        <w:rPr>
          <w:spacing w:val="-8"/>
          <w:w w:val="105"/>
        </w:rPr>
        <w:t xml:space="preserve"> </w:t>
      </w:r>
      <w:r>
        <w:rPr>
          <w:w w:val="105"/>
        </w:rPr>
        <w:t>results</w:t>
      </w:r>
      <w:r>
        <w:rPr>
          <w:spacing w:val="-9"/>
          <w:w w:val="105"/>
        </w:rPr>
        <w:t xml:space="preserve"> </w:t>
      </w:r>
      <w:r>
        <w:rPr>
          <w:w w:val="105"/>
        </w:rPr>
        <w:t xml:space="preserve">from Figure </w:t>
      </w:r>
      <w:hyperlink w:anchor="_bookmark106" w:history="1">
        <w:r>
          <w:rPr>
            <w:w w:val="105"/>
          </w:rPr>
          <w:t>35</w:t>
        </w:r>
      </w:hyperlink>
      <w:r>
        <w:rPr>
          <w:w w:val="105"/>
        </w:rPr>
        <w:t xml:space="preserve">. The </w:t>
      </w:r>
      <w:r>
        <w:rPr>
          <w:spacing w:val="-7"/>
          <w:w w:val="105"/>
        </w:rPr>
        <w:t xml:space="preserve">STAYSL </w:t>
      </w:r>
      <w:r>
        <w:rPr>
          <w:w w:val="105"/>
        </w:rPr>
        <w:t xml:space="preserve">format again matched the characteristics of the </w:t>
      </w:r>
      <w:proofErr w:type="gramStart"/>
      <w:r>
        <w:rPr>
          <w:w w:val="105"/>
        </w:rPr>
        <w:t>252 group</w:t>
      </w:r>
      <w:proofErr w:type="gramEnd"/>
      <w:r>
        <w:rPr>
          <w:w w:val="105"/>
        </w:rPr>
        <w:t xml:space="preserve"> format as seen with the DPLUS format; </w:t>
      </w:r>
      <w:r>
        <w:rPr>
          <w:spacing w:val="-3"/>
          <w:w w:val="105"/>
        </w:rPr>
        <w:t xml:space="preserve">however, </w:t>
      </w:r>
      <w:r>
        <w:rPr>
          <w:w w:val="105"/>
        </w:rPr>
        <w:t xml:space="preserve">the bin width near the DT fusion source neutrons </w:t>
      </w:r>
      <w:r>
        <w:rPr>
          <w:spacing w:val="-3"/>
          <w:w w:val="105"/>
        </w:rPr>
        <w:t xml:space="preserve">was </w:t>
      </w:r>
      <w:r>
        <w:rPr>
          <w:w w:val="105"/>
        </w:rPr>
        <w:t xml:space="preserve">smaller resulting in a more defined peak. Up-sampling in this region due to the finer resolution required the </w:t>
      </w:r>
      <w:commentRangeStart w:id="626"/>
      <w:r>
        <w:rPr>
          <w:w w:val="105"/>
        </w:rPr>
        <w:t xml:space="preserve">assumption </w:t>
      </w:r>
      <w:commentRangeEnd w:id="626"/>
      <w:r w:rsidR="003A6A48">
        <w:rPr>
          <w:rStyle w:val="CommentReference"/>
        </w:rPr>
        <w:commentReference w:id="626"/>
      </w:r>
      <w:r>
        <w:rPr>
          <w:w w:val="105"/>
        </w:rPr>
        <w:t xml:space="preserve">that the uncertainty </w:t>
      </w:r>
      <w:r>
        <w:rPr>
          <w:spacing w:val="-3"/>
          <w:w w:val="105"/>
        </w:rPr>
        <w:t xml:space="preserve">was </w:t>
      </w:r>
      <w:r>
        <w:rPr>
          <w:w w:val="105"/>
        </w:rPr>
        <w:t>relatively insensitive to group structure. Additionally, the nominal SCALE</w:t>
      </w:r>
      <w:r>
        <w:rPr>
          <w:spacing w:val="-18"/>
          <w:w w:val="105"/>
        </w:rPr>
        <w:t xml:space="preserve"> </w:t>
      </w:r>
      <w:r>
        <w:rPr>
          <w:w w:val="105"/>
        </w:rPr>
        <w:t>252-group results were compared to the Sampler bootstrapped value</w:t>
      </w:r>
      <w:del w:id="627" w:author="Bucy, Anna M Ctr USAF AETC AFIT/ENP" w:date="2019-01-08T17:19:00Z">
        <w:r w:rsidDel="003A6A48">
          <w:rPr>
            <w:w w:val="105"/>
          </w:rPr>
          <w:delText>,</w:delText>
        </w:r>
      </w:del>
      <w:r>
        <w:rPr>
          <w:w w:val="105"/>
        </w:rPr>
        <w:t xml:space="preserve">s which </w:t>
      </w:r>
      <w:r>
        <w:rPr>
          <w:spacing w:val="-3"/>
          <w:w w:val="105"/>
        </w:rPr>
        <w:t xml:space="preserve">showed </w:t>
      </w:r>
      <w:r>
        <w:rPr>
          <w:w w:val="105"/>
        </w:rPr>
        <w:t>that the mean</w:t>
      </w:r>
      <w:r>
        <w:rPr>
          <w:spacing w:val="19"/>
          <w:w w:val="105"/>
        </w:rPr>
        <w:t xml:space="preserve"> </w:t>
      </w:r>
      <w:r>
        <w:rPr>
          <w:w w:val="105"/>
        </w:rPr>
        <w:t>Sampler</w:t>
      </w:r>
      <w:r>
        <w:rPr>
          <w:spacing w:val="19"/>
          <w:w w:val="105"/>
        </w:rPr>
        <w:t xml:space="preserve"> </w:t>
      </w:r>
      <w:r>
        <w:rPr>
          <w:spacing w:val="-3"/>
          <w:w w:val="105"/>
        </w:rPr>
        <w:t>value</w:t>
      </w:r>
      <w:r>
        <w:rPr>
          <w:spacing w:val="20"/>
          <w:w w:val="105"/>
        </w:rPr>
        <w:t xml:space="preserve"> </w:t>
      </w:r>
      <w:r>
        <w:rPr>
          <w:w w:val="105"/>
        </w:rPr>
        <w:t>is</w:t>
      </w:r>
      <w:r>
        <w:rPr>
          <w:spacing w:val="20"/>
          <w:w w:val="105"/>
        </w:rPr>
        <w:t xml:space="preserve"> </w:t>
      </w:r>
      <w:r>
        <w:rPr>
          <w:w w:val="105"/>
        </w:rPr>
        <w:t>centered</w:t>
      </w:r>
      <w:r>
        <w:rPr>
          <w:spacing w:val="20"/>
          <w:w w:val="105"/>
        </w:rPr>
        <w:t xml:space="preserve"> </w:t>
      </w:r>
      <w:commentRangeStart w:id="628"/>
      <w:del w:id="629" w:author="Bucy, Anna M Ctr USAF AETC AFIT/ENP" w:date="2019-01-08T17:19:00Z">
        <w:r w:rsidDel="003A6A48">
          <w:rPr>
            <w:w w:val="105"/>
          </w:rPr>
          <w:delText>around</w:delText>
        </w:r>
      </w:del>
      <w:ins w:id="630" w:author="Bucy, Anna M Ctr USAF AETC AFIT/ENP" w:date="2019-01-08T17:19:00Z">
        <w:r w:rsidR="003A6A48">
          <w:rPr>
            <w:w w:val="105"/>
          </w:rPr>
          <w:t>on</w:t>
        </w:r>
        <w:commentRangeEnd w:id="628"/>
        <w:r w:rsidR="003A6A48">
          <w:rPr>
            <w:rStyle w:val="CommentReference"/>
          </w:rPr>
          <w:commentReference w:id="628"/>
        </w:r>
      </w:ins>
      <w:r>
        <w:rPr>
          <w:spacing w:val="20"/>
          <w:w w:val="105"/>
        </w:rPr>
        <w:t xml:space="preserve"> </w:t>
      </w:r>
      <w:r>
        <w:rPr>
          <w:w w:val="105"/>
        </w:rPr>
        <w:t>the</w:t>
      </w:r>
      <w:r>
        <w:rPr>
          <w:spacing w:val="20"/>
          <w:w w:val="105"/>
        </w:rPr>
        <w:t xml:space="preserve"> </w:t>
      </w:r>
      <w:r>
        <w:rPr>
          <w:w w:val="105"/>
        </w:rPr>
        <w:t>nominal</w:t>
      </w:r>
      <w:r>
        <w:rPr>
          <w:spacing w:val="20"/>
          <w:w w:val="105"/>
        </w:rPr>
        <w:t xml:space="preserve"> </w:t>
      </w:r>
      <w:r>
        <w:rPr>
          <w:w w:val="105"/>
        </w:rPr>
        <w:t>unperturbed</w:t>
      </w:r>
      <w:r>
        <w:rPr>
          <w:spacing w:val="20"/>
          <w:w w:val="105"/>
        </w:rPr>
        <w:t xml:space="preserve"> </w:t>
      </w:r>
      <w:r>
        <w:rPr>
          <w:w w:val="105"/>
        </w:rPr>
        <w:t>nuclear</w:t>
      </w:r>
      <w:r>
        <w:rPr>
          <w:spacing w:val="19"/>
          <w:w w:val="105"/>
        </w:rPr>
        <w:t xml:space="preserve"> </w:t>
      </w:r>
      <w:r>
        <w:rPr>
          <w:w w:val="105"/>
        </w:rPr>
        <w:t>data</w:t>
      </w:r>
      <w:r>
        <w:rPr>
          <w:spacing w:val="19"/>
          <w:w w:val="105"/>
        </w:rPr>
        <w:t xml:space="preserve"> </w:t>
      </w:r>
      <w:r>
        <w:rPr>
          <w:w w:val="105"/>
        </w:rPr>
        <w:t>case.</w:t>
      </w:r>
    </w:p>
    <w:p w14:paraId="1DFD4D2D" w14:textId="77777777" w:rsidR="00430DE3" w:rsidRDefault="00430DE3">
      <w:pPr>
        <w:pStyle w:val="BodyText"/>
        <w:spacing w:before="9"/>
        <w:rPr>
          <w:sz w:val="29"/>
        </w:rPr>
      </w:pPr>
    </w:p>
    <w:p w14:paraId="19867BE9" w14:textId="77777777" w:rsidR="00430DE3" w:rsidRDefault="008F0850">
      <w:pPr>
        <w:pStyle w:val="Heading2"/>
        <w:numPr>
          <w:ilvl w:val="2"/>
          <w:numId w:val="7"/>
        </w:numPr>
        <w:tabs>
          <w:tab w:val="left" w:pos="1273"/>
          <w:tab w:val="left" w:pos="1274"/>
        </w:tabs>
      </w:pPr>
      <w:bookmarkStart w:id="631" w:name="Neutron_Flux_Timing_Profile"/>
      <w:bookmarkStart w:id="632" w:name="_bookmark109"/>
      <w:bookmarkEnd w:id="631"/>
      <w:bookmarkEnd w:id="632"/>
      <w:r>
        <w:rPr>
          <w:w w:val="115"/>
        </w:rPr>
        <w:t>Neutron Flux Timing</w:t>
      </w:r>
      <w:r>
        <w:rPr>
          <w:spacing w:val="19"/>
          <w:w w:val="115"/>
        </w:rPr>
        <w:t xml:space="preserve"> </w:t>
      </w:r>
      <w:r>
        <w:rPr>
          <w:w w:val="115"/>
        </w:rPr>
        <w:t>Profile</w:t>
      </w:r>
    </w:p>
    <w:p w14:paraId="574C54D6" w14:textId="77777777" w:rsidR="00430DE3" w:rsidRDefault="008F0850">
      <w:pPr>
        <w:pStyle w:val="BodyText"/>
        <w:spacing w:before="198" w:line="478" w:lineRule="exact"/>
        <w:ind w:left="100" w:right="117" w:firstLine="428"/>
        <w:jc w:val="both"/>
      </w:pPr>
      <w:r>
        <w:rPr>
          <w:spacing w:val="-3"/>
          <w:w w:val="105"/>
        </w:rPr>
        <w:t xml:space="preserve">Two </w:t>
      </w:r>
      <w:r>
        <w:rPr>
          <w:spacing w:val="2"/>
          <w:w w:val="105"/>
        </w:rPr>
        <w:t xml:space="preserve">major </w:t>
      </w:r>
      <w:r>
        <w:rPr>
          <w:w w:val="105"/>
        </w:rPr>
        <w:t>characteristics for a neutron flux environment for use in certification testing are the total fluence of neutrons and the temporal</w:t>
      </w:r>
      <w:r w:rsidR="00DB52C2">
        <w:rPr>
          <w:w w:val="105"/>
        </w:rPr>
        <w:t xml:space="preserve"> </w:t>
      </w:r>
      <w:r>
        <w:rPr>
          <w:w w:val="105"/>
        </w:rPr>
        <w:t>aspect.</w:t>
      </w:r>
      <w:r w:rsidR="00DB52C2">
        <w:rPr>
          <w:w w:val="105"/>
        </w:rPr>
        <w:t xml:space="preserve"> </w:t>
      </w:r>
      <w:r>
        <w:rPr>
          <w:w w:val="105"/>
        </w:rPr>
        <w:t>The</w:t>
      </w:r>
      <w:r w:rsidR="00DB52C2">
        <w:rPr>
          <w:w w:val="105"/>
        </w:rPr>
        <w:t xml:space="preserve"> </w:t>
      </w:r>
      <w:r>
        <w:rPr>
          <w:w w:val="105"/>
        </w:rPr>
        <w:t xml:space="preserve">incident fluence on the HEU foil </w:t>
      </w:r>
      <w:r>
        <w:rPr>
          <w:spacing w:val="-3"/>
          <w:w w:val="105"/>
        </w:rPr>
        <w:t xml:space="preserve">was </w:t>
      </w:r>
      <w:r>
        <w:rPr>
          <w:w w:val="105"/>
        </w:rPr>
        <w:t xml:space="preserve">4.9 </w:t>
      </w:r>
      <w:r>
        <w:rPr>
          <w:rFonts w:ascii="Lucida Sans Unicode" w:hAnsi="Lucida Sans Unicode"/>
          <w:w w:val="105"/>
        </w:rPr>
        <w:t xml:space="preserve">× </w:t>
      </w:r>
      <w:r>
        <w:rPr>
          <w:w w:val="105"/>
        </w:rPr>
        <w:t>10</w:t>
      </w:r>
      <w:r>
        <w:rPr>
          <w:w w:val="105"/>
          <w:position w:val="9"/>
          <w:sz w:val="16"/>
        </w:rPr>
        <w:t xml:space="preserve">11 </w:t>
      </w:r>
      <w:r>
        <w:rPr>
          <w:w w:val="105"/>
        </w:rPr>
        <w:t>n cm</w:t>
      </w:r>
      <w:r>
        <w:rPr>
          <w:rFonts w:ascii="Arial" w:hAnsi="Arial"/>
          <w:i/>
          <w:w w:val="105"/>
          <w:position w:val="9"/>
          <w:sz w:val="16"/>
        </w:rPr>
        <w:t>−</w:t>
      </w:r>
      <w:r>
        <w:rPr>
          <w:w w:val="105"/>
          <w:position w:val="9"/>
          <w:sz w:val="16"/>
        </w:rPr>
        <w:t xml:space="preserve">2 </w:t>
      </w:r>
      <w:r>
        <w:rPr>
          <w:rFonts w:ascii="Lucida Sans Unicode" w:hAnsi="Lucida Sans Unicode"/>
          <w:w w:val="105"/>
        </w:rPr>
        <w:t xml:space="preserve">± </w:t>
      </w:r>
      <w:r>
        <w:rPr>
          <w:w w:val="105"/>
        </w:rPr>
        <w:t xml:space="preserve">1.4%. The time that the neutrons interacted with the volume has implications for applicability of the </w:t>
      </w:r>
      <w:r>
        <w:rPr>
          <w:spacing w:val="-7"/>
          <w:w w:val="105"/>
        </w:rPr>
        <w:t xml:space="preserve">ETA </w:t>
      </w:r>
      <w:r>
        <w:rPr>
          <w:w w:val="105"/>
        </w:rPr>
        <w:t xml:space="preserve">concept to effects testing. The neutron fluence per unit area from an unshaped point source with a strength of 3.7 </w:t>
      </w:r>
      <w:r>
        <w:rPr>
          <w:rFonts w:ascii="Lucida Sans Unicode" w:hAnsi="Lucida Sans Unicode"/>
          <w:w w:val="105"/>
        </w:rPr>
        <w:t xml:space="preserve">× </w:t>
      </w:r>
      <w:r>
        <w:rPr>
          <w:w w:val="105"/>
        </w:rPr>
        <w:t>10</w:t>
      </w:r>
      <w:r>
        <w:rPr>
          <w:w w:val="105"/>
          <w:position w:val="9"/>
          <w:sz w:val="16"/>
        </w:rPr>
        <w:t xml:space="preserve">15 </w:t>
      </w:r>
      <w:r>
        <w:rPr>
          <w:w w:val="105"/>
        </w:rPr>
        <w:t xml:space="preserve">neutrons at 29 centimeters (distance from source to </w:t>
      </w:r>
      <w:r>
        <w:rPr>
          <w:spacing w:val="-7"/>
          <w:w w:val="105"/>
        </w:rPr>
        <w:t>ETA</w:t>
      </w:r>
      <w:r>
        <w:rPr>
          <w:spacing w:val="49"/>
          <w:w w:val="105"/>
        </w:rPr>
        <w:t xml:space="preserve"> </w:t>
      </w:r>
      <w:r>
        <w:rPr>
          <w:w w:val="105"/>
        </w:rPr>
        <w:t xml:space="preserve">foils) is 3.5 </w:t>
      </w:r>
      <w:r>
        <w:rPr>
          <w:rFonts w:ascii="Lucida Sans Unicode" w:hAnsi="Lucida Sans Unicode"/>
        </w:rPr>
        <w:t xml:space="preserve">∗ </w:t>
      </w:r>
      <w:r>
        <w:rPr>
          <w:w w:val="105"/>
        </w:rPr>
        <w:t>10</w:t>
      </w:r>
      <w:r>
        <w:rPr>
          <w:w w:val="105"/>
          <w:position w:val="9"/>
          <w:sz w:val="16"/>
        </w:rPr>
        <w:t xml:space="preserve">11 </w:t>
      </w:r>
      <w:r>
        <w:rPr>
          <w:w w:val="105"/>
        </w:rPr>
        <w:t>n cm</w:t>
      </w:r>
      <w:r>
        <w:rPr>
          <w:rFonts w:ascii="Arial" w:hAnsi="Arial"/>
          <w:i/>
          <w:w w:val="105"/>
          <w:position w:val="9"/>
          <w:sz w:val="16"/>
        </w:rPr>
        <w:t>−</w:t>
      </w:r>
      <w:r>
        <w:rPr>
          <w:w w:val="105"/>
          <w:position w:val="9"/>
          <w:sz w:val="16"/>
        </w:rPr>
        <w:t>2</w:t>
      </w:r>
      <w:r>
        <w:rPr>
          <w:w w:val="105"/>
        </w:rPr>
        <w:t xml:space="preserve">, so there </w:t>
      </w:r>
      <w:r>
        <w:rPr>
          <w:spacing w:val="-3"/>
          <w:w w:val="105"/>
        </w:rPr>
        <w:t xml:space="preserve">was </w:t>
      </w:r>
      <w:r>
        <w:rPr>
          <w:w w:val="105"/>
        </w:rPr>
        <w:t>an increase in the net neutron population</w:t>
      </w:r>
      <w:r w:rsidR="00DB52C2">
        <w:rPr>
          <w:w w:val="105"/>
        </w:rPr>
        <w:t xml:space="preserve"> </w:t>
      </w:r>
      <w:r>
        <w:rPr>
          <w:w w:val="105"/>
        </w:rPr>
        <w:t>from the spherical divergence. The cumulative fluence on the HEU foil as a function of time is shown in Figure</w:t>
      </w:r>
      <w:r>
        <w:rPr>
          <w:spacing w:val="21"/>
          <w:w w:val="105"/>
        </w:rPr>
        <w:t xml:space="preserve"> </w:t>
      </w:r>
      <w:hyperlink w:anchor="_bookmark111" w:history="1">
        <w:r>
          <w:rPr>
            <w:w w:val="105"/>
          </w:rPr>
          <w:t>38</w:t>
        </w:r>
      </w:hyperlink>
      <w:r>
        <w:rPr>
          <w:w w:val="105"/>
        </w:rPr>
        <w:t>.</w:t>
      </w:r>
    </w:p>
    <w:p w14:paraId="265F829D" w14:textId="6CFA4D68" w:rsidR="00430DE3" w:rsidRDefault="008F0850">
      <w:pPr>
        <w:pStyle w:val="BodyText"/>
        <w:spacing w:before="158" w:line="415" w:lineRule="auto"/>
        <w:ind w:left="100" w:right="117" w:firstLine="415"/>
        <w:jc w:val="both"/>
      </w:pPr>
      <w:r>
        <w:rPr>
          <w:w w:val="105"/>
        </w:rPr>
        <w:t xml:space="preserve">The total neutron pulse length in the ETA cavity was approximately 10 </w:t>
      </w:r>
      <w:proofErr w:type="spellStart"/>
      <w:r>
        <w:rPr>
          <w:w w:val="105"/>
        </w:rPr>
        <w:t>shakes</w:t>
      </w:r>
      <w:proofErr w:type="spellEnd"/>
      <w:r>
        <w:rPr>
          <w:w w:val="105"/>
        </w:rPr>
        <w:t xml:space="preserve"> or 100 nanoseconds. The </w:t>
      </w:r>
      <w:proofErr w:type="spellStart"/>
      <w:r>
        <w:rPr>
          <w:w w:val="105"/>
        </w:rPr>
        <w:t>uncollided</w:t>
      </w:r>
      <w:proofErr w:type="spellEnd"/>
      <w:r>
        <w:rPr>
          <w:w w:val="105"/>
        </w:rPr>
        <w:t xml:space="preserve"> source neutrons arrived at foil in approximately 0.6 shakes, consistent with the time required for a 14.03 MeV neutron to travel f</w:t>
      </w:r>
      <w:del w:id="633" w:author="Bucy, Anna M Ctr USAF AETC AFIT/ENP" w:date="2019-01-08T17:22:00Z">
        <w:r w:rsidDel="003A6A48">
          <w:rPr>
            <w:w w:val="105"/>
          </w:rPr>
          <w:delText>o</w:delText>
        </w:r>
      </w:del>
      <w:r>
        <w:rPr>
          <w:w w:val="105"/>
        </w:rPr>
        <w:t>r</w:t>
      </w:r>
      <w:ins w:id="634" w:author="Bucy, Anna M Ctr USAF AETC AFIT/ENP" w:date="2019-01-08T17:22:00Z">
        <w:r w:rsidR="003A6A48">
          <w:rPr>
            <w:w w:val="105"/>
          </w:rPr>
          <w:t>o</w:t>
        </w:r>
      </w:ins>
      <w:r>
        <w:rPr>
          <w:w w:val="105"/>
        </w:rPr>
        <w:t xml:space="preserve">m the source to the HEU foil. The source neutrons make up a negligible portion of the total fluence seen by the foils as most are </w:t>
      </w:r>
      <w:proofErr w:type="spellStart"/>
      <w:r>
        <w:rPr>
          <w:w w:val="105"/>
        </w:rPr>
        <w:t>downscattered</w:t>
      </w:r>
      <w:proofErr w:type="spellEnd"/>
      <w:r>
        <w:rPr>
          <w:w w:val="105"/>
        </w:rPr>
        <w:t xml:space="preserve"> to nearly produce the objective TN+PFNS. The higher energy neutrons from 2 to 14 MeV took the shortest time</w:t>
      </w:r>
    </w:p>
    <w:p w14:paraId="392297F4" w14:textId="77777777" w:rsidR="00430DE3" w:rsidRDefault="00430DE3">
      <w:pPr>
        <w:spacing w:line="415" w:lineRule="auto"/>
        <w:jc w:val="both"/>
        <w:sectPr w:rsidR="00430DE3">
          <w:pgSz w:w="12240" w:h="15840"/>
          <w:pgMar w:top="1420" w:right="1680" w:bottom="1380" w:left="1700" w:header="0" w:footer="1182" w:gutter="0"/>
          <w:cols w:space="720"/>
        </w:sectPr>
      </w:pPr>
    </w:p>
    <w:p w14:paraId="7F2C3A16" w14:textId="77777777" w:rsidR="00430DE3" w:rsidRDefault="00430DE3">
      <w:pPr>
        <w:pStyle w:val="BodyText"/>
        <w:spacing w:before="5"/>
        <w:rPr>
          <w:sz w:val="15"/>
        </w:rPr>
      </w:pPr>
    </w:p>
    <w:p w14:paraId="5EBD6503" w14:textId="77777777" w:rsidR="00430DE3" w:rsidRDefault="008F0850">
      <w:pPr>
        <w:pStyle w:val="BodyText"/>
        <w:ind w:left="734"/>
        <w:rPr>
          <w:sz w:val="20"/>
        </w:rPr>
      </w:pPr>
      <w:r>
        <w:rPr>
          <w:noProof/>
          <w:sz w:val="20"/>
        </w:rPr>
        <w:drawing>
          <wp:inline distT="0" distB="0" distL="0" distR="0" wp14:anchorId="5142C81A" wp14:editId="0A0368A3">
            <wp:extent cx="4788027" cy="3443287"/>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54" cstate="print"/>
                    <a:stretch>
                      <a:fillRect/>
                    </a:stretch>
                  </pic:blipFill>
                  <pic:spPr>
                    <a:xfrm>
                      <a:off x="0" y="0"/>
                      <a:ext cx="4788027" cy="3443287"/>
                    </a:xfrm>
                    <a:prstGeom prst="rect">
                      <a:avLst/>
                    </a:prstGeom>
                  </pic:spPr>
                </pic:pic>
              </a:graphicData>
            </a:graphic>
          </wp:inline>
        </w:drawing>
      </w:r>
    </w:p>
    <w:p w14:paraId="22D90A38" w14:textId="77777777" w:rsidR="00430DE3" w:rsidRDefault="008F0850">
      <w:pPr>
        <w:pStyle w:val="ListParagraph"/>
        <w:numPr>
          <w:ilvl w:val="3"/>
          <w:numId w:val="7"/>
        </w:numPr>
        <w:tabs>
          <w:tab w:val="left" w:pos="3502"/>
        </w:tabs>
        <w:spacing w:line="209" w:lineRule="exact"/>
        <w:jc w:val="left"/>
        <w:rPr>
          <w:sz w:val="20"/>
        </w:rPr>
      </w:pPr>
      <w:bookmarkStart w:id="635" w:name="_bookmark110"/>
      <w:bookmarkEnd w:id="635"/>
      <w:r>
        <w:rPr>
          <w:w w:val="105"/>
          <w:sz w:val="20"/>
        </w:rPr>
        <w:t>Logarithmic energy</w:t>
      </w:r>
      <w:r>
        <w:rPr>
          <w:spacing w:val="33"/>
          <w:w w:val="105"/>
          <w:sz w:val="20"/>
        </w:rPr>
        <w:t xml:space="preserve"> </w:t>
      </w:r>
      <w:r>
        <w:rPr>
          <w:w w:val="105"/>
          <w:sz w:val="20"/>
        </w:rPr>
        <w:t>scale</w:t>
      </w:r>
    </w:p>
    <w:p w14:paraId="7B69CFEC" w14:textId="77777777" w:rsidR="00430DE3" w:rsidRDefault="008F0850">
      <w:pPr>
        <w:pStyle w:val="BodyText"/>
        <w:spacing w:before="2"/>
        <w:rPr>
          <w:sz w:val="16"/>
        </w:rPr>
      </w:pPr>
      <w:r>
        <w:rPr>
          <w:noProof/>
        </w:rPr>
        <w:drawing>
          <wp:anchor distT="0" distB="0" distL="0" distR="0" simplePos="0" relativeHeight="251617792" behindDoc="0" locked="0" layoutInCell="1" allowOverlap="1" wp14:anchorId="3FD1EADD" wp14:editId="732BFC38">
            <wp:simplePos x="0" y="0"/>
            <wp:positionH relativeFrom="page">
              <wp:posOffset>1546199</wp:posOffset>
            </wp:positionH>
            <wp:positionV relativeFrom="paragraph">
              <wp:posOffset>143322</wp:posOffset>
            </wp:positionV>
            <wp:extent cx="4106703" cy="2869406"/>
            <wp:effectExtent l="0" t="0" r="0" b="0"/>
            <wp:wrapTopAndBottom/>
            <wp:docPr id="8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png"/>
                    <pic:cNvPicPr/>
                  </pic:nvPicPr>
                  <pic:blipFill>
                    <a:blip r:embed="rId55" cstate="print"/>
                    <a:stretch>
                      <a:fillRect/>
                    </a:stretch>
                  </pic:blipFill>
                  <pic:spPr>
                    <a:xfrm>
                      <a:off x="0" y="0"/>
                      <a:ext cx="4106703" cy="2869406"/>
                    </a:xfrm>
                    <a:prstGeom prst="rect">
                      <a:avLst/>
                    </a:prstGeom>
                  </pic:spPr>
                </pic:pic>
              </a:graphicData>
            </a:graphic>
          </wp:anchor>
        </w:drawing>
      </w:r>
    </w:p>
    <w:p w14:paraId="255A78D0" w14:textId="77777777" w:rsidR="00430DE3" w:rsidRDefault="00430DE3">
      <w:pPr>
        <w:pStyle w:val="BodyText"/>
        <w:rPr>
          <w:sz w:val="20"/>
        </w:rPr>
      </w:pPr>
    </w:p>
    <w:p w14:paraId="1AD98294" w14:textId="77777777" w:rsidR="00430DE3" w:rsidRDefault="00430DE3">
      <w:pPr>
        <w:pStyle w:val="BodyText"/>
        <w:rPr>
          <w:sz w:val="20"/>
        </w:rPr>
      </w:pPr>
    </w:p>
    <w:p w14:paraId="25733864" w14:textId="77777777" w:rsidR="00430DE3" w:rsidRDefault="00430DE3">
      <w:pPr>
        <w:pStyle w:val="BodyText"/>
        <w:spacing w:before="2"/>
        <w:rPr>
          <w:sz w:val="21"/>
        </w:rPr>
      </w:pPr>
    </w:p>
    <w:p w14:paraId="504718E3" w14:textId="77777777" w:rsidR="00430DE3" w:rsidRDefault="008F0850">
      <w:pPr>
        <w:pStyle w:val="ListParagraph"/>
        <w:numPr>
          <w:ilvl w:val="3"/>
          <w:numId w:val="7"/>
        </w:numPr>
        <w:tabs>
          <w:tab w:val="left" w:pos="3757"/>
        </w:tabs>
        <w:spacing w:before="1"/>
        <w:ind w:left="3756" w:hanging="343"/>
        <w:jc w:val="left"/>
        <w:rPr>
          <w:sz w:val="20"/>
        </w:rPr>
      </w:pPr>
      <w:r>
        <w:rPr>
          <w:w w:val="105"/>
          <w:sz w:val="20"/>
        </w:rPr>
        <w:t>Linear energy</w:t>
      </w:r>
      <w:r>
        <w:rPr>
          <w:spacing w:val="24"/>
          <w:w w:val="105"/>
          <w:sz w:val="20"/>
        </w:rPr>
        <w:t xml:space="preserve"> </w:t>
      </w:r>
      <w:r>
        <w:rPr>
          <w:w w:val="105"/>
          <w:sz w:val="20"/>
        </w:rPr>
        <w:t>scale</w:t>
      </w:r>
    </w:p>
    <w:p w14:paraId="52929E05" w14:textId="77777777" w:rsidR="00430DE3" w:rsidRDefault="00430DE3">
      <w:pPr>
        <w:pStyle w:val="BodyText"/>
        <w:spacing w:before="10"/>
      </w:pPr>
    </w:p>
    <w:p w14:paraId="5DC512B0" w14:textId="77777777" w:rsidR="00430DE3" w:rsidRDefault="008F0850">
      <w:pPr>
        <w:spacing w:line="249" w:lineRule="auto"/>
        <w:ind w:left="100" w:right="407"/>
        <w:rPr>
          <w:b/>
          <w:sz w:val="20"/>
        </w:rPr>
      </w:pPr>
      <w:r>
        <w:rPr>
          <w:b/>
          <w:w w:val="115"/>
          <w:sz w:val="20"/>
        </w:rPr>
        <w:t xml:space="preserve">Figure 37. 129 group </w:t>
      </w:r>
      <w:r>
        <w:rPr>
          <w:b/>
          <w:spacing w:val="-7"/>
          <w:w w:val="115"/>
          <w:sz w:val="20"/>
        </w:rPr>
        <w:t xml:space="preserve">STAYSL </w:t>
      </w:r>
      <w:r>
        <w:rPr>
          <w:b/>
          <w:w w:val="115"/>
          <w:sz w:val="20"/>
        </w:rPr>
        <w:t>fluence compared to Scale 252 group nominal fluence and Sampler</w:t>
      </w:r>
      <w:r>
        <w:rPr>
          <w:b/>
          <w:spacing w:val="18"/>
          <w:w w:val="115"/>
          <w:sz w:val="20"/>
        </w:rPr>
        <w:t xml:space="preserve"> </w:t>
      </w:r>
      <w:r>
        <w:rPr>
          <w:b/>
          <w:w w:val="115"/>
          <w:sz w:val="20"/>
        </w:rPr>
        <w:t>values.</w:t>
      </w:r>
    </w:p>
    <w:p w14:paraId="6C6AC0DA" w14:textId="77777777" w:rsidR="00430DE3" w:rsidRDefault="00430DE3">
      <w:pPr>
        <w:spacing w:line="249" w:lineRule="auto"/>
        <w:rPr>
          <w:sz w:val="20"/>
        </w:rPr>
        <w:sectPr w:rsidR="00430DE3">
          <w:pgSz w:w="12240" w:h="15840"/>
          <w:pgMar w:top="1500" w:right="1680" w:bottom="1380" w:left="1700" w:header="0" w:footer="1182" w:gutter="0"/>
          <w:cols w:space="720"/>
        </w:sectPr>
      </w:pPr>
    </w:p>
    <w:p w14:paraId="56756002" w14:textId="77777777" w:rsidR="00430DE3" w:rsidRDefault="008F0850">
      <w:pPr>
        <w:pStyle w:val="BodyText"/>
        <w:ind w:left="734"/>
        <w:rPr>
          <w:sz w:val="20"/>
        </w:rPr>
      </w:pPr>
      <w:r>
        <w:rPr>
          <w:noProof/>
          <w:sz w:val="20"/>
        </w:rPr>
        <w:lastRenderedPageBreak/>
        <w:drawing>
          <wp:inline distT="0" distB="0" distL="0" distR="0" wp14:anchorId="7977EBAC" wp14:editId="08992517">
            <wp:extent cx="4077652" cy="2897981"/>
            <wp:effectExtent l="0" t="0" r="0" b="0"/>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56" cstate="print"/>
                    <a:stretch>
                      <a:fillRect/>
                    </a:stretch>
                  </pic:blipFill>
                  <pic:spPr>
                    <a:xfrm>
                      <a:off x="0" y="0"/>
                      <a:ext cx="4077652" cy="2897981"/>
                    </a:xfrm>
                    <a:prstGeom prst="rect">
                      <a:avLst/>
                    </a:prstGeom>
                  </pic:spPr>
                </pic:pic>
              </a:graphicData>
            </a:graphic>
          </wp:inline>
        </w:drawing>
      </w:r>
    </w:p>
    <w:p w14:paraId="6FF10D75" w14:textId="77777777" w:rsidR="00430DE3" w:rsidRDefault="00430DE3">
      <w:pPr>
        <w:pStyle w:val="BodyText"/>
        <w:rPr>
          <w:b/>
          <w:sz w:val="20"/>
        </w:rPr>
      </w:pPr>
    </w:p>
    <w:p w14:paraId="0D9E2E74" w14:textId="77777777" w:rsidR="00430DE3" w:rsidRDefault="00430DE3">
      <w:pPr>
        <w:pStyle w:val="BodyText"/>
        <w:rPr>
          <w:b/>
          <w:sz w:val="20"/>
        </w:rPr>
      </w:pPr>
    </w:p>
    <w:p w14:paraId="0868CFD1" w14:textId="77777777" w:rsidR="00430DE3" w:rsidRDefault="00430DE3">
      <w:pPr>
        <w:pStyle w:val="BodyText"/>
        <w:spacing w:before="9"/>
        <w:rPr>
          <w:b/>
          <w:sz w:val="28"/>
        </w:rPr>
      </w:pPr>
    </w:p>
    <w:p w14:paraId="37F936D4" w14:textId="77777777" w:rsidR="00430DE3" w:rsidRDefault="008F0850">
      <w:pPr>
        <w:spacing w:before="63" w:line="249" w:lineRule="auto"/>
        <w:ind w:left="100" w:right="117"/>
        <w:jc w:val="both"/>
        <w:rPr>
          <w:b/>
          <w:sz w:val="20"/>
        </w:rPr>
      </w:pPr>
      <w:bookmarkStart w:id="636" w:name="_bookmark111"/>
      <w:bookmarkEnd w:id="636"/>
      <w:r>
        <w:rPr>
          <w:b/>
          <w:w w:val="115"/>
          <w:sz w:val="20"/>
        </w:rPr>
        <w:t>Figure 38. Cumulative fluence on HEU foil as a function of time broken into four broad energy groups.</w:t>
      </w:r>
    </w:p>
    <w:p w14:paraId="6EB93BCE" w14:textId="77777777" w:rsidR="00430DE3" w:rsidRDefault="00430DE3">
      <w:pPr>
        <w:pStyle w:val="BodyText"/>
        <w:rPr>
          <w:b/>
          <w:sz w:val="20"/>
        </w:rPr>
      </w:pPr>
    </w:p>
    <w:p w14:paraId="5338310A" w14:textId="77777777" w:rsidR="00430DE3" w:rsidRDefault="00430DE3">
      <w:pPr>
        <w:pStyle w:val="BodyText"/>
        <w:spacing w:before="7"/>
        <w:rPr>
          <w:b/>
          <w:sz w:val="17"/>
        </w:rPr>
      </w:pPr>
    </w:p>
    <w:p w14:paraId="2DBE395B" w14:textId="77777777" w:rsidR="00430DE3" w:rsidRDefault="008F0850">
      <w:pPr>
        <w:pStyle w:val="BodyText"/>
        <w:spacing w:line="415" w:lineRule="auto"/>
        <w:ind w:left="100" w:right="118"/>
        <w:jc w:val="both"/>
      </w:pPr>
      <w:r>
        <w:rPr>
          <w:w w:val="105"/>
        </w:rPr>
        <w:t>to arrive at the HEU foil as expected because these neutrons are moving faster and generally experience only a few interactions.</w:t>
      </w:r>
      <w:r w:rsidR="00DB52C2">
        <w:rPr>
          <w:w w:val="105"/>
        </w:rPr>
        <w:t xml:space="preserve">   </w:t>
      </w:r>
      <w:r>
        <w:rPr>
          <w:w w:val="105"/>
        </w:rPr>
        <w:t>The mid-range energy neutrons from</w:t>
      </w:r>
    </w:p>
    <w:p w14:paraId="75AB2109" w14:textId="508E9152" w:rsidR="00430DE3" w:rsidRDefault="008F0850">
      <w:pPr>
        <w:pStyle w:val="BodyText"/>
        <w:spacing w:before="7" w:line="415" w:lineRule="auto"/>
        <w:ind w:left="100" w:right="117"/>
        <w:jc w:val="both"/>
      </w:pPr>
      <w:r>
        <w:rPr>
          <w:w w:val="105"/>
        </w:rPr>
        <w:t xml:space="preserve">0.1 MeV to 2 MeV encompassed the bulk of the neutron fluence and </w:t>
      </w:r>
      <w:del w:id="637" w:author="Bucy, Anna M Ctr USAF AETC AFIT/ENP" w:date="2019-01-08T17:23:00Z">
        <w:r w:rsidDel="007B5051">
          <w:rPr>
            <w:w w:val="105"/>
          </w:rPr>
          <w:delText xml:space="preserve">take </w:delText>
        </w:r>
      </w:del>
      <w:ins w:id="638" w:author="Bucy, Anna M Ctr USAF AETC AFIT/ENP" w:date="2019-01-08T17:23:00Z">
        <w:r w:rsidR="007B5051">
          <w:rPr>
            <w:w w:val="105"/>
          </w:rPr>
          <w:t xml:space="preserve">took </w:t>
        </w:r>
      </w:ins>
      <w:r>
        <w:rPr>
          <w:w w:val="105"/>
        </w:rPr>
        <w:t xml:space="preserve">a slightly longer time or path to interact with the foils. </w:t>
      </w:r>
      <w:r>
        <w:rPr>
          <w:spacing w:val="-3"/>
          <w:w w:val="105"/>
        </w:rPr>
        <w:t xml:space="preserve">Finally, </w:t>
      </w:r>
      <w:r>
        <w:rPr>
          <w:w w:val="105"/>
        </w:rPr>
        <w:t xml:space="preserve">the </w:t>
      </w:r>
      <w:r>
        <w:rPr>
          <w:spacing w:val="-3"/>
          <w:w w:val="105"/>
        </w:rPr>
        <w:t>lower</w:t>
      </w:r>
      <w:r w:rsidR="00DB52C2">
        <w:rPr>
          <w:spacing w:val="-3"/>
          <w:w w:val="105"/>
        </w:rPr>
        <w:t xml:space="preserve"> </w:t>
      </w:r>
      <w:r>
        <w:rPr>
          <w:w w:val="105"/>
        </w:rPr>
        <w:t>energy neutrons</w:t>
      </w:r>
      <w:r w:rsidR="00DB52C2">
        <w:rPr>
          <w:w w:val="105"/>
        </w:rPr>
        <w:t xml:space="preserve"> </w:t>
      </w:r>
      <w:r>
        <w:rPr>
          <w:w w:val="105"/>
        </w:rPr>
        <w:t xml:space="preserve">below 0.1 MeV </w:t>
      </w:r>
      <w:del w:id="639" w:author="Bucy, Anna M Ctr USAF AETC AFIT/ENP" w:date="2019-01-08T17:23:00Z">
        <w:r w:rsidDel="007B5051">
          <w:rPr>
            <w:w w:val="105"/>
          </w:rPr>
          <w:delText xml:space="preserve">take </w:delText>
        </w:r>
      </w:del>
      <w:ins w:id="640" w:author="Bucy, Anna M Ctr USAF AETC AFIT/ENP" w:date="2019-01-08T17:23:00Z">
        <w:r w:rsidR="007B5051">
          <w:rPr>
            <w:w w:val="105"/>
          </w:rPr>
          <w:t xml:space="preserve">took </w:t>
        </w:r>
      </w:ins>
      <w:r>
        <w:rPr>
          <w:w w:val="105"/>
        </w:rPr>
        <w:t xml:space="preserve">approximately 15 shakes to completely pass through the foils; </w:t>
      </w:r>
      <w:r>
        <w:rPr>
          <w:spacing w:val="-3"/>
          <w:w w:val="105"/>
        </w:rPr>
        <w:t xml:space="preserve">however, </w:t>
      </w:r>
      <w:r>
        <w:rPr>
          <w:w w:val="105"/>
        </w:rPr>
        <w:t xml:space="preserve">this portion of the spectrum made up a very small percentage of the total fluence. </w:t>
      </w:r>
      <w:r>
        <w:rPr>
          <w:spacing w:val="-7"/>
          <w:w w:val="105"/>
        </w:rPr>
        <w:t xml:space="preserve">For </w:t>
      </w:r>
      <w:r>
        <w:rPr>
          <w:w w:val="105"/>
        </w:rPr>
        <w:t>potential certification testing purposes, a notional electronic component would see the complete fluence in the 100</w:t>
      </w:r>
      <w:r>
        <w:rPr>
          <w:spacing w:val="-2"/>
          <w:w w:val="105"/>
        </w:rPr>
        <w:t xml:space="preserve"> </w:t>
      </w:r>
      <w:r>
        <w:rPr>
          <w:w w:val="105"/>
        </w:rPr>
        <w:t>nanoseconds.</w:t>
      </w:r>
    </w:p>
    <w:p w14:paraId="411F5353" w14:textId="77777777" w:rsidR="00430DE3" w:rsidRDefault="00430DE3">
      <w:pPr>
        <w:pStyle w:val="BodyText"/>
        <w:spacing w:before="8"/>
        <w:rPr>
          <w:sz w:val="29"/>
        </w:rPr>
      </w:pPr>
    </w:p>
    <w:p w14:paraId="69CC7722" w14:textId="77777777" w:rsidR="00430DE3" w:rsidRDefault="008F0850">
      <w:pPr>
        <w:pStyle w:val="Heading2"/>
        <w:tabs>
          <w:tab w:val="left" w:pos="1273"/>
        </w:tabs>
        <w:ind w:left="451" w:firstLine="0"/>
      </w:pPr>
      <w:bookmarkStart w:id="641" w:name="Activation_Foil_Activities"/>
      <w:bookmarkStart w:id="642" w:name="_bookmark112"/>
      <w:bookmarkEnd w:id="641"/>
      <w:bookmarkEnd w:id="642"/>
      <w:r>
        <w:rPr>
          <w:w w:val="115"/>
        </w:rPr>
        <w:t>4.1.4</w:t>
      </w:r>
      <w:r>
        <w:rPr>
          <w:w w:val="115"/>
        </w:rPr>
        <w:tab/>
        <w:t xml:space="preserve">Activation </w:t>
      </w:r>
      <w:r>
        <w:rPr>
          <w:spacing w:val="-6"/>
          <w:w w:val="115"/>
        </w:rPr>
        <w:t>Foil</w:t>
      </w:r>
      <w:r>
        <w:rPr>
          <w:spacing w:val="51"/>
          <w:w w:val="115"/>
        </w:rPr>
        <w:t xml:space="preserve"> </w:t>
      </w:r>
      <w:r>
        <w:rPr>
          <w:w w:val="115"/>
        </w:rPr>
        <w:t>Activities</w:t>
      </w:r>
    </w:p>
    <w:p w14:paraId="64034757" w14:textId="77777777" w:rsidR="00430DE3" w:rsidRDefault="00430DE3">
      <w:pPr>
        <w:pStyle w:val="BodyText"/>
        <w:spacing w:before="10"/>
        <w:rPr>
          <w:b/>
          <w:sz w:val="30"/>
        </w:rPr>
      </w:pPr>
    </w:p>
    <w:p w14:paraId="6CD4B556" w14:textId="77777777" w:rsidR="00430DE3" w:rsidRDefault="008F0850">
      <w:pPr>
        <w:pStyle w:val="BodyText"/>
        <w:spacing w:before="1" w:line="415" w:lineRule="auto"/>
        <w:ind w:left="100" w:right="117" w:firstLine="459"/>
        <w:jc w:val="both"/>
      </w:pPr>
      <w:r>
        <w:rPr>
          <w:w w:val="105"/>
        </w:rPr>
        <w:t xml:space="preserve">The resultant activities in the activation foils are presented in Table </w:t>
      </w:r>
      <w:hyperlink w:anchor="_bookmark113" w:history="1">
        <w:r>
          <w:rPr>
            <w:w w:val="105"/>
          </w:rPr>
          <w:t>8</w:t>
        </w:r>
      </w:hyperlink>
      <w:r>
        <w:rPr>
          <w:w w:val="105"/>
        </w:rPr>
        <w:t xml:space="preserve">. The individual reactions from Table </w:t>
      </w:r>
      <w:hyperlink w:anchor="_bookmark73" w:history="1">
        <w:r>
          <w:rPr>
            <w:w w:val="105"/>
          </w:rPr>
          <w:t>1</w:t>
        </w:r>
      </w:hyperlink>
      <w:r>
        <w:rPr>
          <w:w w:val="105"/>
        </w:rPr>
        <w:t xml:space="preserve"> in Section </w:t>
      </w:r>
      <w:hyperlink w:anchor="_bookmark72" w:history="1">
        <w:r>
          <w:rPr>
            <w:w w:val="105"/>
          </w:rPr>
          <w:t>3.2.3</w:t>
        </w:r>
      </w:hyperlink>
      <w:r>
        <w:rPr>
          <w:w w:val="105"/>
        </w:rPr>
        <w:t xml:space="preserve"> were combined with the </w:t>
      </w:r>
      <w:proofErr w:type="spellStart"/>
      <w:r>
        <w:rPr>
          <w:w w:val="105"/>
        </w:rPr>
        <w:t>radioiso</w:t>
      </w:r>
      <w:proofErr w:type="spellEnd"/>
      <w:r>
        <w:rPr>
          <w:w w:val="105"/>
        </w:rPr>
        <w:t>- tope decay constant based on the half-life.</w:t>
      </w:r>
      <w:r w:rsidR="00DB52C2">
        <w:rPr>
          <w:w w:val="105"/>
        </w:rPr>
        <w:t xml:space="preserve">   </w:t>
      </w:r>
      <w:r>
        <w:rPr>
          <w:w w:val="105"/>
        </w:rPr>
        <w:t xml:space="preserve"> The initial activity post-irradiation was</w:t>
      </w:r>
    </w:p>
    <w:p w14:paraId="373D9130" w14:textId="77777777" w:rsidR="00430DE3" w:rsidRDefault="00430DE3">
      <w:pPr>
        <w:spacing w:line="415" w:lineRule="auto"/>
        <w:jc w:val="both"/>
        <w:sectPr w:rsidR="00430DE3">
          <w:pgSz w:w="12240" w:h="15840"/>
          <w:pgMar w:top="1440" w:right="1680" w:bottom="1380" w:left="1700" w:header="0" w:footer="1182" w:gutter="0"/>
          <w:cols w:space="720"/>
        </w:sectPr>
      </w:pPr>
    </w:p>
    <w:p w14:paraId="4FF7BC79" w14:textId="77777777" w:rsidR="00430DE3" w:rsidRDefault="008F0850">
      <w:pPr>
        <w:pStyle w:val="BodyText"/>
        <w:spacing w:before="35" w:line="415" w:lineRule="auto"/>
        <w:ind w:left="120" w:right="617"/>
        <w:jc w:val="both"/>
      </w:pPr>
      <w:r>
        <w:rPr>
          <w:w w:val="105"/>
        </w:rPr>
        <w:lastRenderedPageBreak/>
        <w:t>compared</w:t>
      </w:r>
      <w:r w:rsidR="00DB52C2">
        <w:rPr>
          <w:w w:val="105"/>
        </w:rPr>
        <w:t xml:space="preserve"> </w:t>
      </w:r>
      <w:r>
        <w:rPr>
          <w:w w:val="105"/>
        </w:rPr>
        <w:t>to the activity at 2 hours,</w:t>
      </w:r>
      <w:r w:rsidR="00DB52C2">
        <w:rPr>
          <w:w w:val="105"/>
        </w:rPr>
        <w:t xml:space="preserve"> </w:t>
      </w:r>
      <w:r>
        <w:rPr>
          <w:w w:val="105"/>
        </w:rPr>
        <w:t>the anticipated time that the foil</w:t>
      </w:r>
      <w:r w:rsidR="00DB52C2">
        <w:rPr>
          <w:w w:val="105"/>
        </w:rPr>
        <w:t xml:space="preserve"> </w:t>
      </w:r>
      <w:r>
        <w:rPr>
          <w:w w:val="105"/>
        </w:rPr>
        <w:t xml:space="preserve">pack </w:t>
      </w:r>
      <w:proofErr w:type="gramStart"/>
      <w:r>
        <w:rPr>
          <w:w w:val="105"/>
        </w:rPr>
        <w:t>could</w:t>
      </w:r>
      <w:r w:rsidR="00DB52C2">
        <w:rPr>
          <w:w w:val="105"/>
        </w:rPr>
        <w:t xml:space="preserve">  </w:t>
      </w:r>
      <w:r>
        <w:rPr>
          <w:spacing w:val="3"/>
          <w:w w:val="105"/>
        </w:rPr>
        <w:t>be</w:t>
      </w:r>
      <w:proofErr w:type="gramEnd"/>
      <w:r>
        <w:rPr>
          <w:spacing w:val="3"/>
          <w:w w:val="105"/>
        </w:rPr>
        <w:t xml:space="preserve"> </w:t>
      </w:r>
      <w:r>
        <w:rPr>
          <w:w w:val="105"/>
        </w:rPr>
        <w:t>removed from the NIF for analysis. The foil activities, on the order of a kilo- Becquerel [kBq] with the exception of the indium foil, are acceptable for gamma-ray spectroscopy using the LLNL facilities. The indium product half-lives are relatively short in comparison to the other isotopes, so a higher activity allows for detection hours</w:t>
      </w:r>
      <w:r>
        <w:rPr>
          <w:spacing w:val="35"/>
          <w:w w:val="105"/>
        </w:rPr>
        <w:t xml:space="preserve"> </w:t>
      </w:r>
      <w:r>
        <w:rPr>
          <w:w w:val="105"/>
        </w:rPr>
        <w:t>later.</w:t>
      </w:r>
    </w:p>
    <w:p w14:paraId="6E064638" w14:textId="77777777" w:rsidR="00430DE3" w:rsidRDefault="008F0850">
      <w:pPr>
        <w:spacing w:before="13" w:line="249" w:lineRule="auto"/>
        <w:ind w:left="120" w:right="617"/>
        <w:jc w:val="both"/>
        <w:rPr>
          <w:b/>
          <w:sz w:val="20"/>
        </w:rPr>
      </w:pPr>
      <w:bookmarkStart w:id="643" w:name="_bookmark113"/>
      <w:bookmarkEnd w:id="643"/>
      <w:r>
        <w:rPr>
          <w:b/>
          <w:w w:val="115"/>
          <w:sz w:val="20"/>
        </w:rPr>
        <w:t>Table 8. Activation foil activities predicted with bootstrapped nuclear data covariance uncertainty.</w:t>
      </w:r>
    </w:p>
    <w:p w14:paraId="01C0D180" w14:textId="77777777" w:rsidR="00430DE3" w:rsidRDefault="00430DE3">
      <w:pPr>
        <w:pStyle w:val="BodyText"/>
        <w:spacing w:before="11"/>
        <w:rPr>
          <w:b/>
          <w:sz w:val="18"/>
        </w:rPr>
      </w:pPr>
    </w:p>
    <w:tbl>
      <w:tblPr>
        <w:tblW w:w="0" w:type="auto"/>
        <w:tblInd w:w="120"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2332"/>
        <w:gridCol w:w="1315"/>
        <w:gridCol w:w="2718"/>
        <w:gridCol w:w="2776"/>
      </w:tblGrid>
      <w:tr w:rsidR="00430DE3" w14:paraId="0E1FDBBB" w14:textId="77777777">
        <w:trPr>
          <w:trHeight w:hRule="exact" w:val="347"/>
        </w:trPr>
        <w:tc>
          <w:tcPr>
            <w:tcW w:w="2332" w:type="dxa"/>
          </w:tcPr>
          <w:p w14:paraId="5D31D86A" w14:textId="77777777" w:rsidR="00430DE3" w:rsidRDefault="008F0850">
            <w:pPr>
              <w:pStyle w:val="TableParagraph"/>
              <w:ind w:left="111" w:right="111"/>
              <w:rPr>
                <w:b/>
                <w:sz w:val="24"/>
              </w:rPr>
            </w:pPr>
            <w:r>
              <w:rPr>
                <w:b/>
                <w:w w:val="115"/>
                <w:sz w:val="24"/>
              </w:rPr>
              <w:t>Reaction Product</w:t>
            </w:r>
          </w:p>
        </w:tc>
        <w:tc>
          <w:tcPr>
            <w:tcW w:w="1315" w:type="dxa"/>
          </w:tcPr>
          <w:p w14:paraId="5C484E33" w14:textId="77777777" w:rsidR="00430DE3" w:rsidRDefault="008F0850">
            <w:pPr>
              <w:pStyle w:val="TableParagraph"/>
              <w:spacing w:before="23"/>
              <w:ind w:left="434" w:right="442"/>
              <w:rPr>
                <w:sz w:val="16"/>
              </w:rPr>
            </w:pPr>
            <w:r>
              <w:rPr>
                <w:rFonts w:ascii="Bookman Old Style"/>
                <w:i/>
                <w:w w:val="95"/>
                <w:position w:val="4"/>
                <w:sz w:val="24"/>
              </w:rPr>
              <w:t>T</w:t>
            </w:r>
            <w:r>
              <w:rPr>
                <w:w w:val="105"/>
                <w:sz w:val="16"/>
              </w:rPr>
              <w:t>1</w:t>
            </w:r>
            <w:r>
              <w:rPr>
                <w:rFonts w:ascii="Arial"/>
                <w:i/>
                <w:w w:val="190"/>
                <w:sz w:val="16"/>
              </w:rPr>
              <w:t>/</w:t>
            </w:r>
            <w:r>
              <w:rPr>
                <w:w w:val="105"/>
                <w:sz w:val="16"/>
              </w:rPr>
              <w:t>2</w:t>
            </w:r>
          </w:p>
        </w:tc>
        <w:tc>
          <w:tcPr>
            <w:tcW w:w="2718" w:type="dxa"/>
          </w:tcPr>
          <w:p w14:paraId="5CECD663" w14:textId="77777777" w:rsidR="00430DE3" w:rsidRDefault="008F0850">
            <w:pPr>
              <w:pStyle w:val="TableParagraph"/>
              <w:ind w:left="121" w:right="121"/>
              <w:rPr>
                <w:b/>
                <w:sz w:val="24"/>
              </w:rPr>
            </w:pPr>
            <w:r>
              <w:rPr>
                <w:b/>
                <w:w w:val="110"/>
                <w:sz w:val="24"/>
              </w:rPr>
              <w:t>Initial</w:t>
            </w:r>
            <w:r w:rsidR="00DB52C2">
              <w:rPr>
                <w:b/>
                <w:w w:val="110"/>
                <w:sz w:val="24"/>
              </w:rPr>
              <w:t xml:space="preserve"> </w:t>
            </w:r>
            <w:r>
              <w:rPr>
                <w:b/>
                <w:w w:val="110"/>
                <w:sz w:val="24"/>
              </w:rPr>
              <w:t>Activity [kBq]</w:t>
            </w:r>
          </w:p>
        </w:tc>
        <w:tc>
          <w:tcPr>
            <w:tcW w:w="2776" w:type="dxa"/>
          </w:tcPr>
          <w:p w14:paraId="04E98855" w14:textId="77777777" w:rsidR="00430DE3" w:rsidRDefault="008F0850">
            <w:pPr>
              <w:pStyle w:val="TableParagraph"/>
              <w:ind w:right="113"/>
              <w:rPr>
                <w:b/>
                <w:sz w:val="24"/>
              </w:rPr>
            </w:pPr>
            <w:r>
              <w:rPr>
                <w:b/>
                <w:w w:val="110"/>
                <w:sz w:val="24"/>
              </w:rPr>
              <w:t>2-hour</w:t>
            </w:r>
            <w:r w:rsidR="00DB52C2">
              <w:rPr>
                <w:b/>
                <w:w w:val="110"/>
                <w:sz w:val="24"/>
              </w:rPr>
              <w:t xml:space="preserve"> </w:t>
            </w:r>
            <w:r>
              <w:rPr>
                <w:b/>
                <w:w w:val="110"/>
                <w:sz w:val="24"/>
              </w:rPr>
              <w:t>Activity [kBq]</w:t>
            </w:r>
          </w:p>
        </w:tc>
      </w:tr>
      <w:tr w:rsidR="00430DE3" w14:paraId="131AABD3" w14:textId="77777777">
        <w:trPr>
          <w:trHeight w:hRule="exact" w:val="347"/>
        </w:trPr>
        <w:tc>
          <w:tcPr>
            <w:tcW w:w="2332" w:type="dxa"/>
          </w:tcPr>
          <w:p w14:paraId="773D46E8" w14:textId="77777777" w:rsidR="00430DE3" w:rsidRDefault="008F0850">
            <w:pPr>
              <w:pStyle w:val="TableParagraph"/>
              <w:spacing w:before="16"/>
              <w:ind w:left="111" w:right="111"/>
              <w:rPr>
                <w:sz w:val="24"/>
              </w:rPr>
            </w:pPr>
            <w:r>
              <w:rPr>
                <w:w w:val="105"/>
                <w:sz w:val="16"/>
              </w:rPr>
              <w:t>89</w:t>
            </w:r>
            <w:proofErr w:type="spellStart"/>
            <w:r>
              <w:rPr>
                <w:w w:val="105"/>
                <w:position w:val="-8"/>
                <w:sz w:val="24"/>
              </w:rPr>
              <w:t>Zr</w:t>
            </w:r>
            <w:proofErr w:type="spellEnd"/>
          </w:p>
        </w:tc>
        <w:tc>
          <w:tcPr>
            <w:tcW w:w="1315" w:type="dxa"/>
          </w:tcPr>
          <w:p w14:paraId="04D63868" w14:textId="77777777" w:rsidR="00430DE3" w:rsidRDefault="008F0850">
            <w:pPr>
              <w:pStyle w:val="TableParagraph"/>
              <w:ind w:left="0" w:right="188"/>
              <w:jc w:val="right"/>
              <w:rPr>
                <w:sz w:val="24"/>
              </w:rPr>
            </w:pPr>
            <w:r>
              <w:rPr>
                <w:sz w:val="24"/>
              </w:rPr>
              <w:t xml:space="preserve">78.41 </w:t>
            </w:r>
            <w:proofErr w:type="spellStart"/>
            <w:r>
              <w:rPr>
                <w:sz w:val="24"/>
              </w:rPr>
              <w:t>hrs</w:t>
            </w:r>
            <w:proofErr w:type="spellEnd"/>
          </w:p>
        </w:tc>
        <w:tc>
          <w:tcPr>
            <w:tcW w:w="2718" w:type="dxa"/>
          </w:tcPr>
          <w:p w14:paraId="293EA6A7" w14:textId="77777777" w:rsidR="00430DE3" w:rsidRDefault="008F0850">
            <w:pPr>
              <w:pStyle w:val="TableParagraph"/>
              <w:spacing w:before="0" w:line="358" w:lineRule="exact"/>
              <w:ind w:left="121" w:right="121"/>
              <w:rPr>
                <w:sz w:val="24"/>
              </w:rPr>
            </w:pPr>
            <w:r>
              <w:rPr>
                <w:sz w:val="24"/>
              </w:rPr>
              <w:t xml:space="preserve">4.63 </w:t>
            </w:r>
            <w:r>
              <w:rPr>
                <w:rFonts w:ascii="Lucida Sans Unicode" w:hAnsi="Lucida Sans Unicode"/>
                <w:sz w:val="24"/>
              </w:rPr>
              <w:t xml:space="preserve">± </w:t>
            </w:r>
            <w:r>
              <w:rPr>
                <w:sz w:val="24"/>
              </w:rPr>
              <w:t>4.7%</w:t>
            </w:r>
          </w:p>
        </w:tc>
        <w:tc>
          <w:tcPr>
            <w:tcW w:w="2776" w:type="dxa"/>
          </w:tcPr>
          <w:p w14:paraId="638C2956" w14:textId="77777777" w:rsidR="00430DE3" w:rsidRDefault="008F0850">
            <w:pPr>
              <w:pStyle w:val="TableParagraph"/>
              <w:spacing w:before="0" w:line="358" w:lineRule="exact"/>
              <w:ind w:right="113"/>
              <w:rPr>
                <w:sz w:val="24"/>
              </w:rPr>
            </w:pPr>
            <w:r>
              <w:rPr>
                <w:sz w:val="24"/>
              </w:rPr>
              <w:t xml:space="preserve">4.55 </w:t>
            </w:r>
            <w:r>
              <w:rPr>
                <w:rFonts w:ascii="Lucida Sans Unicode" w:hAnsi="Lucida Sans Unicode"/>
                <w:sz w:val="24"/>
              </w:rPr>
              <w:t xml:space="preserve">± </w:t>
            </w:r>
            <w:r>
              <w:rPr>
                <w:sz w:val="24"/>
              </w:rPr>
              <w:t>4.7%</w:t>
            </w:r>
          </w:p>
        </w:tc>
      </w:tr>
      <w:tr w:rsidR="00430DE3" w14:paraId="60F7347F" w14:textId="77777777">
        <w:trPr>
          <w:trHeight w:hRule="exact" w:val="347"/>
        </w:trPr>
        <w:tc>
          <w:tcPr>
            <w:tcW w:w="2332" w:type="dxa"/>
          </w:tcPr>
          <w:p w14:paraId="013E807E" w14:textId="77777777" w:rsidR="00430DE3" w:rsidRDefault="008F0850">
            <w:pPr>
              <w:pStyle w:val="TableParagraph"/>
              <w:spacing w:before="16"/>
              <w:ind w:left="111" w:right="111"/>
              <w:rPr>
                <w:sz w:val="24"/>
              </w:rPr>
            </w:pPr>
            <w:r>
              <w:rPr>
                <w:w w:val="105"/>
                <w:sz w:val="16"/>
              </w:rPr>
              <w:t>57</w:t>
            </w:r>
            <w:r>
              <w:rPr>
                <w:w w:val="105"/>
                <w:position w:val="-8"/>
                <w:sz w:val="24"/>
              </w:rPr>
              <w:t>Ni</w:t>
            </w:r>
          </w:p>
        </w:tc>
        <w:tc>
          <w:tcPr>
            <w:tcW w:w="1315" w:type="dxa"/>
          </w:tcPr>
          <w:p w14:paraId="55D41626" w14:textId="77777777" w:rsidR="00430DE3" w:rsidRDefault="008F0850">
            <w:pPr>
              <w:pStyle w:val="TableParagraph"/>
              <w:ind w:left="249"/>
              <w:jc w:val="left"/>
              <w:rPr>
                <w:sz w:val="24"/>
              </w:rPr>
            </w:pPr>
            <w:r>
              <w:rPr>
                <w:sz w:val="24"/>
              </w:rPr>
              <w:t xml:space="preserve">35.6 </w:t>
            </w:r>
            <w:proofErr w:type="spellStart"/>
            <w:r>
              <w:rPr>
                <w:sz w:val="24"/>
              </w:rPr>
              <w:t>hrs</w:t>
            </w:r>
            <w:proofErr w:type="spellEnd"/>
          </w:p>
        </w:tc>
        <w:tc>
          <w:tcPr>
            <w:tcW w:w="2718" w:type="dxa"/>
          </w:tcPr>
          <w:p w14:paraId="4462885F" w14:textId="77777777" w:rsidR="00430DE3" w:rsidRDefault="008F0850">
            <w:pPr>
              <w:pStyle w:val="TableParagraph"/>
              <w:spacing w:before="0" w:line="358" w:lineRule="exact"/>
              <w:ind w:left="121" w:right="121"/>
              <w:rPr>
                <w:sz w:val="24"/>
              </w:rPr>
            </w:pPr>
            <w:r>
              <w:rPr>
                <w:sz w:val="24"/>
              </w:rPr>
              <w:t xml:space="preserve">1.01 </w:t>
            </w:r>
            <w:r>
              <w:rPr>
                <w:rFonts w:ascii="Lucida Sans Unicode" w:hAnsi="Lucida Sans Unicode"/>
                <w:sz w:val="24"/>
              </w:rPr>
              <w:t xml:space="preserve">± </w:t>
            </w:r>
            <w:r>
              <w:rPr>
                <w:sz w:val="24"/>
              </w:rPr>
              <w:t>4.8%</w:t>
            </w:r>
          </w:p>
        </w:tc>
        <w:tc>
          <w:tcPr>
            <w:tcW w:w="2776" w:type="dxa"/>
          </w:tcPr>
          <w:p w14:paraId="13167E47" w14:textId="77777777" w:rsidR="00430DE3" w:rsidRDefault="008F0850">
            <w:pPr>
              <w:pStyle w:val="TableParagraph"/>
              <w:spacing w:before="0" w:line="358" w:lineRule="exact"/>
              <w:ind w:right="113"/>
              <w:rPr>
                <w:sz w:val="24"/>
              </w:rPr>
            </w:pPr>
            <w:r>
              <w:rPr>
                <w:sz w:val="24"/>
              </w:rPr>
              <w:t xml:space="preserve">0.97 </w:t>
            </w:r>
            <w:r>
              <w:rPr>
                <w:rFonts w:ascii="Lucida Sans Unicode" w:hAnsi="Lucida Sans Unicode"/>
                <w:sz w:val="24"/>
              </w:rPr>
              <w:t xml:space="preserve">± </w:t>
            </w:r>
            <w:r>
              <w:rPr>
                <w:sz w:val="24"/>
              </w:rPr>
              <w:t>4.8%</w:t>
            </w:r>
          </w:p>
        </w:tc>
      </w:tr>
      <w:tr w:rsidR="00430DE3" w14:paraId="315BBEE2" w14:textId="77777777">
        <w:trPr>
          <w:trHeight w:hRule="exact" w:val="347"/>
        </w:trPr>
        <w:tc>
          <w:tcPr>
            <w:tcW w:w="2332" w:type="dxa"/>
          </w:tcPr>
          <w:p w14:paraId="06A5C9A7" w14:textId="77777777" w:rsidR="00430DE3" w:rsidRDefault="008F0850">
            <w:pPr>
              <w:pStyle w:val="TableParagraph"/>
              <w:spacing w:before="16"/>
              <w:ind w:left="111" w:right="111"/>
              <w:rPr>
                <w:sz w:val="24"/>
              </w:rPr>
            </w:pPr>
            <w:r>
              <w:rPr>
                <w:w w:val="105"/>
                <w:sz w:val="16"/>
              </w:rPr>
              <w:t>58</w:t>
            </w:r>
            <w:r>
              <w:rPr>
                <w:w w:val="105"/>
                <w:position w:val="-8"/>
                <w:sz w:val="24"/>
              </w:rPr>
              <w:t>Co</w:t>
            </w:r>
          </w:p>
        </w:tc>
        <w:tc>
          <w:tcPr>
            <w:tcW w:w="1315" w:type="dxa"/>
          </w:tcPr>
          <w:p w14:paraId="2135B328" w14:textId="77777777" w:rsidR="00430DE3" w:rsidRDefault="008F0850">
            <w:pPr>
              <w:pStyle w:val="TableParagraph"/>
              <w:ind w:left="0" w:right="117"/>
              <w:jc w:val="right"/>
              <w:rPr>
                <w:sz w:val="24"/>
              </w:rPr>
            </w:pPr>
            <w:r>
              <w:rPr>
                <w:sz w:val="24"/>
              </w:rPr>
              <w:t>70.86 days</w:t>
            </w:r>
          </w:p>
        </w:tc>
        <w:tc>
          <w:tcPr>
            <w:tcW w:w="2718" w:type="dxa"/>
          </w:tcPr>
          <w:p w14:paraId="2426D4CF" w14:textId="77777777" w:rsidR="00430DE3" w:rsidRDefault="008F0850">
            <w:pPr>
              <w:pStyle w:val="TableParagraph"/>
              <w:spacing w:before="0" w:line="358" w:lineRule="exact"/>
              <w:ind w:left="121" w:right="121"/>
              <w:rPr>
                <w:sz w:val="24"/>
              </w:rPr>
            </w:pPr>
            <w:r>
              <w:rPr>
                <w:sz w:val="24"/>
              </w:rPr>
              <w:t xml:space="preserve">0.74 </w:t>
            </w:r>
            <w:r>
              <w:rPr>
                <w:rFonts w:ascii="Lucida Sans Unicode" w:hAnsi="Lucida Sans Unicode"/>
                <w:sz w:val="24"/>
              </w:rPr>
              <w:t xml:space="preserve">± </w:t>
            </w:r>
            <w:r>
              <w:rPr>
                <w:sz w:val="24"/>
              </w:rPr>
              <w:t>2.5%</w:t>
            </w:r>
          </w:p>
        </w:tc>
        <w:tc>
          <w:tcPr>
            <w:tcW w:w="2776" w:type="dxa"/>
          </w:tcPr>
          <w:p w14:paraId="00BEC36C" w14:textId="77777777" w:rsidR="00430DE3" w:rsidRDefault="008F0850">
            <w:pPr>
              <w:pStyle w:val="TableParagraph"/>
              <w:spacing w:before="0" w:line="358" w:lineRule="exact"/>
              <w:ind w:right="113"/>
              <w:rPr>
                <w:sz w:val="24"/>
              </w:rPr>
            </w:pPr>
            <w:r>
              <w:rPr>
                <w:sz w:val="24"/>
              </w:rPr>
              <w:t xml:space="preserve">0.74 </w:t>
            </w:r>
            <w:r>
              <w:rPr>
                <w:rFonts w:ascii="Lucida Sans Unicode" w:hAnsi="Lucida Sans Unicode"/>
                <w:sz w:val="24"/>
              </w:rPr>
              <w:t xml:space="preserve">± </w:t>
            </w:r>
            <w:r>
              <w:rPr>
                <w:sz w:val="24"/>
              </w:rPr>
              <w:t>2.5%</w:t>
            </w:r>
          </w:p>
        </w:tc>
      </w:tr>
      <w:tr w:rsidR="00430DE3" w14:paraId="192EAA35" w14:textId="77777777">
        <w:trPr>
          <w:trHeight w:hRule="exact" w:val="347"/>
        </w:trPr>
        <w:tc>
          <w:tcPr>
            <w:tcW w:w="2332" w:type="dxa"/>
          </w:tcPr>
          <w:p w14:paraId="27B6A3DE" w14:textId="77777777" w:rsidR="00430DE3" w:rsidRDefault="008F0850">
            <w:pPr>
              <w:pStyle w:val="TableParagraph"/>
              <w:spacing w:before="16"/>
              <w:ind w:left="111" w:right="111"/>
              <w:rPr>
                <w:sz w:val="24"/>
              </w:rPr>
            </w:pPr>
            <w:r>
              <w:rPr>
                <w:w w:val="105"/>
                <w:sz w:val="16"/>
              </w:rPr>
              <w:t>196</w:t>
            </w:r>
            <w:r>
              <w:rPr>
                <w:w w:val="105"/>
                <w:position w:val="-8"/>
                <w:sz w:val="24"/>
              </w:rPr>
              <w:t>Au</w:t>
            </w:r>
          </w:p>
        </w:tc>
        <w:tc>
          <w:tcPr>
            <w:tcW w:w="1315" w:type="dxa"/>
          </w:tcPr>
          <w:p w14:paraId="24B950BB" w14:textId="77777777" w:rsidR="00430DE3" w:rsidRDefault="008F0850">
            <w:pPr>
              <w:pStyle w:val="TableParagraph"/>
              <w:ind w:left="0" w:right="175"/>
              <w:jc w:val="right"/>
              <w:rPr>
                <w:sz w:val="24"/>
              </w:rPr>
            </w:pPr>
            <w:r>
              <w:rPr>
                <w:sz w:val="24"/>
              </w:rPr>
              <w:t>6.17 days</w:t>
            </w:r>
          </w:p>
        </w:tc>
        <w:tc>
          <w:tcPr>
            <w:tcW w:w="2718" w:type="dxa"/>
          </w:tcPr>
          <w:p w14:paraId="745AE64B" w14:textId="77777777" w:rsidR="00430DE3" w:rsidRDefault="008F0850">
            <w:pPr>
              <w:pStyle w:val="TableParagraph"/>
              <w:spacing w:before="0" w:line="358" w:lineRule="exact"/>
              <w:ind w:left="121" w:right="121"/>
              <w:rPr>
                <w:sz w:val="24"/>
              </w:rPr>
            </w:pPr>
            <w:r>
              <w:rPr>
                <w:sz w:val="24"/>
              </w:rPr>
              <w:t xml:space="preserve">3.78 </w:t>
            </w:r>
            <w:r>
              <w:rPr>
                <w:rFonts w:ascii="Lucida Sans Unicode" w:hAnsi="Lucida Sans Unicode"/>
                <w:sz w:val="24"/>
              </w:rPr>
              <w:t xml:space="preserve">± </w:t>
            </w:r>
            <w:r>
              <w:rPr>
                <w:sz w:val="24"/>
              </w:rPr>
              <w:t>4.8%</w:t>
            </w:r>
          </w:p>
        </w:tc>
        <w:tc>
          <w:tcPr>
            <w:tcW w:w="2776" w:type="dxa"/>
          </w:tcPr>
          <w:p w14:paraId="5E41B0F6" w14:textId="77777777" w:rsidR="00430DE3" w:rsidRDefault="008F0850">
            <w:pPr>
              <w:pStyle w:val="TableParagraph"/>
              <w:spacing w:before="0" w:line="358" w:lineRule="exact"/>
              <w:ind w:right="113"/>
              <w:rPr>
                <w:sz w:val="24"/>
              </w:rPr>
            </w:pPr>
            <w:r>
              <w:rPr>
                <w:sz w:val="24"/>
              </w:rPr>
              <w:t xml:space="preserve">3.75 </w:t>
            </w:r>
            <w:r>
              <w:rPr>
                <w:rFonts w:ascii="Lucida Sans Unicode" w:hAnsi="Lucida Sans Unicode"/>
                <w:sz w:val="24"/>
              </w:rPr>
              <w:t xml:space="preserve">± </w:t>
            </w:r>
            <w:r>
              <w:rPr>
                <w:sz w:val="24"/>
              </w:rPr>
              <w:t>4.8%</w:t>
            </w:r>
          </w:p>
        </w:tc>
      </w:tr>
      <w:tr w:rsidR="00430DE3" w14:paraId="5B582154" w14:textId="77777777">
        <w:trPr>
          <w:trHeight w:hRule="exact" w:val="347"/>
        </w:trPr>
        <w:tc>
          <w:tcPr>
            <w:tcW w:w="2332" w:type="dxa"/>
          </w:tcPr>
          <w:p w14:paraId="2E4468C1" w14:textId="77777777" w:rsidR="00430DE3" w:rsidRDefault="008F0850">
            <w:pPr>
              <w:pStyle w:val="TableParagraph"/>
              <w:spacing w:before="16"/>
              <w:ind w:left="111" w:right="111"/>
              <w:rPr>
                <w:sz w:val="24"/>
              </w:rPr>
            </w:pPr>
            <w:r>
              <w:rPr>
                <w:w w:val="105"/>
                <w:sz w:val="16"/>
              </w:rPr>
              <w:t>198</w:t>
            </w:r>
            <w:r>
              <w:rPr>
                <w:w w:val="105"/>
                <w:position w:val="-8"/>
                <w:sz w:val="24"/>
              </w:rPr>
              <w:t>Au</w:t>
            </w:r>
          </w:p>
        </w:tc>
        <w:tc>
          <w:tcPr>
            <w:tcW w:w="1315" w:type="dxa"/>
          </w:tcPr>
          <w:p w14:paraId="1173821E" w14:textId="77777777" w:rsidR="00430DE3" w:rsidRDefault="008F0850">
            <w:pPr>
              <w:pStyle w:val="TableParagraph"/>
              <w:ind w:left="0" w:right="175"/>
              <w:jc w:val="right"/>
              <w:rPr>
                <w:sz w:val="24"/>
              </w:rPr>
            </w:pPr>
            <w:r>
              <w:rPr>
                <w:sz w:val="24"/>
              </w:rPr>
              <w:t>2.69 days</w:t>
            </w:r>
          </w:p>
        </w:tc>
        <w:tc>
          <w:tcPr>
            <w:tcW w:w="2718" w:type="dxa"/>
          </w:tcPr>
          <w:p w14:paraId="17536FC0" w14:textId="77777777" w:rsidR="00430DE3" w:rsidRDefault="008F0850">
            <w:pPr>
              <w:pStyle w:val="TableParagraph"/>
              <w:spacing w:before="0" w:line="358" w:lineRule="exact"/>
              <w:ind w:left="121" w:right="121"/>
              <w:rPr>
                <w:sz w:val="24"/>
              </w:rPr>
            </w:pPr>
            <w:r>
              <w:rPr>
                <w:sz w:val="24"/>
              </w:rPr>
              <w:t xml:space="preserve">2.98 </w:t>
            </w:r>
            <w:r>
              <w:rPr>
                <w:rFonts w:ascii="Lucida Sans Unicode" w:hAnsi="Lucida Sans Unicode"/>
                <w:sz w:val="24"/>
              </w:rPr>
              <w:t xml:space="preserve">± </w:t>
            </w:r>
            <w:r>
              <w:rPr>
                <w:sz w:val="24"/>
              </w:rPr>
              <w:t>2.6%</w:t>
            </w:r>
          </w:p>
        </w:tc>
        <w:tc>
          <w:tcPr>
            <w:tcW w:w="2776" w:type="dxa"/>
          </w:tcPr>
          <w:p w14:paraId="76F2CAB9" w14:textId="77777777" w:rsidR="00430DE3" w:rsidRDefault="008F0850">
            <w:pPr>
              <w:pStyle w:val="TableParagraph"/>
              <w:spacing w:before="0" w:line="358" w:lineRule="exact"/>
              <w:ind w:right="113"/>
              <w:rPr>
                <w:sz w:val="24"/>
              </w:rPr>
            </w:pPr>
            <w:r>
              <w:rPr>
                <w:sz w:val="24"/>
              </w:rPr>
              <w:t xml:space="preserve">2.92 </w:t>
            </w:r>
            <w:r>
              <w:rPr>
                <w:rFonts w:ascii="Lucida Sans Unicode" w:hAnsi="Lucida Sans Unicode"/>
                <w:sz w:val="24"/>
              </w:rPr>
              <w:t xml:space="preserve">± </w:t>
            </w:r>
            <w:r>
              <w:rPr>
                <w:sz w:val="24"/>
              </w:rPr>
              <w:t>2.6%</w:t>
            </w:r>
          </w:p>
        </w:tc>
      </w:tr>
      <w:tr w:rsidR="00430DE3" w14:paraId="513CC58F" w14:textId="77777777">
        <w:trPr>
          <w:trHeight w:hRule="exact" w:val="347"/>
        </w:trPr>
        <w:tc>
          <w:tcPr>
            <w:tcW w:w="2332" w:type="dxa"/>
          </w:tcPr>
          <w:p w14:paraId="5F0372BF" w14:textId="77777777" w:rsidR="00430DE3" w:rsidRDefault="008F0850">
            <w:pPr>
              <w:pStyle w:val="TableParagraph"/>
              <w:spacing w:before="16"/>
              <w:ind w:left="104" w:right="111"/>
              <w:rPr>
                <w:sz w:val="16"/>
              </w:rPr>
            </w:pPr>
            <w:r>
              <w:rPr>
                <w:w w:val="110"/>
                <w:sz w:val="16"/>
              </w:rPr>
              <w:t>115</w:t>
            </w:r>
            <w:r>
              <w:rPr>
                <w:w w:val="110"/>
                <w:position w:val="-8"/>
                <w:sz w:val="24"/>
              </w:rPr>
              <w:t>In</w:t>
            </w:r>
            <w:r>
              <w:rPr>
                <w:w w:val="110"/>
                <w:sz w:val="16"/>
              </w:rPr>
              <w:t>m1</w:t>
            </w:r>
          </w:p>
        </w:tc>
        <w:tc>
          <w:tcPr>
            <w:tcW w:w="1315" w:type="dxa"/>
          </w:tcPr>
          <w:p w14:paraId="2256046C" w14:textId="77777777" w:rsidR="00430DE3" w:rsidRDefault="008F0850">
            <w:pPr>
              <w:pStyle w:val="TableParagraph"/>
              <w:ind w:left="249"/>
              <w:jc w:val="left"/>
              <w:rPr>
                <w:sz w:val="24"/>
              </w:rPr>
            </w:pPr>
            <w:r>
              <w:rPr>
                <w:sz w:val="24"/>
              </w:rPr>
              <w:t xml:space="preserve">4.49 </w:t>
            </w:r>
            <w:proofErr w:type="spellStart"/>
            <w:r>
              <w:rPr>
                <w:sz w:val="24"/>
              </w:rPr>
              <w:t>hrs</w:t>
            </w:r>
            <w:proofErr w:type="spellEnd"/>
          </w:p>
        </w:tc>
        <w:tc>
          <w:tcPr>
            <w:tcW w:w="2718" w:type="dxa"/>
          </w:tcPr>
          <w:p w14:paraId="58F46073" w14:textId="77777777" w:rsidR="00430DE3" w:rsidRDefault="008F0850">
            <w:pPr>
              <w:pStyle w:val="TableParagraph"/>
              <w:spacing w:before="0" w:line="358" w:lineRule="exact"/>
              <w:ind w:left="121" w:right="121"/>
              <w:rPr>
                <w:sz w:val="24"/>
              </w:rPr>
            </w:pPr>
            <w:r>
              <w:rPr>
                <w:sz w:val="24"/>
              </w:rPr>
              <w:t xml:space="preserve">164 </w:t>
            </w:r>
            <w:r>
              <w:rPr>
                <w:rFonts w:ascii="Lucida Sans Unicode" w:hAnsi="Lucida Sans Unicode"/>
                <w:sz w:val="24"/>
              </w:rPr>
              <w:t xml:space="preserve">± </w:t>
            </w:r>
            <w:r>
              <w:rPr>
                <w:sz w:val="24"/>
              </w:rPr>
              <w:t>2.3%</w:t>
            </w:r>
          </w:p>
        </w:tc>
        <w:tc>
          <w:tcPr>
            <w:tcW w:w="2776" w:type="dxa"/>
          </w:tcPr>
          <w:p w14:paraId="322504FA" w14:textId="77777777" w:rsidR="00430DE3" w:rsidRDefault="008F0850">
            <w:pPr>
              <w:pStyle w:val="TableParagraph"/>
              <w:spacing w:before="0" w:line="358" w:lineRule="exact"/>
              <w:ind w:right="113"/>
              <w:rPr>
                <w:sz w:val="24"/>
              </w:rPr>
            </w:pPr>
            <w:r>
              <w:rPr>
                <w:sz w:val="24"/>
              </w:rPr>
              <w:t xml:space="preserve">120 </w:t>
            </w:r>
            <w:r>
              <w:rPr>
                <w:rFonts w:ascii="Lucida Sans Unicode" w:hAnsi="Lucida Sans Unicode"/>
                <w:sz w:val="24"/>
              </w:rPr>
              <w:t xml:space="preserve">± </w:t>
            </w:r>
            <w:r>
              <w:rPr>
                <w:sz w:val="24"/>
              </w:rPr>
              <w:t>2.3%</w:t>
            </w:r>
          </w:p>
        </w:tc>
      </w:tr>
      <w:tr w:rsidR="00430DE3" w14:paraId="2BB34457" w14:textId="77777777">
        <w:trPr>
          <w:trHeight w:hRule="exact" w:val="347"/>
        </w:trPr>
        <w:tc>
          <w:tcPr>
            <w:tcW w:w="2332" w:type="dxa"/>
          </w:tcPr>
          <w:p w14:paraId="2373D784" w14:textId="77777777" w:rsidR="00430DE3" w:rsidRDefault="008F0850">
            <w:pPr>
              <w:pStyle w:val="TableParagraph"/>
              <w:spacing w:before="16"/>
              <w:ind w:left="104" w:right="111"/>
              <w:rPr>
                <w:sz w:val="16"/>
              </w:rPr>
            </w:pPr>
            <w:r>
              <w:rPr>
                <w:w w:val="110"/>
                <w:sz w:val="16"/>
              </w:rPr>
              <w:t>116</w:t>
            </w:r>
            <w:r>
              <w:rPr>
                <w:w w:val="110"/>
                <w:position w:val="-8"/>
                <w:sz w:val="24"/>
              </w:rPr>
              <w:t>In</w:t>
            </w:r>
            <w:r>
              <w:rPr>
                <w:w w:val="110"/>
                <w:sz w:val="16"/>
              </w:rPr>
              <w:t>m1</w:t>
            </w:r>
          </w:p>
        </w:tc>
        <w:tc>
          <w:tcPr>
            <w:tcW w:w="1315" w:type="dxa"/>
          </w:tcPr>
          <w:p w14:paraId="2E1FB141" w14:textId="77777777" w:rsidR="00430DE3" w:rsidRDefault="008F0850">
            <w:pPr>
              <w:pStyle w:val="TableParagraph"/>
              <w:ind w:left="0" w:right="150"/>
              <w:jc w:val="right"/>
              <w:rPr>
                <w:sz w:val="24"/>
              </w:rPr>
            </w:pPr>
            <w:r>
              <w:rPr>
                <w:sz w:val="24"/>
              </w:rPr>
              <w:t>54.29 min</w:t>
            </w:r>
          </w:p>
        </w:tc>
        <w:tc>
          <w:tcPr>
            <w:tcW w:w="2718" w:type="dxa"/>
          </w:tcPr>
          <w:p w14:paraId="10DFDD56" w14:textId="77777777" w:rsidR="00430DE3" w:rsidRDefault="008F0850">
            <w:pPr>
              <w:pStyle w:val="TableParagraph"/>
              <w:spacing w:before="0" w:line="358" w:lineRule="exact"/>
              <w:ind w:left="121" w:right="121"/>
              <w:rPr>
                <w:sz w:val="24"/>
              </w:rPr>
            </w:pPr>
            <w:r>
              <w:rPr>
                <w:sz w:val="24"/>
              </w:rPr>
              <w:t xml:space="preserve">1,094 </w:t>
            </w:r>
            <w:r>
              <w:rPr>
                <w:rFonts w:ascii="Lucida Sans Unicode" w:hAnsi="Lucida Sans Unicode"/>
                <w:sz w:val="24"/>
              </w:rPr>
              <w:t xml:space="preserve">± </w:t>
            </w:r>
            <w:r>
              <w:rPr>
                <w:sz w:val="24"/>
              </w:rPr>
              <w:t>3.4%</w:t>
            </w:r>
          </w:p>
        </w:tc>
        <w:tc>
          <w:tcPr>
            <w:tcW w:w="2776" w:type="dxa"/>
          </w:tcPr>
          <w:p w14:paraId="773AF418" w14:textId="77777777" w:rsidR="00430DE3" w:rsidRDefault="008F0850">
            <w:pPr>
              <w:pStyle w:val="TableParagraph"/>
              <w:spacing w:before="0" w:line="358" w:lineRule="exact"/>
              <w:ind w:right="113"/>
              <w:rPr>
                <w:sz w:val="24"/>
              </w:rPr>
            </w:pPr>
            <w:r>
              <w:rPr>
                <w:sz w:val="24"/>
              </w:rPr>
              <w:t xml:space="preserve">236 </w:t>
            </w:r>
            <w:r>
              <w:rPr>
                <w:rFonts w:ascii="Lucida Sans Unicode" w:hAnsi="Lucida Sans Unicode"/>
                <w:sz w:val="24"/>
              </w:rPr>
              <w:t xml:space="preserve">± </w:t>
            </w:r>
            <w:r>
              <w:rPr>
                <w:sz w:val="24"/>
              </w:rPr>
              <w:t>3.4%</w:t>
            </w:r>
          </w:p>
        </w:tc>
      </w:tr>
      <w:tr w:rsidR="00430DE3" w14:paraId="543E39F7" w14:textId="77777777">
        <w:trPr>
          <w:trHeight w:hRule="exact" w:val="347"/>
        </w:trPr>
        <w:tc>
          <w:tcPr>
            <w:tcW w:w="2332" w:type="dxa"/>
          </w:tcPr>
          <w:p w14:paraId="17518EC1" w14:textId="77777777" w:rsidR="00430DE3" w:rsidRDefault="008F0850">
            <w:pPr>
              <w:pStyle w:val="TableParagraph"/>
              <w:spacing w:before="16"/>
              <w:ind w:left="111" w:right="111"/>
              <w:rPr>
                <w:sz w:val="24"/>
              </w:rPr>
            </w:pPr>
            <w:r>
              <w:rPr>
                <w:w w:val="105"/>
                <w:sz w:val="16"/>
              </w:rPr>
              <w:t>24</w:t>
            </w:r>
            <w:r>
              <w:rPr>
                <w:w w:val="105"/>
                <w:position w:val="-8"/>
                <w:sz w:val="24"/>
              </w:rPr>
              <w:t>Na</w:t>
            </w:r>
          </w:p>
        </w:tc>
        <w:tc>
          <w:tcPr>
            <w:tcW w:w="1315" w:type="dxa"/>
          </w:tcPr>
          <w:p w14:paraId="2EDE5117" w14:textId="77777777" w:rsidR="00430DE3" w:rsidRDefault="008F0850">
            <w:pPr>
              <w:pStyle w:val="TableParagraph"/>
              <w:ind w:left="340"/>
              <w:jc w:val="left"/>
              <w:rPr>
                <w:sz w:val="24"/>
              </w:rPr>
            </w:pPr>
            <w:r>
              <w:rPr>
                <w:w w:val="105"/>
                <w:sz w:val="24"/>
              </w:rPr>
              <w:t xml:space="preserve">15 </w:t>
            </w:r>
            <w:proofErr w:type="spellStart"/>
            <w:r>
              <w:rPr>
                <w:w w:val="105"/>
                <w:sz w:val="24"/>
              </w:rPr>
              <w:t>hrs</w:t>
            </w:r>
            <w:proofErr w:type="spellEnd"/>
          </w:p>
        </w:tc>
        <w:tc>
          <w:tcPr>
            <w:tcW w:w="2718" w:type="dxa"/>
          </w:tcPr>
          <w:p w14:paraId="21D9A411" w14:textId="77777777" w:rsidR="00430DE3" w:rsidRDefault="008F0850">
            <w:pPr>
              <w:pStyle w:val="TableParagraph"/>
              <w:spacing w:before="0" w:line="358" w:lineRule="exact"/>
              <w:ind w:left="121" w:right="121"/>
              <w:rPr>
                <w:sz w:val="24"/>
              </w:rPr>
            </w:pPr>
            <w:r>
              <w:rPr>
                <w:sz w:val="24"/>
              </w:rPr>
              <w:t xml:space="preserve">13.8 </w:t>
            </w:r>
            <w:r>
              <w:rPr>
                <w:rFonts w:ascii="Lucida Sans Unicode" w:hAnsi="Lucida Sans Unicode"/>
                <w:sz w:val="24"/>
              </w:rPr>
              <w:t xml:space="preserve">± </w:t>
            </w:r>
            <w:r>
              <w:rPr>
                <w:sz w:val="24"/>
              </w:rPr>
              <w:t>4.6%</w:t>
            </w:r>
          </w:p>
        </w:tc>
        <w:tc>
          <w:tcPr>
            <w:tcW w:w="2776" w:type="dxa"/>
          </w:tcPr>
          <w:p w14:paraId="3577E94F" w14:textId="77777777" w:rsidR="00430DE3" w:rsidRDefault="008F0850">
            <w:pPr>
              <w:pStyle w:val="TableParagraph"/>
              <w:spacing w:before="0" w:line="358" w:lineRule="exact"/>
              <w:ind w:right="113"/>
              <w:rPr>
                <w:sz w:val="24"/>
              </w:rPr>
            </w:pPr>
            <w:r>
              <w:rPr>
                <w:sz w:val="24"/>
              </w:rPr>
              <w:t xml:space="preserve">12.6 </w:t>
            </w:r>
            <w:r>
              <w:rPr>
                <w:rFonts w:ascii="Lucida Sans Unicode" w:hAnsi="Lucida Sans Unicode"/>
                <w:sz w:val="24"/>
              </w:rPr>
              <w:t xml:space="preserve">± </w:t>
            </w:r>
            <w:r>
              <w:rPr>
                <w:sz w:val="24"/>
              </w:rPr>
              <w:t>4.6%</w:t>
            </w:r>
          </w:p>
        </w:tc>
      </w:tr>
      <w:tr w:rsidR="00430DE3" w14:paraId="2AF799F5" w14:textId="77777777">
        <w:trPr>
          <w:trHeight w:hRule="exact" w:val="347"/>
        </w:trPr>
        <w:tc>
          <w:tcPr>
            <w:tcW w:w="2332" w:type="dxa"/>
          </w:tcPr>
          <w:p w14:paraId="72429065" w14:textId="77777777" w:rsidR="00430DE3" w:rsidRDefault="008F0850">
            <w:pPr>
              <w:pStyle w:val="TableParagraph"/>
              <w:spacing w:before="16"/>
              <w:ind w:left="110" w:right="111"/>
              <w:rPr>
                <w:sz w:val="24"/>
              </w:rPr>
            </w:pPr>
            <w:r>
              <w:rPr>
                <w:w w:val="105"/>
                <w:sz w:val="16"/>
              </w:rPr>
              <w:t>187</w:t>
            </w:r>
            <w:r>
              <w:rPr>
                <w:w w:val="105"/>
                <w:position w:val="-8"/>
                <w:sz w:val="24"/>
              </w:rPr>
              <w:t>W</w:t>
            </w:r>
          </w:p>
        </w:tc>
        <w:tc>
          <w:tcPr>
            <w:tcW w:w="1315" w:type="dxa"/>
          </w:tcPr>
          <w:p w14:paraId="7EAA6075" w14:textId="77777777" w:rsidR="00430DE3" w:rsidRDefault="008F0850">
            <w:pPr>
              <w:pStyle w:val="TableParagraph"/>
              <w:ind w:left="340"/>
              <w:jc w:val="left"/>
              <w:rPr>
                <w:sz w:val="24"/>
              </w:rPr>
            </w:pPr>
            <w:r>
              <w:rPr>
                <w:w w:val="105"/>
                <w:sz w:val="24"/>
              </w:rPr>
              <w:t xml:space="preserve">24 </w:t>
            </w:r>
            <w:proofErr w:type="spellStart"/>
            <w:r>
              <w:rPr>
                <w:w w:val="105"/>
                <w:sz w:val="24"/>
              </w:rPr>
              <w:t>hrs</w:t>
            </w:r>
            <w:proofErr w:type="spellEnd"/>
          </w:p>
        </w:tc>
        <w:tc>
          <w:tcPr>
            <w:tcW w:w="2718" w:type="dxa"/>
          </w:tcPr>
          <w:p w14:paraId="69436CC0" w14:textId="77777777" w:rsidR="00430DE3" w:rsidRDefault="008F0850">
            <w:pPr>
              <w:pStyle w:val="TableParagraph"/>
              <w:spacing w:before="0" w:line="358" w:lineRule="exact"/>
              <w:ind w:left="121" w:right="121"/>
              <w:rPr>
                <w:sz w:val="24"/>
              </w:rPr>
            </w:pPr>
            <w:r>
              <w:rPr>
                <w:sz w:val="24"/>
              </w:rPr>
              <w:t xml:space="preserve">5.79 </w:t>
            </w:r>
            <w:r>
              <w:rPr>
                <w:rFonts w:ascii="Lucida Sans Unicode" w:hAnsi="Lucida Sans Unicode"/>
                <w:sz w:val="24"/>
              </w:rPr>
              <w:t xml:space="preserve">± </w:t>
            </w:r>
            <w:r>
              <w:rPr>
                <w:sz w:val="24"/>
              </w:rPr>
              <w:t>4.1%</w:t>
            </w:r>
          </w:p>
        </w:tc>
        <w:tc>
          <w:tcPr>
            <w:tcW w:w="2776" w:type="dxa"/>
          </w:tcPr>
          <w:p w14:paraId="5AAFF284" w14:textId="77777777" w:rsidR="00430DE3" w:rsidRDefault="008F0850">
            <w:pPr>
              <w:pStyle w:val="TableParagraph"/>
              <w:spacing w:before="0" w:line="358" w:lineRule="exact"/>
              <w:ind w:right="113"/>
              <w:rPr>
                <w:sz w:val="24"/>
              </w:rPr>
            </w:pPr>
            <w:r>
              <w:rPr>
                <w:sz w:val="24"/>
              </w:rPr>
              <w:t xml:space="preserve">5.46 </w:t>
            </w:r>
            <w:r>
              <w:rPr>
                <w:rFonts w:ascii="Lucida Sans Unicode" w:hAnsi="Lucida Sans Unicode"/>
                <w:sz w:val="24"/>
              </w:rPr>
              <w:t xml:space="preserve">± </w:t>
            </w:r>
            <w:r>
              <w:rPr>
                <w:sz w:val="24"/>
              </w:rPr>
              <w:t>4.1%</w:t>
            </w:r>
          </w:p>
        </w:tc>
      </w:tr>
      <w:tr w:rsidR="00430DE3" w14:paraId="4E37C40A" w14:textId="77777777">
        <w:trPr>
          <w:trHeight w:hRule="exact" w:val="347"/>
        </w:trPr>
        <w:tc>
          <w:tcPr>
            <w:tcW w:w="2332" w:type="dxa"/>
          </w:tcPr>
          <w:p w14:paraId="77DA03F9" w14:textId="77777777" w:rsidR="00430DE3" w:rsidRDefault="008F0850">
            <w:pPr>
              <w:pStyle w:val="TableParagraph"/>
              <w:spacing w:before="16"/>
              <w:ind w:left="111" w:right="111"/>
              <w:rPr>
                <w:sz w:val="24"/>
              </w:rPr>
            </w:pPr>
            <w:r>
              <w:rPr>
                <w:w w:val="105"/>
                <w:sz w:val="16"/>
              </w:rPr>
              <w:t>56</w:t>
            </w:r>
            <w:r>
              <w:rPr>
                <w:w w:val="105"/>
                <w:position w:val="-8"/>
                <w:sz w:val="24"/>
              </w:rPr>
              <w:t>Mn</w:t>
            </w:r>
          </w:p>
        </w:tc>
        <w:tc>
          <w:tcPr>
            <w:tcW w:w="1315" w:type="dxa"/>
          </w:tcPr>
          <w:p w14:paraId="01D75B9A" w14:textId="77777777" w:rsidR="00430DE3" w:rsidRDefault="008F0850">
            <w:pPr>
              <w:pStyle w:val="TableParagraph"/>
              <w:ind w:left="249"/>
              <w:jc w:val="left"/>
              <w:rPr>
                <w:sz w:val="24"/>
              </w:rPr>
            </w:pPr>
            <w:r>
              <w:rPr>
                <w:sz w:val="24"/>
              </w:rPr>
              <w:t xml:space="preserve">2.58 </w:t>
            </w:r>
            <w:proofErr w:type="spellStart"/>
            <w:r>
              <w:rPr>
                <w:sz w:val="24"/>
              </w:rPr>
              <w:t>hrs</w:t>
            </w:r>
            <w:proofErr w:type="spellEnd"/>
          </w:p>
        </w:tc>
        <w:tc>
          <w:tcPr>
            <w:tcW w:w="2718" w:type="dxa"/>
          </w:tcPr>
          <w:p w14:paraId="3DE1C50A" w14:textId="77777777" w:rsidR="00430DE3" w:rsidRDefault="008F0850">
            <w:pPr>
              <w:pStyle w:val="TableParagraph"/>
              <w:spacing w:before="0" w:line="358" w:lineRule="exact"/>
              <w:ind w:left="121" w:right="121"/>
              <w:rPr>
                <w:sz w:val="24"/>
              </w:rPr>
            </w:pPr>
            <w:r>
              <w:rPr>
                <w:sz w:val="24"/>
              </w:rPr>
              <w:t xml:space="preserve">23.5 </w:t>
            </w:r>
            <w:r>
              <w:rPr>
                <w:rFonts w:ascii="Lucida Sans Unicode" w:hAnsi="Lucida Sans Unicode"/>
                <w:sz w:val="24"/>
              </w:rPr>
              <w:t xml:space="preserve">± </w:t>
            </w:r>
            <w:r>
              <w:rPr>
                <w:sz w:val="24"/>
              </w:rPr>
              <w:t>20%</w:t>
            </w:r>
          </w:p>
        </w:tc>
        <w:tc>
          <w:tcPr>
            <w:tcW w:w="2776" w:type="dxa"/>
          </w:tcPr>
          <w:p w14:paraId="1950DCEA" w14:textId="77777777" w:rsidR="00430DE3" w:rsidRDefault="008F0850">
            <w:pPr>
              <w:pStyle w:val="TableParagraph"/>
              <w:spacing w:before="0" w:line="358" w:lineRule="exact"/>
              <w:ind w:right="113"/>
              <w:rPr>
                <w:sz w:val="24"/>
              </w:rPr>
            </w:pPr>
            <w:r>
              <w:rPr>
                <w:sz w:val="24"/>
              </w:rPr>
              <w:t xml:space="preserve">13.7 </w:t>
            </w:r>
            <w:r>
              <w:rPr>
                <w:rFonts w:ascii="Lucida Sans Unicode" w:hAnsi="Lucida Sans Unicode"/>
                <w:sz w:val="24"/>
              </w:rPr>
              <w:t xml:space="preserve">± </w:t>
            </w:r>
            <w:r>
              <w:rPr>
                <w:sz w:val="24"/>
              </w:rPr>
              <w:t>20%</w:t>
            </w:r>
          </w:p>
        </w:tc>
      </w:tr>
    </w:tbl>
    <w:p w14:paraId="4C6894F7" w14:textId="77777777" w:rsidR="00430DE3" w:rsidRDefault="00430DE3">
      <w:pPr>
        <w:pStyle w:val="BodyText"/>
        <w:rPr>
          <w:b/>
          <w:sz w:val="20"/>
        </w:rPr>
      </w:pPr>
    </w:p>
    <w:p w14:paraId="63279FB2" w14:textId="77777777" w:rsidR="00430DE3" w:rsidRDefault="00430DE3">
      <w:pPr>
        <w:pStyle w:val="BodyText"/>
        <w:spacing w:before="4"/>
        <w:rPr>
          <w:b/>
          <w:sz w:val="26"/>
        </w:rPr>
      </w:pPr>
    </w:p>
    <w:p w14:paraId="022652F3" w14:textId="53F10A29" w:rsidR="00430DE3" w:rsidRDefault="008F0850">
      <w:pPr>
        <w:pStyle w:val="BodyText"/>
        <w:spacing w:line="410" w:lineRule="auto"/>
        <w:ind w:left="119" w:right="617" w:firstLine="425"/>
        <w:jc w:val="both"/>
      </w:pPr>
      <w:r>
        <w:rPr>
          <w:w w:val="105"/>
        </w:rPr>
        <w:t xml:space="preserve">The bootstrapped uncertainty results </w:t>
      </w:r>
      <w:r>
        <w:rPr>
          <w:spacing w:val="-3"/>
          <w:w w:val="105"/>
        </w:rPr>
        <w:t xml:space="preserve">showed </w:t>
      </w:r>
      <w:r>
        <w:rPr>
          <w:w w:val="105"/>
        </w:rPr>
        <w:t xml:space="preserve">there </w:t>
      </w:r>
      <w:r>
        <w:rPr>
          <w:spacing w:val="-3"/>
          <w:w w:val="105"/>
        </w:rPr>
        <w:t xml:space="preserve">was </w:t>
      </w:r>
      <w:r>
        <w:rPr>
          <w:w w:val="105"/>
        </w:rPr>
        <w:t xml:space="preserve">a fairly large variance in the foil activities produced. Uncertainty in the radioactive half-life </w:t>
      </w:r>
      <w:r>
        <w:rPr>
          <w:spacing w:val="-3"/>
          <w:w w:val="105"/>
        </w:rPr>
        <w:t xml:space="preserve">was </w:t>
      </w:r>
      <w:r>
        <w:rPr>
          <w:w w:val="105"/>
        </w:rPr>
        <w:t xml:space="preserve">not </w:t>
      </w:r>
      <w:proofErr w:type="spellStart"/>
      <w:r>
        <w:rPr>
          <w:w w:val="105"/>
        </w:rPr>
        <w:t>propa</w:t>
      </w:r>
      <w:proofErr w:type="spellEnd"/>
      <w:r>
        <w:rPr>
          <w:w w:val="105"/>
        </w:rPr>
        <w:t>- gated as they were comparatively negligible.</w:t>
      </w:r>
      <w:r w:rsidR="00DB52C2">
        <w:rPr>
          <w:w w:val="105"/>
        </w:rPr>
        <w:t xml:space="preserve"> </w:t>
      </w:r>
      <w:r>
        <w:rPr>
          <w:w w:val="105"/>
        </w:rPr>
        <w:t>Most foils result</w:t>
      </w:r>
      <w:ins w:id="644" w:author="Bucy, Anna M Ctr USAF AETC AFIT/ENP" w:date="2019-01-08T17:25:00Z">
        <w:r w:rsidR="007B5051">
          <w:rPr>
            <w:w w:val="105"/>
          </w:rPr>
          <w:t>ed</w:t>
        </w:r>
      </w:ins>
      <w:r>
        <w:rPr>
          <w:w w:val="105"/>
        </w:rPr>
        <w:t xml:space="preserve"> in an uncertainty </w:t>
      </w:r>
      <w:proofErr w:type="gramStart"/>
      <w:r>
        <w:rPr>
          <w:w w:val="105"/>
        </w:rPr>
        <w:t>of</w:t>
      </w:r>
      <w:r w:rsidR="00DB52C2">
        <w:rPr>
          <w:w w:val="105"/>
        </w:rPr>
        <w:t xml:space="preserve">  </w:t>
      </w:r>
      <w:r>
        <w:rPr>
          <w:w w:val="105"/>
        </w:rPr>
        <w:t>a</w:t>
      </w:r>
      <w:proofErr w:type="gramEnd"/>
      <w:r>
        <w:rPr>
          <w:w w:val="105"/>
        </w:rPr>
        <w:t xml:space="preserve"> few percent;</w:t>
      </w:r>
      <w:r w:rsidR="00DB52C2">
        <w:rPr>
          <w:w w:val="105"/>
        </w:rPr>
        <w:t xml:space="preserve"> </w:t>
      </w:r>
      <w:r>
        <w:rPr>
          <w:spacing w:val="-3"/>
          <w:w w:val="105"/>
        </w:rPr>
        <w:t>however,</w:t>
      </w:r>
      <w:r w:rsidR="00DB52C2">
        <w:rPr>
          <w:spacing w:val="-3"/>
          <w:w w:val="105"/>
        </w:rPr>
        <w:t xml:space="preserve"> </w:t>
      </w:r>
      <w:r>
        <w:rPr>
          <w:w w:val="105"/>
        </w:rPr>
        <w:t xml:space="preserve">there is high uncertainty (20%) in the </w:t>
      </w:r>
      <w:r>
        <w:rPr>
          <w:spacing w:val="2"/>
          <w:w w:val="105"/>
          <w:position w:val="9"/>
          <w:sz w:val="16"/>
        </w:rPr>
        <w:t>55</w:t>
      </w:r>
      <w:r>
        <w:rPr>
          <w:spacing w:val="2"/>
          <w:w w:val="105"/>
        </w:rPr>
        <w:t xml:space="preserve">Mn </w:t>
      </w:r>
      <w:r>
        <w:rPr>
          <w:w w:val="105"/>
        </w:rPr>
        <w:t>reaction due</w:t>
      </w:r>
      <w:r w:rsidR="00DB52C2">
        <w:rPr>
          <w:w w:val="105"/>
        </w:rPr>
        <w:t xml:space="preserve">  </w:t>
      </w:r>
      <w:r>
        <w:rPr>
          <w:w w:val="105"/>
        </w:rPr>
        <w:t xml:space="preserve"> to relatively large cross-section uncertainty </w:t>
      </w:r>
      <w:r>
        <w:rPr>
          <w:spacing w:val="-4"/>
          <w:w w:val="105"/>
        </w:rPr>
        <w:t xml:space="preserve">over </w:t>
      </w:r>
      <w:r>
        <w:rPr>
          <w:w w:val="105"/>
        </w:rPr>
        <w:t xml:space="preserve">the activation range compared to other reactions. Additionally, this reaction </w:t>
      </w:r>
      <w:r>
        <w:rPr>
          <w:spacing w:val="-3"/>
          <w:w w:val="105"/>
        </w:rPr>
        <w:t xml:space="preserve">was </w:t>
      </w:r>
      <w:commentRangeStart w:id="645"/>
      <w:del w:id="646" w:author="Bucy, Anna M Ctr USAF AETC AFIT/ENP" w:date="2019-01-08T17:25:00Z">
        <w:r w:rsidDel="007B5051">
          <w:rPr>
            <w:w w:val="105"/>
          </w:rPr>
          <w:delText xml:space="preserve">impacted </w:delText>
        </w:r>
      </w:del>
      <w:ins w:id="647" w:author="Bucy, Anna M Ctr USAF AETC AFIT/ENP" w:date="2019-01-08T17:25:00Z">
        <w:r w:rsidR="007B5051">
          <w:rPr>
            <w:w w:val="105"/>
          </w:rPr>
          <w:t xml:space="preserve">affected </w:t>
        </w:r>
        <w:commentRangeEnd w:id="645"/>
        <w:r w:rsidR="007B5051">
          <w:rPr>
            <w:rStyle w:val="CommentReference"/>
          </w:rPr>
          <w:commentReference w:id="645"/>
        </w:r>
      </w:ins>
      <w:r>
        <w:rPr>
          <w:spacing w:val="-4"/>
          <w:w w:val="105"/>
        </w:rPr>
        <w:t xml:space="preserve">by </w:t>
      </w:r>
      <w:r>
        <w:rPr>
          <w:spacing w:val="-3"/>
          <w:w w:val="105"/>
        </w:rPr>
        <w:t xml:space="preserve">lower </w:t>
      </w:r>
      <w:r>
        <w:rPr>
          <w:w w:val="105"/>
        </w:rPr>
        <w:t xml:space="preserve">energy neutrons where the net transport uncertainty </w:t>
      </w:r>
      <w:r>
        <w:rPr>
          <w:spacing w:val="-3"/>
          <w:w w:val="105"/>
        </w:rPr>
        <w:t xml:space="preserve">was </w:t>
      </w:r>
      <w:r>
        <w:rPr>
          <w:w w:val="105"/>
        </w:rPr>
        <w:t xml:space="preserve">greater. A histogram of </w:t>
      </w:r>
      <w:r>
        <w:rPr>
          <w:spacing w:val="8"/>
          <w:w w:val="105"/>
          <w:position w:val="9"/>
          <w:sz w:val="16"/>
        </w:rPr>
        <w:t>58</w:t>
      </w:r>
      <w:r>
        <w:rPr>
          <w:rFonts w:ascii="Bookman Old Style"/>
          <w:i/>
          <w:spacing w:val="8"/>
          <w:w w:val="105"/>
        </w:rPr>
        <w:t xml:space="preserve">Ni </w:t>
      </w:r>
      <w:r>
        <w:rPr>
          <w:w w:val="105"/>
        </w:rPr>
        <w:t xml:space="preserve">(n,2n), </w:t>
      </w:r>
      <w:r>
        <w:rPr>
          <w:spacing w:val="2"/>
          <w:w w:val="105"/>
          <w:position w:val="9"/>
          <w:sz w:val="16"/>
        </w:rPr>
        <w:t>27</w:t>
      </w:r>
      <w:r>
        <w:rPr>
          <w:spacing w:val="2"/>
          <w:w w:val="105"/>
        </w:rPr>
        <w:t xml:space="preserve">Al </w:t>
      </w:r>
      <w:r>
        <w:rPr>
          <w:w w:val="105"/>
        </w:rPr>
        <w:t>(</w:t>
      </w:r>
      <w:proofErr w:type="spellStart"/>
      <w:proofErr w:type="gramStart"/>
      <w:r>
        <w:rPr>
          <w:w w:val="105"/>
        </w:rPr>
        <w:t>n,a</w:t>
      </w:r>
      <w:proofErr w:type="spellEnd"/>
      <w:proofErr w:type="gramEnd"/>
      <w:r>
        <w:rPr>
          <w:w w:val="105"/>
        </w:rPr>
        <w:t xml:space="preserve">), </w:t>
      </w:r>
      <w:r>
        <w:rPr>
          <w:w w:val="105"/>
          <w:position w:val="9"/>
          <w:sz w:val="16"/>
        </w:rPr>
        <w:t>115</w:t>
      </w:r>
      <w:r>
        <w:rPr>
          <w:w w:val="105"/>
        </w:rPr>
        <w:t>In (</w:t>
      </w:r>
      <w:proofErr w:type="spellStart"/>
      <w:r>
        <w:rPr>
          <w:w w:val="105"/>
        </w:rPr>
        <w:t>n,g</w:t>
      </w:r>
      <w:proofErr w:type="spellEnd"/>
      <w:r>
        <w:rPr>
          <w:w w:val="105"/>
        </w:rPr>
        <w:t xml:space="preserve">), and </w:t>
      </w:r>
      <w:r>
        <w:rPr>
          <w:spacing w:val="2"/>
          <w:w w:val="105"/>
          <w:position w:val="9"/>
          <w:sz w:val="16"/>
        </w:rPr>
        <w:t>55</w:t>
      </w:r>
      <w:r>
        <w:rPr>
          <w:spacing w:val="2"/>
          <w:w w:val="105"/>
        </w:rPr>
        <w:t xml:space="preserve">Mn </w:t>
      </w:r>
      <w:r>
        <w:rPr>
          <w:w w:val="105"/>
        </w:rPr>
        <w:t>(</w:t>
      </w:r>
      <w:proofErr w:type="spellStart"/>
      <w:r>
        <w:rPr>
          <w:w w:val="105"/>
        </w:rPr>
        <w:t>n,g</w:t>
      </w:r>
      <w:proofErr w:type="spellEnd"/>
      <w:r>
        <w:rPr>
          <w:w w:val="105"/>
        </w:rPr>
        <w:t xml:space="preserve">) reactions compiled from the post-processed Sam- </w:t>
      </w:r>
      <w:proofErr w:type="spellStart"/>
      <w:r>
        <w:rPr>
          <w:w w:val="105"/>
        </w:rPr>
        <w:t>pler</w:t>
      </w:r>
      <w:proofErr w:type="spellEnd"/>
      <w:r>
        <w:rPr>
          <w:w w:val="105"/>
        </w:rPr>
        <w:t xml:space="preserve"> results is shown in Figure </w:t>
      </w:r>
      <w:hyperlink w:anchor="_bookmark114" w:history="1">
        <w:r>
          <w:rPr>
            <w:w w:val="105"/>
          </w:rPr>
          <w:t>39</w:t>
        </w:r>
      </w:hyperlink>
      <w:r>
        <w:rPr>
          <w:w w:val="105"/>
        </w:rPr>
        <w:t>. The remaining histograms</w:t>
      </w:r>
      <w:ins w:id="648" w:author="Bucy, Anna M Ctr USAF AETC AFIT/ENP" w:date="2019-01-08T17:26:00Z">
        <w:r w:rsidR="007B5051">
          <w:rPr>
            <w:w w:val="105"/>
          </w:rPr>
          <w:t>’</w:t>
        </w:r>
      </w:ins>
      <w:r>
        <w:rPr>
          <w:w w:val="105"/>
        </w:rPr>
        <w:t xml:space="preserve"> deviation from these</w:t>
      </w:r>
      <w:r w:rsidR="00DB52C2">
        <w:rPr>
          <w:w w:val="105"/>
        </w:rPr>
        <w:t xml:space="preserve"> </w:t>
      </w:r>
      <w:r>
        <w:rPr>
          <w:w w:val="105"/>
        </w:rPr>
        <w:t>are</w:t>
      </w:r>
      <w:r>
        <w:rPr>
          <w:spacing w:val="36"/>
          <w:w w:val="105"/>
        </w:rPr>
        <w:t xml:space="preserve"> </w:t>
      </w:r>
      <w:r>
        <w:rPr>
          <w:w w:val="105"/>
        </w:rPr>
        <w:t>minimal;</w:t>
      </w:r>
      <w:r>
        <w:rPr>
          <w:spacing w:val="43"/>
          <w:w w:val="105"/>
        </w:rPr>
        <w:t xml:space="preserve"> </w:t>
      </w:r>
      <w:r>
        <w:rPr>
          <w:w w:val="105"/>
        </w:rPr>
        <w:t>the</w:t>
      </w:r>
      <w:r>
        <w:rPr>
          <w:spacing w:val="36"/>
          <w:w w:val="105"/>
        </w:rPr>
        <w:t xml:space="preserve"> </w:t>
      </w:r>
      <w:r>
        <w:rPr>
          <w:w w:val="105"/>
        </w:rPr>
        <w:t>results</w:t>
      </w:r>
      <w:r>
        <w:rPr>
          <w:spacing w:val="36"/>
          <w:w w:val="105"/>
        </w:rPr>
        <w:t xml:space="preserve"> </w:t>
      </w:r>
      <w:r>
        <w:rPr>
          <w:w w:val="105"/>
        </w:rPr>
        <w:t>indicated</w:t>
      </w:r>
      <w:r>
        <w:rPr>
          <w:spacing w:val="36"/>
          <w:w w:val="105"/>
        </w:rPr>
        <w:t xml:space="preserve"> </w:t>
      </w:r>
      <w:r>
        <w:rPr>
          <w:w w:val="105"/>
        </w:rPr>
        <w:t>a</w:t>
      </w:r>
      <w:r>
        <w:rPr>
          <w:spacing w:val="36"/>
          <w:w w:val="105"/>
        </w:rPr>
        <w:t xml:space="preserve"> </w:t>
      </w:r>
      <w:r>
        <w:rPr>
          <w:w w:val="105"/>
        </w:rPr>
        <w:t>quasi-Normal</w:t>
      </w:r>
      <w:r>
        <w:rPr>
          <w:spacing w:val="35"/>
          <w:w w:val="105"/>
        </w:rPr>
        <w:t xml:space="preserve"> </w:t>
      </w:r>
      <w:r>
        <w:rPr>
          <w:w w:val="105"/>
        </w:rPr>
        <w:t>distribution</w:t>
      </w:r>
      <w:r>
        <w:rPr>
          <w:spacing w:val="35"/>
          <w:w w:val="105"/>
        </w:rPr>
        <w:t xml:space="preserve"> </w:t>
      </w:r>
      <w:r>
        <w:rPr>
          <w:w w:val="105"/>
        </w:rPr>
        <w:t>centered</w:t>
      </w:r>
      <w:r>
        <w:rPr>
          <w:spacing w:val="36"/>
          <w:w w:val="105"/>
        </w:rPr>
        <w:t xml:space="preserve"> </w:t>
      </w:r>
      <w:del w:id="649" w:author="Bucy, Anna M Ctr USAF AETC AFIT/ENP" w:date="2019-01-08T17:26:00Z">
        <w:r w:rsidDel="007B5051">
          <w:rPr>
            <w:w w:val="105"/>
          </w:rPr>
          <w:delText>around</w:delText>
        </w:r>
        <w:r w:rsidDel="007B5051">
          <w:rPr>
            <w:spacing w:val="36"/>
            <w:w w:val="105"/>
          </w:rPr>
          <w:delText xml:space="preserve"> </w:delText>
        </w:r>
      </w:del>
      <w:ins w:id="650" w:author="Bucy, Anna M Ctr USAF AETC AFIT/ENP" w:date="2019-01-08T17:26:00Z">
        <w:r w:rsidR="007B5051">
          <w:rPr>
            <w:w w:val="105"/>
          </w:rPr>
          <w:t>on</w:t>
        </w:r>
        <w:r w:rsidR="007B5051">
          <w:rPr>
            <w:spacing w:val="36"/>
            <w:w w:val="105"/>
          </w:rPr>
          <w:t xml:space="preserve"> </w:t>
        </w:r>
      </w:ins>
      <w:r>
        <w:rPr>
          <w:w w:val="105"/>
        </w:rPr>
        <w:t>the</w:t>
      </w:r>
    </w:p>
    <w:p w14:paraId="1348DB3E" w14:textId="77777777" w:rsidR="00430DE3" w:rsidRDefault="00430DE3">
      <w:pPr>
        <w:spacing w:line="410" w:lineRule="auto"/>
        <w:jc w:val="both"/>
        <w:sectPr w:rsidR="00430DE3">
          <w:pgSz w:w="12240" w:h="15840"/>
          <w:pgMar w:top="1420" w:right="1180" w:bottom="1380" w:left="1680" w:header="0" w:footer="1182" w:gutter="0"/>
          <w:cols w:space="720"/>
        </w:sectPr>
      </w:pPr>
    </w:p>
    <w:p w14:paraId="6D0F9E62" w14:textId="77777777" w:rsidR="00430DE3" w:rsidRDefault="008F0850">
      <w:pPr>
        <w:pStyle w:val="BodyText"/>
        <w:spacing w:before="35"/>
        <w:ind w:left="100"/>
      </w:pPr>
      <w:r>
        <w:rPr>
          <w:w w:val="105"/>
        </w:rPr>
        <w:lastRenderedPageBreak/>
        <w:t xml:space="preserve">mean </w:t>
      </w:r>
      <w:r>
        <w:rPr>
          <w:spacing w:val="-3"/>
          <w:w w:val="105"/>
        </w:rPr>
        <w:t xml:space="preserve">value </w:t>
      </w:r>
      <w:r>
        <w:rPr>
          <w:w w:val="105"/>
        </w:rPr>
        <w:t xml:space="preserve">determined from the non-perturbed </w:t>
      </w:r>
      <w:proofErr w:type="gramStart"/>
      <w:r>
        <w:rPr>
          <w:w w:val="105"/>
        </w:rPr>
        <w:t>nuclear</w:t>
      </w:r>
      <w:r w:rsidR="00DB52C2">
        <w:rPr>
          <w:w w:val="105"/>
        </w:rPr>
        <w:t xml:space="preserve"> </w:t>
      </w:r>
      <w:r>
        <w:rPr>
          <w:spacing w:val="53"/>
          <w:w w:val="105"/>
        </w:rPr>
        <w:t xml:space="preserve"> </w:t>
      </w:r>
      <w:r>
        <w:rPr>
          <w:w w:val="105"/>
        </w:rPr>
        <w:t>data</w:t>
      </w:r>
      <w:proofErr w:type="gramEnd"/>
      <w:r>
        <w:rPr>
          <w:w w:val="105"/>
        </w:rPr>
        <w:t>.</w:t>
      </w:r>
    </w:p>
    <w:p w14:paraId="0B3C03AD" w14:textId="77777777" w:rsidR="00430DE3" w:rsidRDefault="008F0850">
      <w:pPr>
        <w:pStyle w:val="BodyText"/>
        <w:spacing w:before="3"/>
        <w:rPr>
          <w:sz w:val="14"/>
        </w:rPr>
      </w:pPr>
      <w:r>
        <w:rPr>
          <w:noProof/>
        </w:rPr>
        <w:drawing>
          <wp:anchor distT="0" distB="0" distL="0" distR="0" simplePos="0" relativeHeight="251618816" behindDoc="0" locked="0" layoutInCell="1" allowOverlap="1" wp14:anchorId="7630A3B7" wp14:editId="4305A4CF">
            <wp:simplePos x="0" y="0"/>
            <wp:positionH relativeFrom="page">
              <wp:posOffset>1186205</wp:posOffset>
            </wp:positionH>
            <wp:positionV relativeFrom="paragraph">
              <wp:posOffset>129321</wp:posOffset>
            </wp:positionV>
            <wp:extent cx="5436679" cy="3533584"/>
            <wp:effectExtent l="0" t="0" r="0" b="0"/>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57" cstate="print"/>
                    <a:stretch>
                      <a:fillRect/>
                    </a:stretch>
                  </pic:blipFill>
                  <pic:spPr>
                    <a:xfrm>
                      <a:off x="0" y="0"/>
                      <a:ext cx="5436679" cy="3533584"/>
                    </a:xfrm>
                    <a:prstGeom prst="rect">
                      <a:avLst/>
                    </a:prstGeom>
                  </pic:spPr>
                </pic:pic>
              </a:graphicData>
            </a:graphic>
          </wp:anchor>
        </w:drawing>
      </w:r>
    </w:p>
    <w:p w14:paraId="1865B0E2" w14:textId="77777777" w:rsidR="00430DE3" w:rsidRDefault="008F0850">
      <w:pPr>
        <w:spacing w:before="113" w:line="249" w:lineRule="auto"/>
        <w:ind w:left="100" w:right="117"/>
        <w:rPr>
          <w:b/>
          <w:sz w:val="20"/>
        </w:rPr>
      </w:pPr>
      <w:bookmarkStart w:id="651" w:name="_bookmark114"/>
      <w:bookmarkEnd w:id="651"/>
      <w:r>
        <w:rPr>
          <w:b/>
          <w:w w:val="115"/>
          <w:sz w:val="20"/>
        </w:rPr>
        <w:t xml:space="preserve">Figure 39. Histograms of several activation foil reactions produced with Sampler re- </w:t>
      </w:r>
      <w:proofErr w:type="spellStart"/>
      <w:r>
        <w:rPr>
          <w:b/>
          <w:w w:val="115"/>
          <w:sz w:val="20"/>
        </w:rPr>
        <w:t>sults</w:t>
      </w:r>
      <w:proofErr w:type="spellEnd"/>
      <w:r>
        <w:rPr>
          <w:b/>
          <w:w w:val="115"/>
          <w:sz w:val="20"/>
        </w:rPr>
        <w:t>.</w:t>
      </w:r>
    </w:p>
    <w:p w14:paraId="103F87F3" w14:textId="77777777" w:rsidR="00430DE3" w:rsidRDefault="00430DE3">
      <w:pPr>
        <w:pStyle w:val="BodyText"/>
        <w:rPr>
          <w:b/>
          <w:sz w:val="20"/>
        </w:rPr>
      </w:pPr>
    </w:p>
    <w:p w14:paraId="704F3171" w14:textId="77777777" w:rsidR="00430DE3" w:rsidRDefault="00430DE3">
      <w:pPr>
        <w:pStyle w:val="BodyText"/>
        <w:spacing w:before="10"/>
        <w:rPr>
          <w:b/>
          <w:sz w:val="17"/>
        </w:rPr>
      </w:pPr>
    </w:p>
    <w:p w14:paraId="2928B6C9" w14:textId="6679B123" w:rsidR="00430DE3" w:rsidRDefault="008F0850">
      <w:pPr>
        <w:pStyle w:val="BodyText"/>
        <w:spacing w:line="415" w:lineRule="auto"/>
        <w:ind w:left="100" w:right="117" w:firstLine="428"/>
        <w:jc w:val="both"/>
      </w:pPr>
      <w:r>
        <w:rPr>
          <w:w w:val="105"/>
        </w:rPr>
        <w:t xml:space="preserve">The contribution to the total uncertainty from neutron transport, as </w:t>
      </w:r>
      <w:proofErr w:type="gramStart"/>
      <w:r>
        <w:rPr>
          <w:w w:val="105"/>
        </w:rPr>
        <w:t>manifested</w:t>
      </w:r>
      <w:r w:rsidR="00DB52C2">
        <w:rPr>
          <w:w w:val="105"/>
        </w:rPr>
        <w:t xml:space="preserve">  </w:t>
      </w:r>
      <w:r>
        <w:rPr>
          <w:w w:val="105"/>
        </w:rPr>
        <w:t>in</w:t>
      </w:r>
      <w:proofErr w:type="gramEnd"/>
      <w:r>
        <w:rPr>
          <w:w w:val="105"/>
        </w:rPr>
        <w:t xml:space="preserve"> the fluence </w:t>
      </w:r>
      <w:r>
        <w:rPr>
          <w:spacing w:val="-3"/>
          <w:w w:val="105"/>
        </w:rPr>
        <w:t xml:space="preserve">uncertainty, </w:t>
      </w:r>
      <w:r>
        <w:rPr>
          <w:w w:val="105"/>
        </w:rPr>
        <w:t xml:space="preserve">and reaction cross-section uncertainty </w:t>
      </w:r>
      <w:r>
        <w:rPr>
          <w:spacing w:val="-3"/>
          <w:w w:val="105"/>
        </w:rPr>
        <w:t xml:space="preserve">was </w:t>
      </w:r>
      <w:r>
        <w:rPr>
          <w:w w:val="105"/>
        </w:rPr>
        <w:t xml:space="preserve">determined for the reactions that utilized the IRDFF nuclear data. Reactions that were completed solely in Sampler </w:t>
      </w:r>
      <w:del w:id="652" w:author="Bucy, Anna M Ctr USAF AETC AFIT/ENP" w:date="2019-01-08T17:26:00Z">
        <w:r w:rsidDel="007B5051">
          <w:rPr>
            <w:spacing w:val="-4"/>
            <w:w w:val="105"/>
          </w:rPr>
          <w:delText xml:space="preserve">have </w:delText>
        </w:r>
      </w:del>
      <w:ins w:id="653" w:author="Bucy, Anna M Ctr USAF AETC AFIT/ENP" w:date="2019-01-08T17:26:00Z">
        <w:r w:rsidR="007B5051">
          <w:rPr>
            <w:spacing w:val="-4"/>
            <w:w w:val="105"/>
          </w:rPr>
          <w:t xml:space="preserve">had </w:t>
        </w:r>
      </w:ins>
      <w:r>
        <w:rPr>
          <w:w w:val="105"/>
        </w:rPr>
        <w:t xml:space="preserve">this information </w:t>
      </w:r>
      <w:r>
        <w:rPr>
          <w:spacing w:val="-3"/>
          <w:w w:val="105"/>
        </w:rPr>
        <w:t xml:space="preserve">convolved </w:t>
      </w:r>
      <w:r>
        <w:rPr>
          <w:w w:val="105"/>
        </w:rPr>
        <w:t xml:space="preserve">in the results and </w:t>
      </w:r>
      <w:del w:id="654" w:author="Bucy, Anna M Ctr USAF AETC AFIT/ENP" w:date="2019-01-08T17:27:00Z">
        <w:r w:rsidDel="007B5051">
          <w:rPr>
            <w:w w:val="105"/>
          </w:rPr>
          <w:delText xml:space="preserve">are </w:delText>
        </w:r>
      </w:del>
      <w:ins w:id="655" w:author="Bucy, Anna M Ctr USAF AETC AFIT/ENP" w:date="2019-01-08T17:27:00Z">
        <w:r w:rsidR="007B5051">
          <w:rPr>
            <w:w w:val="105"/>
          </w:rPr>
          <w:t xml:space="preserve">were </w:t>
        </w:r>
      </w:ins>
      <w:r>
        <w:rPr>
          <w:w w:val="105"/>
        </w:rPr>
        <w:t xml:space="preserve">not included in </w:t>
      </w:r>
      <w:r>
        <w:rPr>
          <w:spacing w:val="-4"/>
          <w:w w:val="105"/>
        </w:rPr>
        <w:t xml:space="preserve">Table </w:t>
      </w:r>
      <w:hyperlink w:anchor="_bookmark115" w:history="1">
        <w:r>
          <w:rPr>
            <w:w w:val="105"/>
          </w:rPr>
          <w:t>9</w:t>
        </w:r>
      </w:hyperlink>
      <w:r>
        <w:rPr>
          <w:w w:val="105"/>
        </w:rPr>
        <w:t>.</w:t>
      </w:r>
      <w:r w:rsidR="00DB52C2">
        <w:rPr>
          <w:w w:val="105"/>
        </w:rPr>
        <w:t xml:space="preserve"> </w:t>
      </w:r>
      <w:r>
        <w:rPr>
          <w:w w:val="105"/>
        </w:rPr>
        <w:t>The</w:t>
      </w:r>
    </w:p>
    <w:p w14:paraId="19F904E1" w14:textId="779E0C50" w:rsidR="00430DE3" w:rsidRDefault="008F0850">
      <w:pPr>
        <w:pStyle w:val="BodyText"/>
        <w:spacing w:before="7" w:line="415" w:lineRule="auto"/>
        <w:ind w:left="100" w:right="117" w:firstLine="351"/>
        <w:jc w:val="both"/>
      </w:pPr>
      <w:r>
        <w:rPr>
          <w:w w:val="105"/>
        </w:rPr>
        <w:t xml:space="preserve">The uncertainty contributions were largely dominated by the fluence uncertainty as expected since the reactions were chosen for low uncertainty over the activation range. The fluence uncertainty was nearly constant for all high energy threshold reactions covering the TN portion of the spectrum, which was caused by all four reactions having a very similar functional form and energy coverage. In general, non-threshold reactions experienced lower transport uncertainty because the reaction </w:t>
      </w:r>
      <w:del w:id="656" w:author="Bucy, Anna M Ctr USAF AETC AFIT/ENP" w:date="2019-01-08T17:27:00Z">
        <w:r w:rsidDel="007B5051">
          <w:rPr>
            <w:w w:val="105"/>
          </w:rPr>
          <w:delText xml:space="preserve">occurs </w:delText>
        </w:r>
      </w:del>
      <w:proofErr w:type="spellStart"/>
      <w:ins w:id="657" w:author="Bucy, Anna M Ctr USAF AETC AFIT/ENP" w:date="2019-01-08T17:27:00Z">
        <w:r w:rsidR="007B5051">
          <w:rPr>
            <w:w w:val="105"/>
          </w:rPr>
          <w:t>occured</w:t>
        </w:r>
        <w:proofErr w:type="spellEnd"/>
        <w:r w:rsidR="007B5051">
          <w:rPr>
            <w:w w:val="105"/>
          </w:rPr>
          <w:t xml:space="preserve"> </w:t>
        </w:r>
      </w:ins>
      <w:r>
        <w:rPr>
          <w:w w:val="105"/>
        </w:rPr>
        <w:t>over all energy ranges</w:t>
      </w:r>
      <w:ins w:id="658" w:author="Bucy, Anna M Ctr USAF AETC AFIT/ENP" w:date="2019-01-08T17:27:00Z">
        <w:r w:rsidR="007B5051">
          <w:rPr>
            <w:w w:val="105"/>
          </w:rPr>
          <w:t>,</w:t>
        </w:r>
      </w:ins>
      <w:r>
        <w:rPr>
          <w:w w:val="105"/>
        </w:rPr>
        <w:t xml:space="preserve"> which reduces volatility in the reaction</w:t>
      </w:r>
      <w:r w:rsidR="00DB52C2">
        <w:rPr>
          <w:w w:val="105"/>
        </w:rPr>
        <w:t xml:space="preserve"> </w:t>
      </w:r>
      <w:r>
        <w:rPr>
          <w:w w:val="105"/>
        </w:rPr>
        <w:t>mechanism.</w:t>
      </w:r>
    </w:p>
    <w:p w14:paraId="013CE6A3" w14:textId="77777777" w:rsidR="00430DE3" w:rsidRDefault="00430DE3">
      <w:pPr>
        <w:spacing w:line="415" w:lineRule="auto"/>
        <w:jc w:val="both"/>
        <w:sectPr w:rsidR="00430DE3">
          <w:pgSz w:w="12240" w:h="15840"/>
          <w:pgMar w:top="1420" w:right="1680" w:bottom="1380" w:left="1700" w:header="0" w:footer="1182" w:gutter="0"/>
          <w:cols w:space="720"/>
        </w:sectPr>
      </w:pPr>
    </w:p>
    <w:p w14:paraId="1868A5DA" w14:textId="77777777" w:rsidR="00430DE3" w:rsidRDefault="008F0850">
      <w:pPr>
        <w:spacing w:before="40" w:line="249" w:lineRule="auto"/>
        <w:ind w:left="100"/>
        <w:rPr>
          <w:b/>
          <w:sz w:val="20"/>
        </w:rPr>
      </w:pPr>
      <w:bookmarkStart w:id="659" w:name="_bookmark115"/>
      <w:bookmarkEnd w:id="659"/>
      <w:r>
        <w:rPr>
          <w:b/>
          <w:w w:val="115"/>
          <w:sz w:val="20"/>
        </w:rPr>
        <w:lastRenderedPageBreak/>
        <w:t>Table 9. Contributions to total uncertainty for activation reactions utilizing IRDFF nuclear data.</w:t>
      </w:r>
    </w:p>
    <w:p w14:paraId="01AF5D3D" w14:textId="77777777" w:rsidR="00430DE3" w:rsidRDefault="00430DE3">
      <w:pPr>
        <w:pStyle w:val="BodyText"/>
        <w:spacing w:before="11"/>
        <w:rPr>
          <w:b/>
          <w:sz w:val="18"/>
        </w:rPr>
      </w:pPr>
    </w:p>
    <w:tbl>
      <w:tblPr>
        <w:tblW w:w="0" w:type="auto"/>
        <w:tblInd w:w="643" w:type="dxa"/>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2168"/>
        <w:gridCol w:w="1200"/>
        <w:gridCol w:w="2198"/>
        <w:gridCol w:w="1979"/>
      </w:tblGrid>
      <w:tr w:rsidR="00430DE3" w14:paraId="2F1F3FEF" w14:textId="77777777">
        <w:trPr>
          <w:trHeight w:hRule="exact" w:val="347"/>
        </w:trPr>
        <w:tc>
          <w:tcPr>
            <w:tcW w:w="2168" w:type="dxa"/>
          </w:tcPr>
          <w:p w14:paraId="3F989F40" w14:textId="77777777" w:rsidR="00430DE3" w:rsidRDefault="008F0850">
            <w:pPr>
              <w:pStyle w:val="TableParagraph"/>
              <w:ind w:left="102" w:right="102"/>
              <w:rPr>
                <w:b/>
                <w:sz w:val="24"/>
              </w:rPr>
            </w:pPr>
            <w:r>
              <w:rPr>
                <w:b/>
                <w:w w:val="115"/>
                <w:sz w:val="24"/>
              </w:rPr>
              <w:t>Reaction</w:t>
            </w:r>
          </w:p>
        </w:tc>
        <w:tc>
          <w:tcPr>
            <w:tcW w:w="1200" w:type="dxa"/>
          </w:tcPr>
          <w:p w14:paraId="5D223148" w14:textId="77777777" w:rsidR="00430DE3" w:rsidRDefault="008F0850">
            <w:pPr>
              <w:pStyle w:val="TableParagraph"/>
              <w:spacing w:before="22"/>
              <w:ind w:left="115" w:right="115"/>
              <w:rPr>
                <w:b/>
                <w:sz w:val="24"/>
              </w:rPr>
            </w:pPr>
            <w:r>
              <w:rPr>
                <w:rFonts w:ascii="Bookman Old Style" w:hAnsi="Bookman Old Style"/>
                <w:i/>
                <w:w w:val="105"/>
                <w:position w:val="4"/>
                <w:sz w:val="24"/>
              </w:rPr>
              <w:t>σ</w:t>
            </w:r>
            <w:r>
              <w:rPr>
                <w:rFonts w:ascii="Arial" w:hAnsi="Arial"/>
                <w:i/>
                <w:w w:val="105"/>
                <w:sz w:val="16"/>
              </w:rPr>
              <w:t xml:space="preserve">total </w:t>
            </w:r>
            <w:r>
              <w:rPr>
                <w:b/>
                <w:w w:val="105"/>
                <w:position w:val="4"/>
                <w:sz w:val="24"/>
              </w:rPr>
              <w:t>[%]</w:t>
            </w:r>
          </w:p>
        </w:tc>
        <w:tc>
          <w:tcPr>
            <w:tcW w:w="2198" w:type="dxa"/>
          </w:tcPr>
          <w:p w14:paraId="03C973D9" w14:textId="77777777" w:rsidR="00430DE3" w:rsidRDefault="008F0850">
            <w:pPr>
              <w:pStyle w:val="TableParagraph"/>
              <w:spacing w:before="26"/>
              <w:ind w:left="190" w:right="101"/>
              <w:rPr>
                <w:b/>
                <w:sz w:val="24"/>
              </w:rPr>
            </w:pPr>
            <w:r>
              <w:rPr>
                <w:b/>
                <w:w w:val="105"/>
                <w:sz w:val="24"/>
              </w:rPr>
              <w:t xml:space="preserve">Transport </w:t>
            </w:r>
            <w:r>
              <w:rPr>
                <w:rFonts w:ascii="Bookman Old Style" w:hAnsi="Bookman Old Style"/>
                <w:i/>
                <w:w w:val="105"/>
                <w:sz w:val="24"/>
              </w:rPr>
              <w:t>σ</w:t>
            </w:r>
            <w:r>
              <w:rPr>
                <w:rFonts w:ascii="Bookman Old Style" w:hAnsi="Bookman Old Style"/>
                <w:i/>
                <w:spacing w:val="57"/>
                <w:w w:val="105"/>
                <w:sz w:val="24"/>
              </w:rPr>
              <w:t xml:space="preserve"> </w:t>
            </w:r>
            <w:r>
              <w:rPr>
                <w:b/>
                <w:w w:val="105"/>
                <w:sz w:val="24"/>
              </w:rPr>
              <w:t>[%]</w:t>
            </w:r>
          </w:p>
        </w:tc>
        <w:tc>
          <w:tcPr>
            <w:tcW w:w="1979" w:type="dxa"/>
          </w:tcPr>
          <w:p w14:paraId="626DF364" w14:textId="77777777" w:rsidR="00430DE3" w:rsidRDefault="008F0850">
            <w:pPr>
              <w:pStyle w:val="TableParagraph"/>
              <w:spacing w:before="26"/>
              <w:ind w:left="110" w:right="110"/>
              <w:rPr>
                <w:b/>
                <w:sz w:val="24"/>
              </w:rPr>
            </w:pPr>
            <w:r>
              <w:rPr>
                <w:b/>
                <w:w w:val="105"/>
                <w:sz w:val="24"/>
              </w:rPr>
              <w:t>Reaction</w:t>
            </w:r>
            <w:r w:rsidR="00DB52C2">
              <w:rPr>
                <w:b/>
                <w:w w:val="105"/>
                <w:sz w:val="24"/>
              </w:rPr>
              <w:t xml:space="preserve"> </w:t>
            </w:r>
            <w:r>
              <w:rPr>
                <w:rFonts w:ascii="Bookman Old Style" w:hAnsi="Bookman Old Style"/>
                <w:i/>
                <w:w w:val="105"/>
                <w:sz w:val="24"/>
              </w:rPr>
              <w:t xml:space="preserve">σ </w:t>
            </w:r>
            <w:r>
              <w:rPr>
                <w:b/>
                <w:w w:val="105"/>
                <w:sz w:val="24"/>
              </w:rPr>
              <w:t>[%]</w:t>
            </w:r>
          </w:p>
        </w:tc>
      </w:tr>
      <w:tr w:rsidR="00430DE3" w14:paraId="4E28CE67" w14:textId="77777777">
        <w:trPr>
          <w:trHeight w:hRule="exact" w:val="347"/>
        </w:trPr>
        <w:tc>
          <w:tcPr>
            <w:tcW w:w="2168" w:type="dxa"/>
          </w:tcPr>
          <w:p w14:paraId="5CE49049" w14:textId="77777777" w:rsidR="00430DE3" w:rsidRDefault="008F0850">
            <w:pPr>
              <w:pStyle w:val="TableParagraph"/>
              <w:spacing w:before="12"/>
              <w:ind w:left="102" w:right="102"/>
              <w:rPr>
                <w:sz w:val="24"/>
              </w:rPr>
            </w:pPr>
            <w:r>
              <w:rPr>
                <w:w w:val="105"/>
                <w:position w:val="9"/>
                <w:sz w:val="16"/>
              </w:rPr>
              <w:t>90</w:t>
            </w:r>
            <w:proofErr w:type="spellStart"/>
            <w:r>
              <w:rPr>
                <w:w w:val="105"/>
                <w:sz w:val="24"/>
              </w:rPr>
              <w:t>Zr</w:t>
            </w:r>
            <w:proofErr w:type="spellEnd"/>
            <w:r>
              <w:rPr>
                <w:w w:val="105"/>
                <w:sz w:val="24"/>
              </w:rPr>
              <w:t xml:space="preserve"> (n,2n) </w:t>
            </w:r>
            <w:r>
              <w:rPr>
                <w:w w:val="105"/>
                <w:position w:val="9"/>
                <w:sz w:val="16"/>
              </w:rPr>
              <w:t>89</w:t>
            </w:r>
            <w:proofErr w:type="spellStart"/>
            <w:r>
              <w:rPr>
                <w:w w:val="105"/>
                <w:sz w:val="24"/>
              </w:rPr>
              <w:t>Zr</w:t>
            </w:r>
            <w:proofErr w:type="spellEnd"/>
          </w:p>
        </w:tc>
        <w:tc>
          <w:tcPr>
            <w:tcW w:w="1200" w:type="dxa"/>
          </w:tcPr>
          <w:p w14:paraId="47801FE7" w14:textId="77777777" w:rsidR="00430DE3" w:rsidRDefault="008F0850">
            <w:pPr>
              <w:pStyle w:val="TableParagraph"/>
              <w:ind w:left="115" w:right="115"/>
              <w:rPr>
                <w:sz w:val="24"/>
              </w:rPr>
            </w:pPr>
            <w:r>
              <w:rPr>
                <w:sz w:val="24"/>
              </w:rPr>
              <w:t>4.66</w:t>
            </w:r>
          </w:p>
        </w:tc>
        <w:tc>
          <w:tcPr>
            <w:tcW w:w="2198" w:type="dxa"/>
          </w:tcPr>
          <w:p w14:paraId="1954C387" w14:textId="77777777" w:rsidR="00430DE3" w:rsidRDefault="008F0850">
            <w:pPr>
              <w:pStyle w:val="TableParagraph"/>
              <w:ind w:left="101" w:right="101"/>
              <w:rPr>
                <w:sz w:val="24"/>
              </w:rPr>
            </w:pPr>
            <w:r>
              <w:rPr>
                <w:sz w:val="24"/>
              </w:rPr>
              <w:t>4.60</w:t>
            </w:r>
          </w:p>
        </w:tc>
        <w:tc>
          <w:tcPr>
            <w:tcW w:w="1979" w:type="dxa"/>
          </w:tcPr>
          <w:p w14:paraId="63DDC704" w14:textId="77777777" w:rsidR="00430DE3" w:rsidRDefault="008F0850">
            <w:pPr>
              <w:pStyle w:val="TableParagraph"/>
              <w:ind w:left="110" w:right="110"/>
              <w:rPr>
                <w:sz w:val="24"/>
              </w:rPr>
            </w:pPr>
            <w:r>
              <w:rPr>
                <w:sz w:val="24"/>
              </w:rPr>
              <w:t>0.78</w:t>
            </w:r>
          </w:p>
        </w:tc>
      </w:tr>
      <w:tr w:rsidR="00430DE3" w14:paraId="54AF6552" w14:textId="77777777">
        <w:trPr>
          <w:trHeight w:hRule="exact" w:val="347"/>
        </w:trPr>
        <w:tc>
          <w:tcPr>
            <w:tcW w:w="2168" w:type="dxa"/>
          </w:tcPr>
          <w:p w14:paraId="0E83191E" w14:textId="77777777" w:rsidR="00430DE3" w:rsidRDefault="008F0850">
            <w:pPr>
              <w:pStyle w:val="TableParagraph"/>
              <w:spacing w:before="12"/>
              <w:ind w:left="102" w:right="102"/>
              <w:rPr>
                <w:sz w:val="24"/>
              </w:rPr>
            </w:pPr>
            <w:r>
              <w:rPr>
                <w:w w:val="105"/>
                <w:position w:val="9"/>
                <w:sz w:val="16"/>
              </w:rPr>
              <w:t>58</w:t>
            </w:r>
            <w:r>
              <w:rPr>
                <w:w w:val="105"/>
                <w:sz w:val="24"/>
              </w:rPr>
              <w:t xml:space="preserve">Ni (n,2n) </w:t>
            </w:r>
            <w:r>
              <w:rPr>
                <w:w w:val="105"/>
                <w:position w:val="9"/>
                <w:sz w:val="16"/>
              </w:rPr>
              <w:t>57</w:t>
            </w:r>
            <w:r>
              <w:rPr>
                <w:w w:val="105"/>
                <w:sz w:val="24"/>
              </w:rPr>
              <w:t>Ni</w:t>
            </w:r>
          </w:p>
        </w:tc>
        <w:tc>
          <w:tcPr>
            <w:tcW w:w="1200" w:type="dxa"/>
          </w:tcPr>
          <w:p w14:paraId="56674341" w14:textId="77777777" w:rsidR="00430DE3" w:rsidRDefault="008F0850">
            <w:pPr>
              <w:pStyle w:val="TableParagraph"/>
              <w:ind w:left="115" w:right="115"/>
              <w:rPr>
                <w:sz w:val="24"/>
              </w:rPr>
            </w:pPr>
            <w:r>
              <w:rPr>
                <w:sz w:val="24"/>
              </w:rPr>
              <w:t>4.76</w:t>
            </w:r>
          </w:p>
        </w:tc>
        <w:tc>
          <w:tcPr>
            <w:tcW w:w="2198" w:type="dxa"/>
          </w:tcPr>
          <w:p w14:paraId="528BE6A9" w14:textId="77777777" w:rsidR="00430DE3" w:rsidRDefault="008F0850">
            <w:pPr>
              <w:pStyle w:val="TableParagraph"/>
              <w:ind w:left="101" w:right="101"/>
              <w:rPr>
                <w:sz w:val="24"/>
              </w:rPr>
            </w:pPr>
            <w:r>
              <w:rPr>
                <w:sz w:val="24"/>
              </w:rPr>
              <w:t>4.57</w:t>
            </w:r>
          </w:p>
        </w:tc>
        <w:tc>
          <w:tcPr>
            <w:tcW w:w="1979" w:type="dxa"/>
          </w:tcPr>
          <w:p w14:paraId="5C1CB743" w14:textId="77777777" w:rsidR="00430DE3" w:rsidRDefault="008F0850">
            <w:pPr>
              <w:pStyle w:val="TableParagraph"/>
              <w:ind w:left="110" w:right="110"/>
              <w:rPr>
                <w:sz w:val="24"/>
              </w:rPr>
            </w:pPr>
            <w:r>
              <w:rPr>
                <w:sz w:val="24"/>
              </w:rPr>
              <w:t>1.34</w:t>
            </w:r>
          </w:p>
        </w:tc>
      </w:tr>
      <w:tr w:rsidR="00430DE3" w14:paraId="1DA248EC" w14:textId="77777777">
        <w:trPr>
          <w:trHeight w:hRule="exact" w:val="347"/>
        </w:trPr>
        <w:tc>
          <w:tcPr>
            <w:tcW w:w="2168" w:type="dxa"/>
          </w:tcPr>
          <w:p w14:paraId="67CEEEC7" w14:textId="77777777" w:rsidR="00430DE3" w:rsidRDefault="008F0850">
            <w:pPr>
              <w:pStyle w:val="TableParagraph"/>
              <w:spacing w:before="12"/>
              <w:ind w:left="102" w:right="102"/>
              <w:rPr>
                <w:sz w:val="24"/>
              </w:rPr>
            </w:pPr>
            <w:r>
              <w:rPr>
                <w:w w:val="105"/>
                <w:position w:val="9"/>
                <w:sz w:val="16"/>
              </w:rPr>
              <w:t>58</w:t>
            </w:r>
            <w:r>
              <w:rPr>
                <w:w w:val="105"/>
                <w:sz w:val="24"/>
              </w:rPr>
              <w:t>Ni (</w:t>
            </w:r>
            <w:proofErr w:type="spellStart"/>
            <w:proofErr w:type="gramStart"/>
            <w:r>
              <w:rPr>
                <w:w w:val="105"/>
                <w:sz w:val="24"/>
              </w:rPr>
              <w:t>n,p</w:t>
            </w:r>
            <w:proofErr w:type="spellEnd"/>
            <w:proofErr w:type="gramEnd"/>
            <w:r>
              <w:rPr>
                <w:w w:val="105"/>
                <w:sz w:val="24"/>
              </w:rPr>
              <w:t xml:space="preserve">) </w:t>
            </w:r>
            <w:r>
              <w:rPr>
                <w:w w:val="105"/>
                <w:position w:val="9"/>
                <w:sz w:val="16"/>
              </w:rPr>
              <w:t>58</w:t>
            </w:r>
            <w:r>
              <w:rPr>
                <w:w w:val="105"/>
                <w:sz w:val="24"/>
              </w:rPr>
              <w:t>Co</w:t>
            </w:r>
          </w:p>
        </w:tc>
        <w:tc>
          <w:tcPr>
            <w:tcW w:w="1200" w:type="dxa"/>
          </w:tcPr>
          <w:p w14:paraId="08AB2907" w14:textId="77777777" w:rsidR="00430DE3" w:rsidRDefault="008F0850">
            <w:pPr>
              <w:pStyle w:val="TableParagraph"/>
              <w:ind w:left="115" w:right="115"/>
              <w:rPr>
                <w:sz w:val="24"/>
              </w:rPr>
            </w:pPr>
            <w:r>
              <w:rPr>
                <w:sz w:val="24"/>
              </w:rPr>
              <w:t>2.50</w:t>
            </w:r>
          </w:p>
        </w:tc>
        <w:tc>
          <w:tcPr>
            <w:tcW w:w="2198" w:type="dxa"/>
          </w:tcPr>
          <w:p w14:paraId="2951B821" w14:textId="77777777" w:rsidR="00430DE3" w:rsidRDefault="008F0850">
            <w:pPr>
              <w:pStyle w:val="TableParagraph"/>
              <w:ind w:left="101" w:right="101"/>
              <w:rPr>
                <w:sz w:val="24"/>
              </w:rPr>
            </w:pPr>
            <w:r>
              <w:rPr>
                <w:sz w:val="24"/>
              </w:rPr>
              <w:t>2.14</w:t>
            </w:r>
          </w:p>
        </w:tc>
        <w:tc>
          <w:tcPr>
            <w:tcW w:w="1979" w:type="dxa"/>
          </w:tcPr>
          <w:p w14:paraId="3F118183" w14:textId="77777777" w:rsidR="00430DE3" w:rsidRDefault="008F0850">
            <w:pPr>
              <w:pStyle w:val="TableParagraph"/>
              <w:ind w:left="110" w:right="110"/>
              <w:rPr>
                <w:sz w:val="24"/>
              </w:rPr>
            </w:pPr>
            <w:r>
              <w:rPr>
                <w:sz w:val="24"/>
              </w:rPr>
              <w:t>1.29</w:t>
            </w:r>
          </w:p>
        </w:tc>
      </w:tr>
      <w:tr w:rsidR="00430DE3" w14:paraId="603954FD" w14:textId="77777777">
        <w:trPr>
          <w:trHeight w:hRule="exact" w:val="347"/>
        </w:trPr>
        <w:tc>
          <w:tcPr>
            <w:tcW w:w="2168" w:type="dxa"/>
          </w:tcPr>
          <w:p w14:paraId="75D44066" w14:textId="77777777" w:rsidR="00430DE3" w:rsidRDefault="008F0850">
            <w:pPr>
              <w:pStyle w:val="TableParagraph"/>
              <w:spacing w:before="12"/>
              <w:ind w:left="102" w:right="102"/>
              <w:rPr>
                <w:sz w:val="24"/>
              </w:rPr>
            </w:pPr>
            <w:r>
              <w:rPr>
                <w:w w:val="105"/>
                <w:position w:val="9"/>
                <w:sz w:val="16"/>
              </w:rPr>
              <w:t>197</w:t>
            </w:r>
            <w:r>
              <w:rPr>
                <w:w w:val="105"/>
                <w:sz w:val="24"/>
              </w:rPr>
              <w:t>Au (n,2n)</w:t>
            </w:r>
            <w:r>
              <w:rPr>
                <w:spacing w:val="61"/>
                <w:w w:val="105"/>
                <w:sz w:val="24"/>
              </w:rPr>
              <w:t xml:space="preserve"> </w:t>
            </w:r>
            <w:r>
              <w:rPr>
                <w:w w:val="105"/>
                <w:position w:val="9"/>
                <w:sz w:val="16"/>
              </w:rPr>
              <w:t>196</w:t>
            </w:r>
            <w:r>
              <w:rPr>
                <w:w w:val="105"/>
                <w:sz w:val="24"/>
              </w:rPr>
              <w:t>Au</w:t>
            </w:r>
          </w:p>
        </w:tc>
        <w:tc>
          <w:tcPr>
            <w:tcW w:w="1200" w:type="dxa"/>
          </w:tcPr>
          <w:p w14:paraId="6AB791DF" w14:textId="77777777" w:rsidR="00430DE3" w:rsidRDefault="008F0850">
            <w:pPr>
              <w:pStyle w:val="TableParagraph"/>
              <w:ind w:left="115" w:right="115"/>
              <w:rPr>
                <w:sz w:val="24"/>
              </w:rPr>
            </w:pPr>
            <w:r>
              <w:rPr>
                <w:sz w:val="24"/>
              </w:rPr>
              <w:t>4.84</w:t>
            </w:r>
          </w:p>
        </w:tc>
        <w:tc>
          <w:tcPr>
            <w:tcW w:w="2198" w:type="dxa"/>
          </w:tcPr>
          <w:p w14:paraId="1F640BEE" w14:textId="77777777" w:rsidR="00430DE3" w:rsidRDefault="008F0850">
            <w:pPr>
              <w:pStyle w:val="TableParagraph"/>
              <w:ind w:left="101" w:right="101"/>
              <w:rPr>
                <w:sz w:val="24"/>
              </w:rPr>
            </w:pPr>
            <w:r>
              <w:rPr>
                <w:sz w:val="24"/>
              </w:rPr>
              <w:t>4.63</w:t>
            </w:r>
          </w:p>
        </w:tc>
        <w:tc>
          <w:tcPr>
            <w:tcW w:w="1979" w:type="dxa"/>
          </w:tcPr>
          <w:p w14:paraId="5C2A5CDC" w14:textId="77777777" w:rsidR="00430DE3" w:rsidRDefault="008F0850">
            <w:pPr>
              <w:pStyle w:val="TableParagraph"/>
              <w:ind w:left="110" w:right="110"/>
              <w:rPr>
                <w:sz w:val="24"/>
              </w:rPr>
            </w:pPr>
            <w:r>
              <w:rPr>
                <w:sz w:val="24"/>
              </w:rPr>
              <w:t>1.42</w:t>
            </w:r>
          </w:p>
        </w:tc>
      </w:tr>
      <w:tr w:rsidR="00430DE3" w14:paraId="25145B9B" w14:textId="77777777">
        <w:trPr>
          <w:trHeight w:hRule="exact" w:val="347"/>
        </w:trPr>
        <w:tc>
          <w:tcPr>
            <w:tcW w:w="2168" w:type="dxa"/>
          </w:tcPr>
          <w:p w14:paraId="127E4B6C" w14:textId="77777777" w:rsidR="00430DE3" w:rsidRDefault="008F0850">
            <w:pPr>
              <w:pStyle w:val="TableParagraph"/>
              <w:spacing w:before="12"/>
              <w:ind w:left="95" w:right="102"/>
              <w:rPr>
                <w:sz w:val="16"/>
              </w:rPr>
            </w:pPr>
            <w:r>
              <w:rPr>
                <w:w w:val="105"/>
                <w:position w:val="9"/>
                <w:sz w:val="16"/>
              </w:rPr>
              <w:t>115</w:t>
            </w:r>
            <w:r>
              <w:rPr>
                <w:w w:val="105"/>
                <w:sz w:val="24"/>
              </w:rPr>
              <w:t>In</w:t>
            </w:r>
            <w:r w:rsidR="00DB52C2">
              <w:rPr>
                <w:w w:val="105"/>
                <w:sz w:val="24"/>
              </w:rPr>
              <w:t xml:space="preserve"> </w:t>
            </w:r>
            <w:r>
              <w:rPr>
                <w:w w:val="105"/>
                <w:sz w:val="24"/>
              </w:rPr>
              <w:t>(</w:t>
            </w:r>
            <w:proofErr w:type="spellStart"/>
            <w:proofErr w:type="gramStart"/>
            <w:r>
              <w:rPr>
                <w:w w:val="105"/>
                <w:sz w:val="24"/>
              </w:rPr>
              <w:t>n,n</w:t>
            </w:r>
            <w:proofErr w:type="spellEnd"/>
            <w:proofErr w:type="gramEnd"/>
            <w:r>
              <w:rPr>
                <w:w w:val="105"/>
                <w:sz w:val="24"/>
              </w:rPr>
              <w:t xml:space="preserve">’) </w:t>
            </w:r>
            <w:r>
              <w:rPr>
                <w:w w:val="105"/>
                <w:position w:val="9"/>
                <w:sz w:val="16"/>
              </w:rPr>
              <w:t>115</w:t>
            </w:r>
            <w:r>
              <w:rPr>
                <w:w w:val="105"/>
                <w:sz w:val="24"/>
              </w:rPr>
              <w:t>In</w:t>
            </w:r>
            <w:r>
              <w:rPr>
                <w:w w:val="105"/>
                <w:position w:val="9"/>
                <w:sz w:val="16"/>
              </w:rPr>
              <w:t>m1</w:t>
            </w:r>
          </w:p>
        </w:tc>
        <w:tc>
          <w:tcPr>
            <w:tcW w:w="1200" w:type="dxa"/>
          </w:tcPr>
          <w:p w14:paraId="12203C17" w14:textId="77777777" w:rsidR="00430DE3" w:rsidRDefault="008F0850">
            <w:pPr>
              <w:pStyle w:val="TableParagraph"/>
              <w:ind w:left="115" w:right="115"/>
              <w:rPr>
                <w:sz w:val="24"/>
              </w:rPr>
            </w:pPr>
            <w:r>
              <w:rPr>
                <w:sz w:val="24"/>
              </w:rPr>
              <w:t>2.33</w:t>
            </w:r>
          </w:p>
        </w:tc>
        <w:tc>
          <w:tcPr>
            <w:tcW w:w="2198" w:type="dxa"/>
          </w:tcPr>
          <w:p w14:paraId="79ADE743" w14:textId="77777777" w:rsidR="00430DE3" w:rsidRDefault="008F0850">
            <w:pPr>
              <w:pStyle w:val="TableParagraph"/>
              <w:ind w:left="101" w:right="101"/>
              <w:rPr>
                <w:sz w:val="24"/>
              </w:rPr>
            </w:pPr>
            <w:r>
              <w:rPr>
                <w:sz w:val="24"/>
              </w:rPr>
              <w:t>1.85</w:t>
            </w:r>
          </w:p>
        </w:tc>
        <w:tc>
          <w:tcPr>
            <w:tcW w:w="1979" w:type="dxa"/>
          </w:tcPr>
          <w:p w14:paraId="1F8DFC4A" w14:textId="77777777" w:rsidR="00430DE3" w:rsidRDefault="008F0850">
            <w:pPr>
              <w:pStyle w:val="TableParagraph"/>
              <w:ind w:left="110" w:right="110"/>
              <w:rPr>
                <w:sz w:val="24"/>
              </w:rPr>
            </w:pPr>
            <w:r>
              <w:rPr>
                <w:sz w:val="24"/>
              </w:rPr>
              <w:t>1.42</w:t>
            </w:r>
          </w:p>
        </w:tc>
      </w:tr>
      <w:tr w:rsidR="00430DE3" w14:paraId="7B19C3A0" w14:textId="77777777">
        <w:trPr>
          <w:trHeight w:hRule="exact" w:val="347"/>
        </w:trPr>
        <w:tc>
          <w:tcPr>
            <w:tcW w:w="2168" w:type="dxa"/>
          </w:tcPr>
          <w:p w14:paraId="190B100B" w14:textId="77777777" w:rsidR="00430DE3" w:rsidRDefault="008F0850">
            <w:pPr>
              <w:pStyle w:val="TableParagraph"/>
              <w:spacing w:before="12"/>
              <w:ind w:left="95" w:right="102"/>
              <w:rPr>
                <w:sz w:val="16"/>
              </w:rPr>
            </w:pPr>
            <w:r>
              <w:rPr>
                <w:w w:val="105"/>
                <w:position w:val="9"/>
                <w:sz w:val="16"/>
              </w:rPr>
              <w:t>115</w:t>
            </w:r>
            <w:r>
              <w:rPr>
                <w:w w:val="105"/>
                <w:sz w:val="24"/>
              </w:rPr>
              <w:t>In</w:t>
            </w:r>
            <w:r w:rsidR="00DB52C2">
              <w:rPr>
                <w:w w:val="105"/>
                <w:sz w:val="24"/>
              </w:rPr>
              <w:t xml:space="preserve"> </w:t>
            </w:r>
            <w:r>
              <w:rPr>
                <w:w w:val="105"/>
                <w:sz w:val="24"/>
              </w:rPr>
              <w:t>(</w:t>
            </w:r>
            <w:proofErr w:type="spellStart"/>
            <w:proofErr w:type="gramStart"/>
            <w:r>
              <w:rPr>
                <w:w w:val="105"/>
                <w:sz w:val="24"/>
              </w:rPr>
              <w:t>n,g</w:t>
            </w:r>
            <w:proofErr w:type="spellEnd"/>
            <w:proofErr w:type="gramEnd"/>
            <w:r>
              <w:rPr>
                <w:w w:val="105"/>
                <w:sz w:val="24"/>
              </w:rPr>
              <w:t xml:space="preserve">) </w:t>
            </w:r>
            <w:r>
              <w:rPr>
                <w:w w:val="105"/>
                <w:position w:val="9"/>
                <w:sz w:val="16"/>
              </w:rPr>
              <w:t>116</w:t>
            </w:r>
            <w:r>
              <w:rPr>
                <w:w w:val="105"/>
                <w:sz w:val="24"/>
              </w:rPr>
              <w:t>In</w:t>
            </w:r>
            <w:r>
              <w:rPr>
                <w:w w:val="105"/>
                <w:position w:val="9"/>
                <w:sz w:val="16"/>
              </w:rPr>
              <w:t>m1</w:t>
            </w:r>
          </w:p>
        </w:tc>
        <w:tc>
          <w:tcPr>
            <w:tcW w:w="1200" w:type="dxa"/>
          </w:tcPr>
          <w:p w14:paraId="58733B74" w14:textId="77777777" w:rsidR="00430DE3" w:rsidRDefault="008F0850">
            <w:pPr>
              <w:pStyle w:val="TableParagraph"/>
              <w:ind w:left="115" w:right="115"/>
              <w:rPr>
                <w:sz w:val="24"/>
              </w:rPr>
            </w:pPr>
            <w:r>
              <w:rPr>
                <w:sz w:val="24"/>
              </w:rPr>
              <w:t>3.45</w:t>
            </w:r>
          </w:p>
        </w:tc>
        <w:tc>
          <w:tcPr>
            <w:tcW w:w="2198" w:type="dxa"/>
          </w:tcPr>
          <w:p w14:paraId="57BCB997" w14:textId="77777777" w:rsidR="00430DE3" w:rsidRDefault="008F0850">
            <w:pPr>
              <w:pStyle w:val="TableParagraph"/>
              <w:ind w:left="101" w:right="101"/>
              <w:rPr>
                <w:sz w:val="24"/>
              </w:rPr>
            </w:pPr>
            <w:r>
              <w:rPr>
                <w:sz w:val="24"/>
              </w:rPr>
              <w:t>2.59</w:t>
            </w:r>
          </w:p>
        </w:tc>
        <w:tc>
          <w:tcPr>
            <w:tcW w:w="1979" w:type="dxa"/>
          </w:tcPr>
          <w:p w14:paraId="7E28B7A2" w14:textId="77777777" w:rsidR="00430DE3" w:rsidRDefault="008F0850">
            <w:pPr>
              <w:pStyle w:val="TableParagraph"/>
              <w:ind w:left="110" w:right="110"/>
              <w:rPr>
                <w:sz w:val="24"/>
              </w:rPr>
            </w:pPr>
            <w:r>
              <w:rPr>
                <w:sz w:val="24"/>
              </w:rPr>
              <w:t>2.28</w:t>
            </w:r>
          </w:p>
        </w:tc>
      </w:tr>
      <w:tr w:rsidR="00430DE3" w14:paraId="25EAB135" w14:textId="77777777">
        <w:trPr>
          <w:trHeight w:hRule="exact" w:val="347"/>
        </w:trPr>
        <w:tc>
          <w:tcPr>
            <w:tcW w:w="2168" w:type="dxa"/>
          </w:tcPr>
          <w:p w14:paraId="2672C20B" w14:textId="77777777" w:rsidR="00430DE3" w:rsidRDefault="008F0850">
            <w:pPr>
              <w:pStyle w:val="TableParagraph"/>
              <w:spacing w:before="12"/>
              <w:ind w:left="102" w:right="102"/>
              <w:rPr>
                <w:sz w:val="24"/>
              </w:rPr>
            </w:pPr>
            <w:r>
              <w:rPr>
                <w:w w:val="105"/>
                <w:position w:val="9"/>
                <w:sz w:val="16"/>
              </w:rPr>
              <w:t>27</w:t>
            </w:r>
            <w:r>
              <w:rPr>
                <w:w w:val="105"/>
                <w:sz w:val="24"/>
              </w:rPr>
              <w:t>Al (</w:t>
            </w:r>
            <w:proofErr w:type="spellStart"/>
            <w:proofErr w:type="gramStart"/>
            <w:r>
              <w:rPr>
                <w:w w:val="105"/>
                <w:sz w:val="24"/>
              </w:rPr>
              <w:t>n,a</w:t>
            </w:r>
            <w:proofErr w:type="spellEnd"/>
            <w:proofErr w:type="gramEnd"/>
            <w:r>
              <w:rPr>
                <w:w w:val="105"/>
                <w:sz w:val="24"/>
              </w:rPr>
              <w:t xml:space="preserve">) </w:t>
            </w:r>
            <w:r>
              <w:rPr>
                <w:w w:val="105"/>
                <w:position w:val="9"/>
                <w:sz w:val="16"/>
              </w:rPr>
              <w:t>24</w:t>
            </w:r>
            <w:r>
              <w:rPr>
                <w:w w:val="105"/>
                <w:sz w:val="24"/>
              </w:rPr>
              <w:t>Na</w:t>
            </w:r>
          </w:p>
        </w:tc>
        <w:tc>
          <w:tcPr>
            <w:tcW w:w="1200" w:type="dxa"/>
          </w:tcPr>
          <w:p w14:paraId="1B8AEFA6" w14:textId="77777777" w:rsidR="00430DE3" w:rsidRDefault="008F0850">
            <w:pPr>
              <w:pStyle w:val="TableParagraph"/>
              <w:ind w:left="115" w:right="115"/>
              <w:rPr>
                <w:sz w:val="24"/>
              </w:rPr>
            </w:pPr>
            <w:r>
              <w:rPr>
                <w:sz w:val="24"/>
              </w:rPr>
              <w:t>4.62</w:t>
            </w:r>
          </w:p>
        </w:tc>
        <w:tc>
          <w:tcPr>
            <w:tcW w:w="2198" w:type="dxa"/>
          </w:tcPr>
          <w:p w14:paraId="3C186A01" w14:textId="77777777" w:rsidR="00430DE3" w:rsidRDefault="008F0850">
            <w:pPr>
              <w:pStyle w:val="TableParagraph"/>
              <w:ind w:left="101" w:right="101"/>
              <w:rPr>
                <w:sz w:val="24"/>
              </w:rPr>
            </w:pPr>
            <w:r>
              <w:rPr>
                <w:sz w:val="24"/>
              </w:rPr>
              <w:t>4.59</w:t>
            </w:r>
          </w:p>
        </w:tc>
        <w:tc>
          <w:tcPr>
            <w:tcW w:w="1979" w:type="dxa"/>
          </w:tcPr>
          <w:p w14:paraId="0FA772C5" w14:textId="77777777" w:rsidR="00430DE3" w:rsidRDefault="008F0850">
            <w:pPr>
              <w:pStyle w:val="TableParagraph"/>
              <w:ind w:left="110" w:right="110"/>
              <w:rPr>
                <w:sz w:val="24"/>
              </w:rPr>
            </w:pPr>
            <w:r>
              <w:rPr>
                <w:sz w:val="24"/>
              </w:rPr>
              <w:t>0.45</w:t>
            </w:r>
          </w:p>
        </w:tc>
      </w:tr>
    </w:tbl>
    <w:p w14:paraId="379CF63A" w14:textId="77777777" w:rsidR="00430DE3" w:rsidRDefault="00430DE3">
      <w:pPr>
        <w:pStyle w:val="BodyText"/>
        <w:rPr>
          <w:b/>
          <w:sz w:val="20"/>
        </w:rPr>
      </w:pPr>
    </w:p>
    <w:p w14:paraId="1B9EDCD9" w14:textId="77777777" w:rsidR="00430DE3" w:rsidRDefault="00430DE3">
      <w:pPr>
        <w:pStyle w:val="BodyText"/>
        <w:spacing w:before="11"/>
        <w:rPr>
          <w:b/>
          <w:sz w:val="15"/>
        </w:rPr>
      </w:pPr>
    </w:p>
    <w:p w14:paraId="388B3923" w14:textId="77777777" w:rsidR="00430DE3" w:rsidRDefault="008F0850">
      <w:pPr>
        <w:pStyle w:val="Heading2"/>
        <w:numPr>
          <w:ilvl w:val="1"/>
          <w:numId w:val="5"/>
        </w:numPr>
        <w:tabs>
          <w:tab w:val="left" w:pos="712"/>
          <w:tab w:val="left" w:pos="713"/>
        </w:tabs>
        <w:ind w:hanging="612"/>
      </w:pPr>
      <w:bookmarkStart w:id="660" w:name="STAYSL_Neutron_Flux_Unfolding_Results"/>
      <w:bookmarkStart w:id="661" w:name="_bookmark116"/>
      <w:bookmarkEnd w:id="660"/>
      <w:bookmarkEnd w:id="661"/>
      <w:r>
        <w:rPr>
          <w:spacing w:val="-8"/>
          <w:w w:val="115"/>
        </w:rPr>
        <w:t xml:space="preserve">STAYSL </w:t>
      </w:r>
      <w:r>
        <w:rPr>
          <w:w w:val="115"/>
        </w:rPr>
        <w:t>Neutron Flux Unfolding</w:t>
      </w:r>
      <w:r>
        <w:rPr>
          <w:spacing w:val="45"/>
          <w:w w:val="115"/>
        </w:rPr>
        <w:t xml:space="preserve"> </w:t>
      </w:r>
      <w:r>
        <w:rPr>
          <w:w w:val="115"/>
        </w:rPr>
        <w:t>Results</w:t>
      </w:r>
    </w:p>
    <w:p w14:paraId="501BD86B" w14:textId="77777777" w:rsidR="00430DE3" w:rsidRDefault="00430DE3">
      <w:pPr>
        <w:pStyle w:val="BodyText"/>
        <w:rPr>
          <w:b/>
        </w:rPr>
      </w:pPr>
    </w:p>
    <w:p w14:paraId="574A5F81" w14:textId="6D6ED383" w:rsidR="00430DE3" w:rsidRDefault="008F0850">
      <w:pPr>
        <w:pStyle w:val="BodyText"/>
        <w:spacing w:before="163" w:line="412" w:lineRule="auto"/>
        <w:ind w:left="100" w:right="117" w:firstLine="442"/>
        <w:jc w:val="both"/>
      </w:pPr>
      <w:r>
        <w:rPr>
          <w:w w:val="105"/>
        </w:rPr>
        <w:t xml:space="preserve">The 129-group STAYSL unfolded spectrum is shown in Figure </w:t>
      </w:r>
      <w:hyperlink w:anchor="_bookmark117" w:history="1">
        <w:r>
          <w:rPr>
            <w:w w:val="105"/>
          </w:rPr>
          <w:t>40</w:t>
        </w:r>
      </w:hyperlink>
      <w:r>
        <w:rPr>
          <w:w w:val="105"/>
        </w:rPr>
        <w:t xml:space="preserve">. The results utilized the starting guess MCNP spectrum outlined in Section </w:t>
      </w:r>
      <w:hyperlink w:anchor="_bookmark107" w:history="1">
        <w:r>
          <w:rPr>
            <w:w w:val="105"/>
          </w:rPr>
          <w:t>4.1.2</w:t>
        </w:r>
      </w:hyperlink>
      <w:r>
        <w:rPr>
          <w:w w:val="105"/>
        </w:rPr>
        <w:t>. The guess spectrum uncertainty provide</w:t>
      </w:r>
      <w:ins w:id="662" w:author="Bucy, Anna M Ctr USAF AETC AFIT/ENP" w:date="2019-01-08T17:28:00Z">
        <w:r w:rsidR="007B5051">
          <w:rPr>
            <w:w w:val="105"/>
          </w:rPr>
          <w:t>d</w:t>
        </w:r>
      </w:ins>
      <w:del w:id="663" w:author="Bucy, Anna M Ctr USAF AETC AFIT/ENP" w:date="2019-01-08T17:28:00Z">
        <w:r w:rsidDel="007B5051">
          <w:rPr>
            <w:w w:val="105"/>
          </w:rPr>
          <w:delText>s</w:delText>
        </w:r>
      </w:del>
      <w:r>
        <w:rPr>
          <w:w w:val="105"/>
        </w:rPr>
        <w:t xml:space="preserve"> physics</w:t>
      </w:r>
      <w:ins w:id="664" w:author="Bucy, Anna M Ctr USAF AETC AFIT/ENP" w:date="2019-01-08T17:28:00Z">
        <w:r w:rsidR="007B5051">
          <w:rPr>
            <w:w w:val="105"/>
          </w:rPr>
          <w:t>-</w:t>
        </w:r>
      </w:ins>
      <w:del w:id="665" w:author="Bucy, Anna M Ctr USAF AETC AFIT/ENP" w:date="2019-01-08T17:28:00Z">
        <w:r w:rsidDel="007B5051">
          <w:rPr>
            <w:w w:val="105"/>
          </w:rPr>
          <w:delText xml:space="preserve"> </w:delText>
        </w:r>
      </w:del>
      <w:r>
        <w:rPr>
          <w:w w:val="105"/>
        </w:rPr>
        <w:t xml:space="preserve">based input to restrict the range of spectrum adjustments performed by STAYSL. STAYSL was executed on all 182 sets of foil activities from Sampler to build up a distribution of possible modeled experimental outcomes. The largest </w:t>
      </w:r>
      <w:r>
        <w:rPr>
          <w:rFonts w:ascii="Bookman Old Style" w:hAnsi="Bookman Old Style"/>
          <w:i/>
          <w:w w:val="105"/>
        </w:rPr>
        <w:t>χ</w:t>
      </w:r>
      <w:r>
        <w:rPr>
          <w:w w:val="105"/>
          <w:position w:val="9"/>
          <w:sz w:val="16"/>
        </w:rPr>
        <w:t xml:space="preserve">2 </w:t>
      </w:r>
      <w:r>
        <w:rPr>
          <w:w w:val="105"/>
        </w:rPr>
        <w:t xml:space="preserve">trial and bootstrapped neutron fluence from all trials were added to Figure </w:t>
      </w:r>
      <w:hyperlink w:anchor="_bookmark117" w:history="1">
        <w:r>
          <w:rPr>
            <w:w w:val="105"/>
          </w:rPr>
          <w:t>40</w:t>
        </w:r>
      </w:hyperlink>
      <w:r>
        <w:rPr>
          <w:w w:val="105"/>
        </w:rPr>
        <w:t xml:space="preserve"> f</w:t>
      </w:r>
      <w:del w:id="666" w:author="Bucy, Anna M Ctr USAF AETC AFIT/ENP" w:date="2019-01-08T17:28:00Z">
        <w:r w:rsidDel="007B5051">
          <w:rPr>
            <w:w w:val="105"/>
          </w:rPr>
          <w:delText>r</w:delText>
        </w:r>
      </w:del>
      <w:r>
        <w:rPr>
          <w:w w:val="105"/>
        </w:rPr>
        <w:t>o</w:t>
      </w:r>
      <w:ins w:id="667" w:author="Bucy, Anna M Ctr USAF AETC AFIT/ENP" w:date="2019-01-08T17:28:00Z">
        <w:r w:rsidR="007B5051">
          <w:rPr>
            <w:w w:val="105"/>
          </w:rPr>
          <w:t>r</w:t>
        </w:r>
      </w:ins>
      <w:r>
        <w:rPr>
          <w:w w:val="105"/>
        </w:rPr>
        <w:t xml:space="preserve"> comparison with the in</w:t>
      </w:r>
      <w:ins w:id="668" w:author="Bucy, Anna M Ctr USAF AETC AFIT/ENP" w:date="2019-01-08T17:28:00Z">
        <w:r w:rsidR="007B5051">
          <w:rPr>
            <w:w w:val="105"/>
          </w:rPr>
          <w:t>i</w:t>
        </w:r>
      </w:ins>
      <w:r>
        <w:rPr>
          <w:w w:val="105"/>
        </w:rPr>
        <w:t>tial guess MCNP spectrum. Addition- ally, the 5-95% activation ranges for each reaction are shown indicating the region informed in the unfolding procedure by a given</w:t>
      </w:r>
      <w:r w:rsidR="00DB52C2">
        <w:rPr>
          <w:w w:val="105"/>
        </w:rPr>
        <w:t xml:space="preserve"> </w:t>
      </w:r>
      <w:r>
        <w:rPr>
          <w:w w:val="105"/>
        </w:rPr>
        <w:t>reaction.</w:t>
      </w:r>
    </w:p>
    <w:p w14:paraId="5B3EC183" w14:textId="635459A9" w:rsidR="00430DE3" w:rsidRDefault="008F0850">
      <w:pPr>
        <w:pStyle w:val="BodyText"/>
        <w:spacing w:before="11" w:line="415" w:lineRule="auto"/>
        <w:ind w:left="100" w:right="117" w:firstLine="439"/>
        <w:jc w:val="both"/>
      </w:pPr>
      <w:r>
        <w:rPr>
          <w:w w:val="105"/>
        </w:rPr>
        <w:t xml:space="preserve">An important result from the unfolding procedure </w:t>
      </w:r>
      <w:r>
        <w:rPr>
          <w:spacing w:val="-3"/>
          <w:w w:val="105"/>
        </w:rPr>
        <w:t xml:space="preserve">was </w:t>
      </w:r>
      <w:r>
        <w:rPr>
          <w:w w:val="105"/>
        </w:rPr>
        <w:t xml:space="preserve">defining the region that produced 90% of the activation for each reaction. These regions were important for determining the coverage of the activation foil set. Overall, the threshold reactions provided coverage at high energy and were mostly saturated </w:t>
      </w:r>
      <w:r>
        <w:rPr>
          <w:spacing w:val="-4"/>
          <w:w w:val="105"/>
        </w:rPr>
        <w:t xml:space="preserve">by </w:t>
      </w:r>
      <w:r>
        <w:rPr>
          <w:w w:val="105"/>
        </w:rPr>
        <w:t xml:space="preserve">the 14 MeV peak. </w:t>
      </w:r>
      <w:r>
        <w:rPr>
          <w:spacing w:val="-3"/>
          <w:w w:val="105"/>
        </w:rPr>
        <w:t xml:space="preserve">However, lower </w:t>
      </w:r>
      <w:r>
        <w:rPr>
          <w:w w:val="105"/>
        </w:rPr>
        <w:t>energy threshold reactions provided coverage between</w:t>
      </w:r>
      <w:r>
        <w:rPr>
          <w:spacing w:val="-26"/>
          <w:w w:val="105"/>
        </w:rPr>
        <w:t xml:space="preserve"> </w:t>
      </w:r>
      <w:r>
        <w:rPr>
          <w:w w:val="105"/>
        </w:rPr>
        <w:t xml:space="preserve">approximately 1 and 14 MeV. </w:t>
      </w:r>
      <w:r>
        <w:rPr>
          <w:spacing w:val="-3"/>
          <w:w w:val="105"/>
        </w:rPr>
        <w:t xml:space="preserve">Finally, </w:t>
      </w:r>
      <w:r>
        <w:rPr>
          <w:w w:val="105"/>
        </w:rPr>
        <w:t>the thermal reactions were functionally epithermal neutron foils. Although these thermal reactions are not best suited for the epithermal region where</w:t>
      </w:r>
      <w:r>
        <w:rPr>
          <w:spacing w:val="-5"/>
          <w:w w:val="105"/>
        </w:rPr>
        <w:t xml:space="preserve"> </w:t>
      </w:r>
      <w:r>
        <w:rPr>
          <w:w w:val="105"/>
        </w:rPr>
        <w:t>the</w:t>
      </w:r>
      <w:r>
        <w:rPr>
          <w:spacing w:val="-6"/>
          <w:w w:val="105"/>
        </w:rPr>
        <w:t xml:space="preserve"> </w:t>
      </w:r>
      <w:r>
        <w:rPr>
          <w:w w:val="105"/>
        </w:rPr>
        <w:t>cross</w:t>
      </w:r>
      <w:ins w:id="669" w:author="Bucy, Anna M Ctr USAF AETC AFIT/ENP" w:date="2019-01-08T16:44:00Z">
        <w:r w:rsidR="00340302">
          <w:rPr>
            <w:w w:val="105"/>
          </w:rPr>
          <w:t xml:space="preserve"> </w:t>
        </w:r>
      </w:ins>
      <w:del w:id="670" w:author="Bucy, Anna M Ctr USAF AETC AFIT/ENP" w:date="2019-01-08T16:44:00Z">
        <w:r w:rsidDel="00340302">
          <w:rPr>
            <w:w w:val="105"/>
          </w:rPr>
          <w:delText>-</w:delText>
        </w:r>
      </w:del>
      <w:r>
        <w:rPr>
          <w:w w:val="105"/>
        </w:rPr>
        <w:t>section</w:t>
      </w:r>
      <w:r>
        <w:rPr>
          <w:spacing w:val="-4"/>
          <w:w w:val="105"/>
        </w:rPr>
        <w:t xml:space="preserve"> </w:t>
      </w:r>
      <w:r>
        <w:rPr>
          <w:w w:val="105"/>
        </w:rPr>
        <w:t>is</w:t>
      </w:r>
      <w:r>
        <w:rPr>
          <w:spacing w:val="-5"/>
          <w:w w:val="105"/>
        </w:rPr>
        <w:t xml:space="preserve"> </w:t>
      </w:r>
      <w:r>
        <w:rPr>
          <w:w w:val="105"/>
        </w:rPr>
        <w:t>low,</w:t>
      </w:r>
      <w:r>
        <w:rPr>
          <w:spacing w:val="-4"/>
          <w:w w:val="105"/>
        </w:rPr>
        <w:t xml:space="preserve"> </w:t>
      </w:r>
      <w:r>
        <w:rPr>
          <w:w w:val="105"/>
        </w:rPr>
        <w:t>they</w:t>
      </w:r>
      <w:r>
        <w:rPr>
          <w:spacing w:val="-6"/>
          <w:w w:val="105"/>
        </w:rPr>
        <w:t xml:space="preserve"> </w:t>
      </w:r>
      <w:r>
        <w:rPr>
          <w:spacing w:val="-3"/>
          <w:w w:val="105"/>
        </w:rPr>
        <w:t>proved</w:t>
      </w:r>
      <w:r>
        <w:rPr>
          <w:spacing w:val="-5"/>
          <w:w w:val="105"/>
        </w:rPr>
        <w:t xml:space="preserve"> </w:t>
      </w:r>
      <w:r>
        <w:rPr>
          <w:w w:val="105"/>
        </w:rPr>
        <w:t>beneficial</w:t>
      </w:r>
      <w:r>
        <w:rPr>
          <w:spacing w:val="-5"/>
          <w:w w:val="105"/>
        </w:rPr>
        <w:t xml:space="preserve"> </w:t>
      </w:r>
      <w:r>
        <w:rPr>
          <w:spacing w:val="-4"/>
          <w:w w:val="105"/>
        </w:rPr>
        <w:t>by</w:t>
      </w:r>
      <w:r>
        <w:rPr>
          <w:spacing w:val="-5"/>
          <w:w w:val="105"/>
        </w:rPr>
        <w:t xml:space="preserve"> </w:t>
      </w:r>
      <w:r>
        <w:rPr>
          <w:w w:val="105"/>
        </w:rPr>
        <w:t>having</w:t>
      </w:r>
      <w:r>
        <w:rPr>
          <w:spacing w:val="-5"/>
          <w:w w:val="105"/>
        </w:rPr>
        <w:t xml:space="preserve"> </w:t>
      </w:r>
      <w:r>
        <w:rPr>
          <w:w w:val="105"/>
        </w:rPr>
        <w:t>a</w:t>
      </w:r>
      <w:r>
        <w:rPr>
          <w:spacing w:val="-5"/>
          <w:w w:val="105"/>
        </w:rPr>
        <w:t xml:space="preserve"> </w:t>
      </w:r>
      <w:r>
        <w:rPr>
          <w:spacing w:val="-3"/>
          <w:w w:val="105"/>
        </w:rPr>
        <w:t>low</w:t>
      </w:r>
      <w:r>
        <w:rPr>
          <w:spacing w:val="-5"/>
          <w:w w:val="105"/>
        </w:rPr>
        <w:t xml:space="preserve"> </w:t>
      </w:r>
      <w:r>
        <w:rPr>
          <w:w w:val="105"/>
        </w:rPr>
        <w:t>cross</w:t>
      </w:r>
      <w:ins w:id="671" w:author="Bucy, Anna M Ctr USAF AETC AFIT/ENP" w:date="2019-01-08T16:44:00Z">
        <w:r w:rsidR="00340302">
          <w:rPr>
            <w:w w:val="105"/>
          </w:rPr>
          <w:t xml:space="preserve"> </w:t>
        </w:r>
      </w:ins>
      <w:del w:id="672" w:author="Bucy, Anna M Ctr USAF AETC AFIT/ENP" w:date="2019-01-08T16:44:00Z">
        <w:r w:rsidDel="00340302">
          <w:rPr>
            <w:w w:val="105"/>
          </w:rPr>
          <w:delText>-</w:delText>
        </w:r>
      </w:del>
      <w:r>
        <w:rPr>
          <w:w w:val="105"/>
        </w:rPr>
        <w:t>section</w:t>
      </w:r>
      <w:r>
        <w:rPr>
          <w:spacing w:val="-4"/>
          <w:w w:val="105"/>
        </w:rPr>
        <w:t xml:space="preserve"> </w:t>
      </w:r>
      <w:r>
        <w:rPr>
          <w:w w:val="105"/>
        </w:rPr>
        <w:t>at</w:t>
      </w:r>
    </w:p>
    <w:p w14:paraId="11929CC7" w14:textId="77777777" w:rsidR="00430DE3" w:rsidRDefault="00430DE3">
      <w:pPr>
        <w:spacing w:line="415" w:lineRule="auto"/>
        <w:jc w:val="both"/>
        <w:sectPr w:rsidR="00430DE3">
          <w:pgSz w:w="12240" w:h="15840"/>
          <w:pgMar w:top="1380" w:right="1680" w:bottom="1380" w:left="1700" w:header="0" w:footer="1182" w:gutter="0"/>
          <w:cols w:space="720"/>
        </w:sectPr>
      </w:pPr>
    </w:p>
    <w:p w14:paraId="40953E22" w14:textId="77777777" w:rsidR="00430DE3" w:rsidRDefault="008F0850">
      <w:pPr>
        <w:pStyle w:val="BodyText"/>
        <w:ind w:left="734"/>
        <w:rPr>
          <w:sz w:val="20"/>
        </w:rPr>
      </w:pPr>
      <w:r>
        <w:rPr>
          <w:noProof/>
          <w:sz w:val="20"/>
        </w:rPr>
        <w:lastRenderedPageBreak/>
        <w:drawing>
          <wp:inline distT="0" distB="0" distL="0" distR="0" wp14:anchorId="4A906075" wp14:editId="1FD13861">
            <wp:extent cx="4790122" cy="3493770"/>
            <wp:effectExtent l="0" t="0" r="0" b="0"/>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58" cstate="print"/>
                    <a:stretch>
                      <a:fillRect/>
                    </a:stretch>
                  </pic:blipFill>
                  <pic:spPr>
                    <a:xfrm>
                      <a:off x="0" y="0"/>
                      <a:ext cx="4790122" cy="3493770"/>
                    </a:xfrm>
                    <a:prstGeom prst="rect">
                      <a:avLst/>
                    </a:prstGeom>
                  </pic:spPr>
                </pic:pic>
              </a:graphicData>
            </a:graphic>
          </wp:inline>
        </w:drawing>
      </w:r>
    </w:p>
    <w:p w14:paraId="387D6EE6" w14:textId="77777777" w:rsidR="00430DE3" w:rsidRDefault="008F0850">
      <w:pPr>
        <w:pStyle w:val="ListParagraph"/>
        <w:numPr>
          <w:ilvl w:val="2"/>
          <w:numId w:val="5"/>
        </w:numPr>
        <w:tabs>
          <w:tab w:val="left" w:pos="3502"/>
        </w:tabs>
        <w:spacing w:line="226" w:lineRule="exact"/>
        <w:jc w:val="left"/>
        <w:rPr>
          <w:sz w:val="20"/>
        </w:rPr>
      </w:pPr>
      <w:bookmarkStart w:id="673" w:name="_bookmark117"/>
      <w:bookmarkEnd w:id="673"/>
      <w:r>
        <w:rPr>
          <w:w w:val="105"/>
          <w:sz w:val="20"/>
        </w:rPr>
        <w:t>Logarithmic energy</w:t>
      </w:r>
      <w:r>
        <w:rPr>
          <w:spacing w:val="33"/>
          <w:w w:val="105"/>
          <w:sz w:val="20"/>
        </w:rPr>
        <w:t xml:space="preserve"> </w:t>
      </w:r>
      <w:r>
        <w:rPr>
          <w:w w:val="105"/>
          <w:sz w:val="20"/>
        </w:rPr>
        <w:t>scale</w:t>
      </w:r>
    </w:p>
    <w:p w14:paraId="3F145182" w14:textId="77777777" w:rsidR="00430DE3" w:rsidRDefault="008F0850">
      <w:pPr>
        <w:pStyle w:val="BodyText"/>
        <w:spacing w:before="2"/>
        <w:rPr>
          <w:sz w:val="16"/>
        </w:rPr>
      </w:pPr>
      <w:r>
        <w:rPr>
          <w:noProof/>
        </w:rPr>
        <w:drawing>
          <wp:anchor distT="0" distB="0" distL="0" distR="0" simplePos="0" relativeHeight="251619840" behindDoc="0" locked="0" layoutInCell="1" allowOverlap="1" wp14:anchorId="386CACD7" wp14:editId="3C2F9883">
            <wp:simplePos x="0" y="0"/>
            <wp:positionH relativeFrom="page">
              <wp:posOffset>1546199</wp:posOffset>
            </wp:positionH>
            <wp:positionV relativeFrom="paragraph">
              <wp:posOffset>143320</wp:posOffset>
            </wp:positionV>
            <wp:extent cx="4435411" cy="3099816"/>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59" cstate="print"/>
                    <a:stretch>
                      <a:fillRect/>
                    </a:stretch>
                  </pic:blipFill>
                  <pic:spPr>
                    <a:xfrm>
                      <a:off x="0" y="0"/>
                      <a:ext cx="4435411" cy="3099816"/>
                    </a:xfrm>
                    <a:prstGeom prst="rect">
                      <a:avLst/>
                    </a:prstGeom>
                  </pic:spPr>
                </pic:pic>
              </a:graphicData>
            </a:graphic>
          </wp:anchor>
        </w:drawing>
      </w:r>
    </w:p>
    <w:p w14:paraId="0987CDE8" w14:textId="77777777" w:rsidR="00430DE3" w:rsidRDefault="00430DE3">
      <w:pPr>
        <w:pStyle w:val="BodyText"/>
        <w:spacing w:before="9"/>
        <w:rPr>
          <w:sz w:val="29"/>
        </w:rPr>
      </w:pPr>
    </w:p>
    <w:p w14:paraId="39F3036A" w14:textId="77777777" w:rsidR="00430DE3" w:rsidRDefault="008F0850">
      <w:pPr>
        <w:pStyle w:val="ListParagraph"/>
        <w:numPr>
          <w:ilvl w:val="2"/>
          <w:numId w:val="5"/>
        </w:numPr>
        <w:tabs>
          <w:tab w:val="left" w:pos="3757"/>
        </w:tabs>
        <w:ind w:left="3756" w:hanging="343"/>
        <w:jc w:val="left"/>
        <w:rPr>
          <w:sz w:val="20"/>
        </w:rPr>
      </w:pPr>
      <w:r>
        <w:rPr>
          <w:w w:val="105"/>
          <w:sz w:val="20"/>
        </w:rPr>
        <w:t>Linear energy</w:t>
      </w:r>
      <w:r>
        <w:rPr>
          <w:spacing w:val="24"/>
          <w:w w:val="105"/>
          <w:sz w:val="20"/>
        </w:rPr>
        <w:t xml:space="preserve"> </w:t>
      </w:r>
      <w:r>
        <w:rPr>
          <w:w w:val="105"/>
          <w:sz w:val="20"/>
        </w:rPr>
        <w:t>scale</w:t>
      </w:r>
    </w:p>
    <w:p w14:paraId="3AD6D3F2" w14:textId="77777777" w:rsidR="00430DE3" w:rsidRDefault="00430DE3">
      <w:pPr>
        <w:pStyle w:val="BodyText"/>
        <w:spacing w:before="10"/>
      </w:pPr>
    </w:p>
    <w:p w14:paraId="5E8DCDF8" w14:textId="77777777" w:rsidR="00430DE3" w:rsidRDefault="008F0850">
      <w:pPr>
        <w:spacing w:line="249" w:lineRule="auto"/>
        <w:ind w:left="100" w:right="117"/>
        <w:jc w:val="both"/>
        <w:rPr>
          <w:b/>
          <w:sz w:val="20"/>
        </w:rPr>
      </w:pPr>
      <w:r>
        <w:rPr>
          <w:b/>
          <w:w w:val="115"/>
          <w:sz w:val="20"/>
        </w:rPr>
        <w:t xml:space="preserve">Figure 40. STAYSL unfolded spectra per unit lethargy for nominal guess, largest deviation, and bootstrapped values. The 90% activation range represents the saturation region for the foil reactions utilized in the neutron </w:t>
      </w:r>
      <w:proofErr w:type="gramStart"/>
      <w:r>
        <w:rPr>
          <w:b/>
          <w:w w:val="115"/>
          <w:sz w:val="20"/>
        </w:rPr>
        <w:t>flux</w:t>
      </w:r>
      <w:r w:rsidR="00DB52C2">
        <w:rPr>
          <w:b/>
          <w:w w:val="115"/>
          <w:sz w:val="20"/>
        </w:rPr>
        <w:t xml:space="preserve">  </w:t>
      </w:r>
      <w:r>
        <w:rPr>
          <w:b/>
          <w:w w:val="115"/>
          <w:sz w:val="20"/>
        </w:rPr>
        <w:t>unfolding</w:t>
      </w:r>
      <w:proofErr w:type="gramEnd"/>
      <w:r>
        <w:rPr>
          <w:b/>
          <w:w w:val="115"/>
          <w:sz w:val="20"/>
        </w:rPr>
        <w:t>.</w:t>
      </w:r>
    </w:p>
    <w:p w14:paraId="012381E2" w14:textId="77777777" w:rsidR="00430DE3" w:rsidRDefault="00430DE3">
      <w:pPr>
        <w:spacing w:line="249" w:lineRule="auto"/>
        <w:jc w:val="both"/>
        <w:rPr>
          <w:sz w:val="20"/>
        </w:rPr>
        <w:sectPr w:rsidR="00430DE3">
          <w:pgSz w:w="12240" w:h="15840"/>
          <w:pgMar w:top="1500" w:right="1680" w:bottom="1380" w:left="1700" w:header="0" w:footer="1182" w:gutter="0"/>
          <w:cols w:space="720"/>
        </w:sectPr>
      </w:pPr>
    </w:p>
    <w:p w14:paraId="4A3A65F6" w14:textId="3600895A" w:rsidR="00430DE3" w:rsidRDefault="008F0850">
      <w:pPr>
        <w:pStyle w:val="BodyText"/>
        <w:spacing w:before="35" w:line="415" w:lineRule="auto"/>
        <w:ind w:left="100" w:right="118"/>
        <w:jc w:val="both"/>
      </w:pPr>
      <w:r>
        <w:rPr>
          <w:w w:val="105"/>
        </w:rPr>
        <w:lastRenderedPageBreak/>
        <w:t xml:space="preserve">high energy where the </w:t>
      </w:r>
      <w:r>
        <w:rPr>
          <w:spacing w:val="-4"/>
          <w:w w:val="105"/>
        </w:rPr>
        <w:t xml:space="preserve">vast </w:t>
      </w:r>
      <w:r>
        <w:rPr>
          <w:w w:val="105"/>
        </w:rPr>
        <w:t xml:space="preserve">majority of neutrons were. This </w:t>
      </w:r>
      <w:r>
        <w:rPr>
          <w:spacing w:val="-3"/>
          <w:w w:val="105"/>
        </w:rPr>
        <w:t xml:space="preserve">low </w:t>
      </w:r>
      <w:r>
        <w:rPr>
          <w:w w:val="105"/>
        </w:rPr>
        <w:t>cross</w:t>
      </w:r>
      <w:ins w:id="674" w:author="Bucy, Anna M Ctr USAF AETC AFIT/ENP" w:date="2019-01-08T16:44:00Z">
        <w:r w:rsidR="00340302">
          <w:rPr>
            <w:w w:val="105"/>
          </w:rPr>
          <w:t xml:space="preserve"> </w:t>
        </w:r>
      </w:ins>
      <w:del w:id="675" w:author="Bucy, Anna M Ctr USAF AETC AFIT/ENP" w:date="2019-01-08T16:44:00Z">
        <w:r w:rsidDel="00340302">
          <w:rPr>
            <w:w w:val="105"/>
          </w:rPr>
          <w:delText>-</w:delText>
        </w:r>
      </w:del>
      <w:r>
        <w:rPr>
          <w:w w:val="105"/>
        </w:rPr>
        <w:t>section allowed for higher resolution in unfolding the epithermal portion of the neutron spectrum at the expense of having little coverage at thermal</w:t>
      </w:r>
      <w:r w:rsidR="00DB52C2">
        <w:rPr>
          <w:w w:val="105"/>
        </w:rPr>
        <w:t xml:space="preserve"> </w:t>
      </w:r>
      <w:r>
        <w:rPr>
          <w:w w:val="105"/>
        </w:rPr>
        <w:t>energies.</w:t>
      </w:r>
    </w:p>
    <w:p w14:paraId="3D666450" w14:textId="05D28734" w:rsidR="00430DE3" w:rsidRDefault="008F0850">
      <w:pPr>
        <w:pStyle w:val="BodyText"/>
        <w:spacing w:line="400" w:lineRule="auto"/>
        <w:ind w:left="100" w:right="117" w:firstLine="428"/>
        <w:jc w:val="both"/>
      </w:pPr>
      <w:r>
        <w:rPr>
          <w:w w:val="105"/>
        </w:rPr>
        <w:t xml:space="preserve">The </w:t>
      </w:r>
      <w:r>
        <w:rPr>
          <w:rFonts w:ascii="Bookman Old Style" w:hAnsi="Bookman Old Style"/>
          <w:i/>
          <w:w w:val="105"/>
        </w:rPr>
        <w:t>χ</w:t>
      </w:r>
      <w:r>
        <w:rPr>
          <w:w w:val="105"/>
          <w:position w:val="9"/>
          <w:sz w:val="16"/>
        </w:rPr>
        <w:t xml:space="preserve">2 </w:t>
      </w:r>
      <w:r>
        <w:rPr>
          <w:w w:val="105"/>
        </w:rPr>
        <w:t xml:space="preserve">results indicate that </w:t>
      </w:r>
      <w:r>
        <w:rPr>
          <w:rFonts w:ascii="Bookman Old Style" w:hAnsi="Bookman Old Style"/>
          <w:i/>
          <w:spacing w:val="3"/>
          <w:w w:val="105"/>
        </w:rPr>
        <w:t>H</w:t>
      </w:r>
      <w:r>
        <w:rPr>
          <w:spacing w:val="3"/>
          <w:w w:val="105"/>
          <w:position w:val="-3"/>
          <w:sz w:val="16"/>
        </w:rPr>
        <w:t>0</w:t>
      </w:r>
      <w:r>
        <w:rPr>
          <w:spacing w:val="3"/>
          <w:w w:val="105"/>
        </w:rPr>
        <w:t xml:space="preserve">, </w:t>
      </w:r>
      <w:r>
        <w:rPr>
          <w:w w:val="105"/>
        </w:rPr>
        <w:t xml:space="preserve">that the </w:t>
      </w:r>
      <w:r>
        <w:rPr>
          <w:spacing w:val="-5"/>
          <w:w w:val="105"/>
        </w:rPr>
        <w:t xml:space="preserve">two </w:t>
      </w:r>
      <w:r>
        <w:rPr>
          <w:w w:val="105"/>
        </w:rPr>
        <w:t xml:space="preserve">sets of data </w:t>
      </w:r>
      <w:del w:id="676" w:author="Bucy, Anna M Ctr USAF AETC AFIT/ENP" w:date="2019-01-08T17:30:00Z">
        <w:r w:rsidDel="007B5051">
          <w:rPr>
            <w:w w:val="105"/>
          </w:rPr>
          <w:delText xml:space="preserve">are </w:delText>
        </w:r>
      </w:del>
      <w:ins w:id="677" w:author="Bucy, Anna M Ctr USAF AETC AFIT/ENP" w:date="2019-01-08T17:30:00Z">
        <w:r w:rsidR="007B5051">
          <w:rPr>
            <w:w w:val="105"/>
          </w:rPr>
          <w:t xml:space="preserve">were </w:t>
        </w:r>
      </w:ins>
      <w:r>
        <w:rPr>
          <w:w w:val="105"/>
        </w:rPr>
        <w:t xml:space="preserve">governed from the expected distribution, could not </w:t>
      </w:r>
      <w:r>
        <w:rPr>
          <w:spacing w:val="3"/>
          <w:w w:val="105"/>
        </w:rPr>
        <w:t xml:space="preserve">be </w:t>
      </w:r>
      <w:r>
        <w:rPr>
          <w:w w:val="105"/>
        </w:rPr>
        <w:t xml:space="preserve">rejected for most of the trials with </w:t>
      </w:r>
      <w:r>
        <w:rPr>
          <w:spacing w:val="-3"/>
          <w:w w:val="105"/>
        </w:rPr>
        <w:t xml:space="preserve">any </w:t>
      </w:r>
      <w:r>
        <w:rPr>
          <w:w w:val="105"/>
        </w:rPr>
        <w:t xml:space="preserve">amount of confidence. The </w:t>
      </w:r>
      <w:r>
        <w:rPr>
          <w:rFonts w:ascii="Bookman Old Style" w:hAnsi="Bookman Old Style"/>
          <w:i/>
          <w:w w:val="105"/>
        </w:rPr>
        <w:t>χ</w:t>
      </w:r>
      <w:r>
        <w:rPr>
          <w:w w:val="105"/>
          <w:position w:val="9"/>
          <w:sz w:val="16"/>
        </w:rPr>
        <w:t xml:space="preserve">2 </w:t>
      </w:r>
      <w:r>
        <w:rPr>
          <w:spacing w:val="-3"/>
          <w:w w:val="105"/>
        </w:rPr>
        <w:t xml:space="preserve">was </w:t>
      </w:r>
      <w:r>
        <w:rPr>
          <w:w w:val="105"/>
        </w:rPr>
        <w:t xml:space="preserve">derived from the unfolded activities, not the neutron flux as the flux is not a categorical variable. The p-value reflects the probability of finding a greater </w:t>
      </w:r>
      <w:r>
        <w:rPr>
          <w:rFonts w:ascii="Bookman Old Style" w:hAnsi="Bookman Old Style"/>
          <w:i/>
          <w:spacing w:val="3"/>
          <w:w w:val="105"/>
        </w:rPr>
        <w:t>χ</w:t>
      </w:r>
      <w:r>
        <w:rPr>
          <w:spacing w:val="3"/>
          <w:w w:val="105"/>
          <w:position w:val="9"/>
          <w:sz w:val="16"/>
        </w:rPr>
        <w:t>2</w:t>
      </w:r>
      <w:r>
        <w:rPr>
          <w:spacing w:val="3"/>
          <w:w w:val="105"/>
        </w:rPr>
        <w:t>.</w:t>
      </w:r>
      <w:r w:rsidR="00DB52C2">
        <w:rPr>
          <w:spacing w:val="3"/>
          <w:w w:val="105"/>
        </w:rPr>
        <w:t xml:space="preserve"> </w:t>
      </w:r>
      <w:r>
        <w:rPr>
          <w:w w:val="105"/>
        </w:rPr>
        <w:t xml:space="preserve">The </w:t>
      </w:r>
      <w:r>
        <w:rPr>
          <w:rFonts w:ascii="Bookman Old Style" w:hAnsi="Bookman Old Style"/>
          <w:i/>
          <w:w w:val="105"/>
        </w:rPr>
        <w:t>χ</w:t>
      </w:r>
      <w:r>
        <w:rPr>
          <w:w w:val="105"/>
          <w:position w:val="9"/>
          <w:sz w:val="16"/>
        </w:rPr>
        <w:t>2</w:t>
      </w:r>
      <w:r w:rsidR="00DB52C2">
        <w:rPr>
          <w:w w:val="105"/>
          <w:position w:val="9"/>
          <w:sz w:val="16"/>
        </w:rPr>
        <w:t xml:space="preserve"> </w:t>
      </w:r>
      <w:r>
        <w:rPr>
          <w:w w:val="105"/>
        </w:rPr>
        <w:t>for the nominal guess, largest sample, and bootstrapped</w:t>
      </w:r>
      <w:r w:rsidR="00DB52C2">
        <w:rPr>
          <w:w w:val="105"/>
        </w:rPr>
        <w:t xml:space="preserve"> </w:t>
      </w:r>
      <w:r>
        <w:rPr>
          <w:w w:val="105"/>
        </w:rPr>
        <w:t>unfolded</w:t>
      </w:r>
    </w:p>
    <w:p w14:paraId="1C231D1E" w14:textId="77777777" w:rsidR="00430DE3" w:rsidRDefault="008F0850">
      <w:pPr>
        <w:pStyle w:val="BodyText"/>
        <w:spacing w:before="7" w:line="335" w:lineRule="exact"/>
        <w:ind w:left="100"/>
        <w:jc w:val="both"/>
      </w:pPr>
      <w:r>
        <w:rPr>
          <w:w w:val="110"/>
        </w:rPr>
        <w:t>activities</w:t>
      </w:r>
      <w:r>
        <w:rPr>
          <w:spacing w:val="-28"/>
          <w:w w:val="110"/>
        </w:rPr>
        <w:t xml:space="preserve"> </w:t>
      </w:r>
      <w:proofErr w:type="gramStart"/>
      <w:r>
        <w:rPr>
          <w:spacing w:val="-3"/>
          <w:w w:val="110"/>
        </w:rPr>
        <w:t>was</w:t>
      </w:r>
      <w:proofErr w:type="gramEnd"/>
      <w:r>
        <w:rPr>
          <w:spacing w:val="-28"/>
          <w:w w:val="110"/>
        </w:rPr>
        <w:t xml:space="preserve"> </w:t>
      </w:r>
      <w:r>
        <w:rPr>
          <w:w w:val="110"/>
        </w:rPr>
        <w:t>0.36,</w:t>
      </w:r>
      <w:r>
        <w:rPr>
          <w:spacing w:val="-28"/>
          <w:w w:val="110"/>
        </w:rPr>
        <w:t xml:space="preserve"> </w:t>
      </w:r>
      <w:r>
        <w:rPr>
          <w:w w:val="110"/>
        </w:rPr>
        <w:t>8.3,</w:t>
      </w:r>
      <w:r>
        <w:rPr>
          <w:spacing w:val="-27"/>
          <w:w w:val="110"/>
        </w:rPr>
        <w:t xml:space="preserve"> </w:t>
      </w:r>
      <w:r>
        <w:rPr>
          <w:w w:val="110"/>
        </w:rPr>
        <w:t>and</w:t>
      </w:r>
      <w:r>
        <w:rPr>
          <w:spacing w:val="-28"/>
          <w:w w:val="110"/>
        </w:rPr>
        <w:t xml:space="preserve"> </w:t>
      </w:r>
      <w:r>
        <w:rPr>
          <w:w w:val="110"/>
        </w:rPr>
        <w:t>1.3</w:t>
      </w:r>
      <w:r>
        <w:rPr>
          <w:spacing w:val="-28"/>
          <w:w w:val="110"/>
        </w:rPr>
        <w:t xml:space="preserve"> </w:t>
      </w:r>
      <w:r>
        <w:rPr>
          <w:w w:val="110"/>
        </w:rPr>
        <w:t>with</w:t>
      </w:r>
      <w:r>
        <w:rPr>
          <w:spacing w:val="-28"/>
          <w:w w:val="110"/>
        </w:rPr>
        <w:t xml:space="preserve"> </w:t>
      </w:r>
      <w:r>
        <w:rPr>
          <w:w w:val="110"/>
        </w:rPr>
        <w:t>p-values</w:t>
      </w:r>
      <w:r>
        <w:rPr>
          <w:spacing w:val="-28"/>
          <w:w w:val="110"/>
        </w:rPr>
        <w:t xml:space="preserve"> </w:t>
      </w:r>
      <w:r>
        <w:rPr>
          <w:w w:val="110"/>
        </w:rPr>
        <w:t>of</w:t>
      </w:r>
      <w:r>
        <w:rPr>
          <w:spacing w:val="-28"/>
          <w:w w:val="110"/>
        </w:rPr>
        <w:t xml:space="preserve"> </w:t>
      </w:r>
      <w:r>
        <w:rPr>
          <w:w w:val="110"/>
        </w:rPr>
        <w:t>0.96,</w:t>
      </w:r>
      <w:r>
        <w:rPr>
          <w:spacing w:val="-28"/>
          <w:w w:val="110"/>
        </w:rPr>
        <w:t xml:space="preserve"> </w:t>
      </w:r>
      <w:r>
        <w:rPr>
          <w:rFonts w:ascii="Lucida Sans Unicode" w:hAnsi="Lucida Sans Unicode"/>
          <w:w w:val="160"/>
        </w:rPr>
        <w:t>«</w:t>
      </w:r>
      <w:r>
        <w:rPr>
          <w:rFonts w:ascii="Lucida Sans Unicode" w:hAnsi="Lucida Sans Unicode"/>
          <w:spacing w:val="-83"/>
          <w:w w:val="160"/>
        </w:rPr>
        <w:t xml:space="preserve"> </w:t>
      </w:r>
      <w:r>
        <w:rPr>
          <w:w w:val="110"/>
        </w:rPr>
        <w:t>0.05,</w:t>
      </w:r>
      <w:r>
        <w:rPr>
          <w:spacing w:val="-28"/>
          <w:w w:val="110"/>
        </w:rPr>
        <w:t xml:space="preserve"> </w:t>
      </w:r>
      <w:r>
        <w:rPr>
          <w:w w:val="110"/>
        </w:rPr>
        <w:t>and</w:t>
      </w:r>
      <w:r>
        <w:rPr>
          <w:spacing w:val="-28"/>
          <w:w w:val="110"/>
        </w:rPr>
        <w:t xml:space="preserve"> </w:t>
      </w:r>
      <w:r>
        <w:rPr>
          <w:w w:val="110"/>
        </w:rPr>
        <w:t>0.22,</w:t>
      </w:r>
      <w:r>
        <w:rPr>
          <w:spacing w:val="-28"/>
          <w:w w:val="110"/>
        </w:rPr>
        <w:t xml:space="preserve"> </w:t>
      </w:r>
      <w:r>
        <w:rPr>
          <w:w w:val="110"/>
        </w:rPr>
        <w:t>respectively.</w:t>
      </w:r>
    </w:p>
    <w:p w14:paraId="0A20C964" w14:textId="78998518" w:rsidR="00430DE3" w:rsidRDefault="008F0850">
      <w:pPr>
        <w:pStyle w:val="BodyText"/>
        <w:spacing w:before="133" w:line="405" w:lineRule="auto"/>
        <w:ind w:left="100" w:right="117"/>
        <w:jc w:val="both"/>
      </w:pPr>
      <w:r>
        <w:rPr>
          <w:w w:val="105"/>
        </w:rPr>
        <w:t>The p-values indicate</w:t>
      </w:r>
      <w:ins w:id="678" w:author="Bucy, Anna M Ctr USAF AETC AFIT/ENP" w:date="2019-01-08T17:30:00Z">
        <w:r w:rsidR="007B5051">
          <w:rPr>
            <w:w w:val="105"/>
          </w:rPr>
          <w:t>d</w:t>
        </w:r>
      </w:ins>
      <w:r>
        <w:rPr>
          <w:w w:val="105"/>
        </w:rPr>
        <w:t xml:space="preserve"> the probability of achieving a larger </w:t>
      </w:r>
      <w:r>
        <w:rPr>
          <w:rFonts w:ascii="Bookman Old Style" w:hAnsi="Bookman Old Style"/>
          <w:i/>
          <w:w w:val="105"/>
        </w:rPr>
        <w:t>χ</w:t>
      </w:r>
      <w:r>
        <w:rPr>
          <w:w w:val="105"/>
          <w:position w:val="9"/>
          <w:sz w:val="16"/>
        </w:rPr>
        <w:t>2</w:t>
      </w:r>
      <w:r w:rsidR="00DB52C2">
        <w:rPr>
          <w:w w:val="105"/>
          <w:position w:val="9"/>
          <w:sz w:val="16"/>
        </w:rPr>
        <w:t xml:space="preserve"> </w:t>
      </w:r>
      <w:r>
        <w:rPr>
          <w:w w:val="105"/>
        </w:rPr>
        <w:t xml:space="preserve">given the results, </w:t>
      </w:r>
      <w:proofErr w:type="gramStart"/>
      <w:r>
        <w:rPr>
          <w:w w:val="105"/>
        </w:rPr>
        <w:t>so</w:t>
      </w:r>
      <w:r w:rsidR="00DB52C2">
        <w:rPr>
          <w:w w:val="105"/>
        </w:rPr>
        <w:t xml:space="preserve"> </w:t>
      </w:r>
      <w:r>
        <w:rPr>
          <w:w w:val="105"/>
        </w:rPr>
        <w:t xml:space="preserve"> the</w:t>
      </w:r>
      <w:proofErr w:type="gramEnd"/>
      <w:r>
        <w:rPr>
          <w:w w:val="105"/>
        </w:rPr>
        <w:t xml:space="preserve"> nominal case </w:t>
      </w:r>
      <w:r>
        <w:rPr>
          <w:spacing w:val="-3"/>
          <w:w w:val="105"/>
        </w:rPr>
        <w:t xml:space="preserve">was </w:t>
      </w:r>
      <w:r>
        <w:rPr>
          <w:w w:val="105"/>
        </w:rPr>
        <w:t xml:space="preserve">within reasonable expectation while the largest </w:t>
      </w:r>
      <w:r>
        <w:rPr>
          <w:rFonts w:ascii="Bookman Old Style" w:hAnsi="Bookman Old Style"/>
          <w:i/>
          <w:w w:val="105"/>
        </w:rPr>
        <w:t>χ</w:t>
      </w:r>
      <w:r>
        <w:rPr>
          <w:w w:val="105"/>
          <w:position w:val="9"/>
          <w:sz w:val="16"/>
        </w:rPr>
        <w:t xml:space="preserve">2 </w:t>
      </w:r>
      <w:r>
        <w:rPr>
          <w:spacing w:val="-3"/>
          <w:w w:val="105"/>
        </w:rPr>
        <w:t xml:space="preserve">value was </w:t>
      </w:r>
      <w:r>
        <w:rPr>
          <w:w w:val="105"/>
        </w:rPr>
        <w:t xml:space="preserve">rejected with strong significance. The bootstrapped activity p-value </w:t>
      </w:r>
      <w:r>
        <w:rPr>
          <w:spacing w:val="-3"/>
          <w:w w:val="105"/>
        </w:rPr>
        <w:t xml:space="preserve">was </w:t>
      </w:r>
      <w:r>
        <w:rPr>
          <w:w w:val="105"/>
        </w:rPr>
        <w:t xml:space="preserve">closer to the rejection </w:t>
      </w:r>
      <w:r>
        <w:rPr>
          <w:spacing w:val="-3"/>
          <w:w w:val="105"/>
        </w:rPr>
        <w:t xml:space="preserve">value </w:t>
      </w:r>
      <w:r>
        <w:rPr>
          <w:w w:val="105"/>
        </w:rPr>
        <w:t xml:space="preserve">of 0.05, but the result </w:t>
      </w:r>
      <w:r>
        <w:rPr>
          <w:spacing w:val="-3"/>
          <w:w w:val="105"/>
        </w:rPr>
        <w:t xml:space="preserve">was </w:t>
      </w:r>
      <w:r>
        <w:rPr>
          <w:w w:val="105"/>
        </w:rPr>
        <w:t xml:space="preserve">large enough to not reject the unfolded activities. It is important to note that the </w:t>
      </w:r>
      <w:r>
        <w:rPr>
          <w:rFonts w:ascii="Bookman Old Style" w:hAnsi="Bookman Old Style"/>
          <w:i/>
          <w:w w:val="105"/>
        </w:rPr>
        <w:t>χ</w:t>
      </w:r>
      <w:r>
        <w:rPr>
          <w:w w:val="105"/>
          <w:position w:val="9"/>
          <w:sz w:val="16"/>
        </w:rPr>
        <w:t xml:space="preserve">2 </w:t>
      </w:r>
      <w:r>
        <w:rPr>
          <w:spacing w:val="-3"/>
          <w:w w:val="105"/>
        </w:rPr>
        <w:t xml:space="preserve">values </w:t>
      </w:r>
      <w:r>
        <w:rPr>
          <w:w w:val="105"/>
        </w:rPr>
        <w:t xml:space="preserve">did not include the fluence </w:t>
      </w:r>
      <w:r>
        <w:rPr>
          <w:spacing w:val="-3"/>
          <w:w w:val="105"/>
        </w:rPr>
        <w:t xml:space="preserve">uncertainty, </w:t>
      </w:r>
      <w:r>
        <w:rPr>
          <w:w w:val="105"/>
        </w:rPr>
        <w:t xml:space="preserve">only the bootstrapped activity uncertainty as outlined in Section </w:t>
      </w:r>
      <w:hyperlink w:anchor="_bookmark91" w:history="1">
        <w:r>
          <w:rPr>
            <w:w w:val="105"/>
          </w:rPr>
          <w:t>3.4.2</w:t>
        </w:r>
      </w:hyperlink>
      <w:r>
        <w:rPr>
          <w:w w:val="105"/>
        </w:rPr>
        <w:t xml:space="preserve">. The distribution of </w:t>
      </w:r>
      <w:r>
        <w:rPr>
          <w:rFonts w:ascii="Bookman Old Style" w:hAnsi="Bookman Old Style"/>
          <w:i/>
          <w:spacing w:val="2"/>
          <w:w w:val="105"/>
        </w:rPr>
        <w:t>χ</w:t>
      </w:r>
      <w:r>
        <w:rPr>
          <w:spacing w:val="2"/>
          <w:w w:val="105"/>
          <w:position w:val="9"/>
          <w:sz w:val="16"/>
        </w:rPr>
        <w:t>2</w:t>
      </w:r>
      <w:r>
        <w:rPr>
          <w:rFonts w:ascii="Bookman Old Style" w:hAnsi="Bookman Old Style"/>
          <w:i/>
          <w:spacing w:val="2"/>
          <w:w w:val="105"/>
        </w:rPr>
        <w:t xml:space="preserve">/ν </w:t>
      </w:r>
      <w:r>
        <w:rPr>
          <w:spacing w:val="-3"/>
          <w:w w:val="105"/>
        </w:rPr>
        <w:t xml:space="preserve">values </w:t>
      </w:r>
      <w:r>
        <w:rPr>
          <w:w w:val="105"/>
        </w:rPr>
        <w:t>for the set of trials is shown in Figure</w:t>
      </w:r>
      <w:r w:rsidR="00DB52C2">
        <w:rPr>
          <w:w w:val="105"/>
        </w:rPr>
        <w:t xml:space="preserve"> </w:t>
      </w:r>
      <w:r>
        <w:rPr>
          <w:spacing w:val="11"/>
          <w:w w:val="105"/>
        </w:rPr>
        <w:t xml:space="preserve"> </w:t>
      </w:r>
      <w:hyperlink w:anchor="_bookmark119" w:history="1">
        <w:r>
          <w:rPr>
            <w:w w:val="105"/>
          </w:rPr>
          <w:t>41</w:t>
        </w:r>
      </w:hyperlink>
      <w:r>
        <w:rPr>
          <w:w w:val="105"/>
        </w:rPr>
        <w:t>.</w:t>
      </w:r>
    </w:p>
    <w:p w14:paraId="26DAAB5D" w14:textId="77777777" w:rsidR="00430DE3" w:rsidRDefault="008F0850">
      <w:pPr>
        <w:pStyle w:val="BodyText"/>
        <w:spacing w:line="279" w:lineRule="exact"/>
        <w:ind w:left="100" w:firstLine="423"/>
        <w:jc w:val="both"/>
      </w:pPr>
      <w:r>
        <w:t xml:space="preserve">The distribution of </w:t>
      </w:r>
      <w:r>
        <w:rPr>
          <w:rFonts w:ascii="Bookman Old Style" w:hAnsi="Bookman Old Style"/>
          <w:i/>
        </w:rPr>
        <w:t>χ</w:t>
      </w:r>
      <w:proofErr w:type="gramStart"/>
      <w:r>
        <w:rPr>
          <w:position w:val="9"/>
          <w:sz w:val="16"/>
        </w:rPr>
        <w:t>2</w:t>
      </w:r>
      <w:r w:rsidR="00DB52C2">
        <w:rPr>
          <w:position w:val="9"/>
          <w:sz w:val="16"/>
        </w:rPr>
        <w:t xml:space="preserve"> </w:t>
      </w:r>
      <w:r>
        <w:rPr>
          <w:position w:val="9"/>
          <w:sz w:val="16"/>
        </w:rPr>
        <w:t xml:space="preserve"> </w:t>
      </w:r>
      <w:r>
        <w:rPr>
          <w:spacing w:val="-3"/>
        </w:rPr>
        <w:t>values</w:t>
      </w:r>
      <w:proofErr w:type="gramEnd"/>
      <w:r w:rsidR="00DB52C2">
        <w:rPr>
          <w:spacing w:val="-3"/>
        </w:rPr>
        <w:t xml:space="preserve"> </w:t>
      </w:r>
      <w:r>
        <w:t>peaked around 1;</w:t>
      </w:r>
      <w:r w:rsidR="00DB52C2">
        <w:t xml:space="preserve"> </w:t>
      </w:r>
      <w:r>
        <w:rPr>
          <w:spacing w:val="-3"/>
        </w:rPr>
        <w:t>however,</w:t>
      </w:r>
      <w:r w:rsidR="00DB52C2">
        <w:rPr>
          <w:spacing w:val="-3"/>
        </w:rPr>
        <w:t xml:space="preserve"> </w:t>
      </w:r>
      <w:r>
        <w:t>a non-negligible</w:t>
      </w:r>
      <w:r w:rsidR="00DB52C2">
        <w:t xml:space="preserve">  </w:t>
      </w:r>
      <w:r>
        <w:t>portion</w:t>
      </w:r>
    </w:p>
    <w:p w14:paraId="2DECE4CE" w14:textId="705BF1F8" w:rsidR="00430DE3" w:rsidRDefault="008F0850">
      <w:pPr>
        <w:pStyle w:val="BodyText"/>
        <w:spacing w:before="196" w:line="410" w:lineRule="auto"/>
        <w:ind w:left="100" w:right="117"/>
        <w:jc w:val="both"/>
      </w:pPr>
      <w:r>
        <w:t xml:space="preserve">of the unfolds provided results that rejected </w:t>
      </w:r>
      <w:r>
        <w:rPr>
          <w:rFonts w:ascii="Bookman Old Style"/>
          <w:i/>
          <w:spacing w:val="3"/>
        </w:rPr>
        <w:t>H</w:t>
      </w:r>
      <w:r>
        <w:rPr>
          <w:spacing w:val="3"/>
          <w:position w:val="-3"/>
          <w:sz w:val="16"/>
        </w:rPr>
        <w:t>0</w:t>
      </w:r>
      <w:r>
        <w:rPr>
          <w:spacing w:val="3"/>
        </w:rPr>
        <w:t xml:space="preserve">. </w:t>
      </w:r>
      <w:r>
        <w:t>A few cross</w:t>
      </w:r>
      <w:ins w:id="679" w:author="Bucy, Anna M Ctr USAF AETC AFIT/ENP" w:date="2019-01-08T16:45:00Z">
        <w:r w:rsidR="00340302">
          <w:t xml:space="preserve"> </w:t>
        </w:r>
      </w:ins>
      <w:del w:id="680" w:author="Bucy, Anna M Ctr USAF AETC AFIT/ENP" w:date="2019-01-08T16:45:00Z">
        <w:r w:rsidDel="00340302">
          <w:delText>-</w:delText>
        </w:r>
      </w:del>
      <w:r>
        <w:t xml:space="preserve">sections </w:t>
      </w:r>
      <w:r>
        <w:rPr>
          <w:spacing w:val="-3"/>
        </w:rPr>
        <w:t xml:space="preserve">may </w:t>
      </w:r>
      <w:r>
        <w:t>generally increase and other decrease</w:t>
      </w:r>
      <w:ins w:id="681" w:author="Bucy, Anna M Ctr USAF AETC AFIT/ENP" w:date="2019-01-08T17:31:00Z">
        <w:r w:rsidR="007B5051">
          <w:t>,</w:t>
        </w:r>
      </w:ins>
      <w:r w:rsidR="00DB52C2">
        <w:t xml:space="preserve"> </w:t>
      </w:r>
      <w:r>
        <w:t>which</w:t>
      </w:r>
      <w:r w:rsidR="00DB52C2">
        <w:t xml:space="preserve"> </w:t>
      </w:r>
      <w:r>
        <w:t>had</w:t>
      </w:r>
      <w:r w:rsidR="00DB52C2">
        <w:t xml:space="preserve"> </w:t>
      </w:r>
      <w:r>
        <w:t>a</w:t>
      </w:r>
      <w:r w:rsidR="00DB52C2">
        <w:t xml:space="preserve"> </w:t>
      </w:r>
      <w:r>
        <w:t>negative</w:t>
      </w:r>
      <w:r w:rsidR="00DB52C2">
        <w:t xml:space="preserve"> </w:t>
      </w:r>
      <w:del w:id="682" w:author="Bucy, Anna M Ctr USAF AETC AFIT/ENP" w:date="2019-01-08T17:31:00Z">
        <w:r w:rsidDel="007B5051">
          <w:delText>impact</w:delText>
        </w:r>
        <w:r w:rsidR="00DB52C2" w:rsidDel="007B5051">
          <w:delText xml:space="preserve"> </w:delText>
        </w:r>
      </w:del>
      <w:ins w:id="683" w:author="Bucy, Anna M Ctr USAF AETC AFIT/ENP" w:date="2019-01-08T17:31:00Z">
        <w:r w:rsidR="007B5051">
          <w:t xml:space="preserve">effect </w:t>
        </w:r>
      </w:ins>
      <w:r>
        <w:t>on</w:t>
      </w:r>
      <w:r w:rsidR="00DB52C2">
        <w:t xml:space="preserve"> </w:t>
      </w:r>
      <w:r>
        <w:t>the</w:t>
      </w:r>
      <w:r w:rsidR="00DB52C2">
        <w:t xml:space="preserve"> </w:t>
      </w:r>
      <w:r>
        <w:t>ability</w:t>
      </w:r>
      <w:r w:rsidR="00DB52C2">
        <w:t xml:space="preserve"> </w:t>
      </w:r>
      <w:r>
        <w:t>to</w:t>
      </w:r>
      <w:r w:rsidR="00DB52C2">
        <w:t xml:space="preserve"> </w:t>
      </w:r>
      <w:r>
        <w:t>unfold</w:t>
      </w:r>
      <w:r w:rsidR="00DB52C2">
        <w:t xml:space="preserve"> </w:t>
      </w:r>
      <w:r>
        <w:t>the spectrum. Of the 182 trials, the</w:t>
      </w:r>
      <w:r w:rsidR="00DB52C2">
        <w:t xml:space="preserve"> </w:t>
      </w:r>
      <w:r>
        <w:t>hypothesis</w:t>
      </w:r>
      <w:r w:rsidR="00DB52C2">
        <w:t xml:space="preserve"> </w:t>
      </w:r>
      <w:r>
        <w:t>that</w:t>
      </w:r>
      <w:r w:rsidR="00DB52C2">
        <w:t xml:space="preserve"> </w:t>
      </w:r>
      <w:r>
        <w:t>activities</w:t>
      </w:r>
      <w:r w:rsidR="00DB52C2">
        <w:t xml:space="preserve"> </w:t>
      </w:r>
      <w:r>
        <w:t>come</w:t>
      </w:r>
      <w:r w:rsidR="00DB52C2">
        <w:t xml:space="preserve"> </w:t>
      </w:r>
      <w:r>
        <w:t>from</w:t>
      </w:r>
      <w:r w:rsidR="00DB52C2">
        <w:t xml:space="preserve"> </w:t>
      </w:r>
      <w:r>
        <w:t>the</w:t>
      </w:r>
      <w:r w:rsidR="00DB52C2">
        <w:t xml:space="preserve"> </w:t>
      </w:r>
      <w:r>
        <w:t>ex-</w:t>
      </w:r>
      <w:r w:rsidR="00DB52C2">
        <w:t xml:space="preserve"> </w:t>
      </w:r>
      <w:proofErr w:type="spellStart"/>
      <w:r>
        <w:t>pected</w:t>
      </w:r>
      <w:proofErr w:type="spellEnd"/>
      <w:r>
        <w:t xml:space="preserve"> distribution </w:t>
      </w:r>
      <w:r>
        <w:rPr>
          <w:spacing w:val="-3"/>
        </w:rPr>
        <w:t xml:space="preserve">was </w:t>
      </w:r>
      <w:r>
        <w:t>not rejected 81.9% of the time and rejected 18.1% with 95% confidence.</w:t>
      </w:r>
    </w:p>
    <w:p w14:paraId="74127A64" w14:textId="77777777" w:rsidR="00430DE3" w:rsidRDefault="00430DE3">
      <w:pPr>
        <w:pStyle w:val="BodyText"/>
        <w:spacing w:before="5"/>
        <w:rPr>
          <w:sz w:val="32"/>
        </w:rPr>
      </w:pPr>
    </w:p>
    <w:p w14:paraId="03EE3A14" w14:textId="77777777" w:rsidR="00430DE3" w:rsidRDefault="008F0850">
      <w:pPr>
        <w:pStyle w:val="Heading2"/>
        <w:numPr>
          <w:ilvl w:val="1"/>
          <w:numId w:val="5"/>
        </w:numPr>
        <w:tabs>
          <w:tab w:val="left" w:pos="713"/>
        </w:tabs>
        <w:ind w:hanging="612"/>
        <w:jc w:val="both"/>
      </w:pPr>
      <w:bookmarkStart w:id="684" w:name="Fission_Products"/>
      <w:bookmarkStart w:id="685" w:name="_bookmark118"/>
      <w:bookmarkEnd w:id="684"/>
      <w:bookmarkEnd w:id="685"/>
      <w:r>
        <w:rPr>
          <w:w w:val="115"/>
        </w:rPr>
        <w:t>Fission</w:t>
      </w:r>
      <w:r>
        <w:rPr>
          <w:spacing w:val="12"/>
          <w:w w:val="115"/>
        </w:rPr>
        <w:t xml:space="preserve"> </w:t>
      </w:r>
      <w:r>
        <w:rPr>
          <w:w w:val="115"/>
        </w:rPr>
        <w:t>Products</w:t>
      </w:r>
    </w:p>
    <w:p w14:paraId="6536CC88" w14:textId="77777777" w:rsidR="00430DE3" w:rsidRDefault="00430DE3">
      <w:pPr>
        <w:pStyle w:val="BodyText"/>
        <w:rPr>
          <w:b/>
        </w:rPr>
      </w:pPr>
    </w:p>
    <w:p w14:paraId="02517140" w14:textId="77777777" w:rsidR="00430DE3" w:rsidRDefault="008F0850">
      <w:pPr>
        <w:pStyle w:val="BodyText"/>
        <w:spacing w:before="162" w:line="415" w:lineRule="auto"/>
        <w:ind w:left="100" w:right="117" w:firstLine="414"/>
        <w:jc w:val="both"/>
      </w:pPr>
      <w:r>
        <w:rPr>
          <w:w w:val="105"/>
        </w:rPr>
        <w:t xml:space="preserve">The fission product distribution and isotopes were the predicted observable </w:t>
      </w:r>
      <w:proofErr w:type="spellStart"/>
      <w:r>
        <w:rPr>
          <w:w w:val="105"/>
        </w:rPr>
        <w:t>quan</w:t>
      </w:r>
      <w:proofErr w:type="spellEnd"/>
      <w:r>
        <w:rPr>
          <w:w w:val="105"/>
        </w:rPr>
        <w:t xml:space="preserve">- </w:t>
      </w:r>
      <w:proofErr w:type="spellStart"/>
      <w:r>
        <w:rPr>
          <w:w w:val="105"/>
        </w:rPr>
        <w:t>tity</w:t>
      </w:r>
      <w:proofErr w:type="spellEnd"/>
      <w:r>
        <w:rPr>
          <w:w w:val="105"/>
        </w:rPr>
        <w:t xml:space="preserve"> reflective of the neutron fluence incident on the HEU sample. First, the </w:t>
      </w:r>
      <w:proofErr w:type="spellStart"/>
      <w:r>
        <w:rPr>
          <w:w w:val="105"/>
        </w:rPr>
        <w:t>fissioning</w:t>
      </w:r>
      <w:proofErr w:type="spellEnd"/>
    </w:p>
    <w:p w14:paraId="097250B0" w14:textId="77777777" w:rsidR="00430DE3" w:rsidRDefault="00430DE3">
      <w:pPr>
        <w:spacing w:line="415" w:lineRule="auto"/>
        <w:jc w:val="both"/>
        <w:sectPr w:rsidR="00430DE3">
          <w:pgSz w:w="12240" w:h="15840"/>
          <w:pgMar w:top="1420" w:right="1680" w:bottom="1380" w:left="1700" w:header="0" w:footer="1182" w:gutter="0"/>
          <w:cols w:space="720"/>
        </w:sectPr>
      </w:pPr>
    </w:p>
    <w:p w14:paraId="018E1868" w14:textId="77777777" w:rsidR="00430DE3" w:rsidRDefault="008F0850">
      <w:pPr>
        <w:pStyle w:val="BodyText"/>
        <w:ind w:left="734"/>
        <w:rPr>
          <w:sz w:val="20"/>
        </w:rPr>
      </w:pPr>
      <w:r>
        <w:rPr>
          <w:noProof/>
          <w:sz w:val="20"/>
        </w:rPr>
        <w:lastRenderedPageBreak/>
        <w:drawing>
          <wp:inline distT="0" distB="0" distL="0" distR="0" wp14:anchorId="08FA9C5B" wp14:editId="114CFC78">
            <wp:extent cx="4668583" cy="3264408"/>
            <wp:effectExtent l="0" t="0" r="0" b="0"/>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60" cstate="print"/>
                    <a:stretch>
                      <a:fillRect/>
                    </a:stretch>
                  </pic:blipFill>
                  <pic:spPr>
                    <a:xfrm>
                      <a:off x="0" y="0"/>
                      <a:ext cx="4668583" cy="3264408"/>
                    </a:xfrm>
                    <a:prstGeom prst="rect">
                      <a:avLst/>
                    </a:prstGeom>
                  </pic:spPr>
                </pic:pic>
              </a:graphicData>
            </a:graphic>
          </wp:inline>
        </w:drawing>
      </w:r>
    </w:p>
    <w:p w14:paraId="434AF52F" w14:textId="77777777" w:rsidR="00430DE3" w:rsidRDefault="00430DE3">
      <w:pPr>
        <w:pStyle w:val="BodyText"/>
        <w:spacing w:before="10"/>
        <w:rPr>
          <w:sz w:val="8"/>
        </w:rPr>
      </w:pPr>
    </w:p>
    <w:p w14:paraId="2DACEB7D" w14:textId="77777777" w:rsidR="00430DE3" w:rsidRDefault="008F0850">
      <w:pPr>
        <w:spacing w:before="75"/>
        <w:ind w:left="100" w:firstLine="56"/>
        <w:jc w:val="both"/>
        <w:rPr>
          <w:b/>
          <w:sz w:val="20"/>
        </w:rPr>
      </w:pPr>
      <w:bookmarkStart w:id="686" w:name="_bookmark119"/>
      <w:bookmarkEnd w:id="686"/>
      <w:r>
        <w:rPr>
          <w:b/>
          <w:w w:val="115"/>
          <w:sz w:val="20"/>
        </w:rPr>
        <w:t>Figure 41.</w:t>
      </w:r>
      <w:r w:rsidR="00DB52C2">
        <w:rPr>
          <w:b/>
          <w:w w:val="115"/>
          <w:sz w:val="20"/>
        </w:rPr>
        <w:t xml:space="preserve"> </w:t>
      </w:r>
      <w:r>
        <w:rPr>
          <w:b/>
          <w:w w:val="115"/>
          <w:sz w:val="20"/>
        </w:rPr>
        <w:t xml:space="preserve">Histogram of STAYSL unfolded ETA spectrum </w:t>
      </w:r>
      <w:r>
        <w:rPr>
          <w:rFonts w:ascii="Georgia" w:hAnsi="Georgia"/>
          <w:i/>
          <w:w w:val="115"/>
          <w:sz w:val="20"/>
        </w:rPr>
        <w:t>χ</w:t>
      </w:r>
      <w:r>
        <w:rPr>
          <w:rFonts w:ascii="Bookman Old Style" w:hAnsi="Bookman Old Style"/>
          <w:b/>
          <w:w w:val="115"/>
          <w:position w:val="7"/>
          <w:sz w:val="14"/>
        </w:rPr>
        <w:t>2</w:t>
      </w:r>
      <w:r w:rsidR="00DB52C2">
        <w:rPr>
          <w:rFonts w:ascii="Bookman Old Style" w:hAnsi="Bookman Old Style"/>
          <w:b/>
          <w:w w:val="115"/>
          <w:position w:val="7"/>
          <w:sz w:val="14"/>
        </w:rPr>
        <w:t xml:space="preserve"> </w:t>
      </w:r>
      <w:r>
        <w:rPr>
          <w:b/>
          <w:w w:val="115"/>
          <w:sz w:val="20"/>
        </w:rPr>
        <w:t xml:space="preserve">for each </w:t>
      </w:r>
      <w:proofErr w:type="gramStart"/>
      <w:r>
        <w:rPr>
          <w:b/>
          <w:w w:val="115"/>
          <w:sz w:val="20"/>
        </w:rPr>
        <w:t>unfolded</w:t>
      </w:r>
      <w:r w:rsidR="00DB52C2">
        <w:rPr>
          <w:b/>
          <w:w w:val="115"/>
          <w:sz w:val="20"/>
        </w:rPr>
        <w:t xml:space="preserve"> </w:t>
      </w:r>
      <w:r>
        <w:rPr>
          <w:b/>
          <w:w w:val="115"/>
          <w:sz w:val="20"/>
        </w:rPr>
        <w:t xml:space="preserve"> trial</w:t>
      </w:r>
      <w:proofErr w:type="gramEnd"/>
      <w:r>
        <w:rPr>
          <w:b/>
          <w:w w:val="115"/>
          <w:sz w:val="20"/>
        </w:rPr>
        <w:t>.</w:t>
      </w:r>
    </w:p>
    <w:p w14:paraId="5DD2E988" w14:textId="77777777" w:rsidR="00430DE3" w:rsidRDefault="00430DE3">
      <w:pPr>
        <w:pStyle w:val="BodyText"/>
        <w:rPr>
          <w:b/>
          <w:sz w:val="22"/>
        </w:rPr>
      </w:pPr>
    </w:p>
    <w:p w14:paraId="7F55FF69" w14:textId="5930AFFE" w:rsidR="00430DE3" w:rsidRDefault="008F0850">
      <w:pPr>
        <w:pStyle w:val="BodyText"/>
        <w:spacing w:before="173" w:line="415" w:lineRule="auto"/>
        <w:ind w:left="100" w:right="117"/>
        <w:jc w:val="both"/>
      </w:pPr>
      <w:r>
        <w:rPr>
          <w:w w:val="105"/>
        </w:rPr>
        <w:t xml:space="preserve">neutron energy spectra are described for </w:t>
      </w:r>
      <w:r>
        <w:rPr>
          <w:w w:val="105"/>
          <w:position w:val="9"/>
          <w:sz w:val="16"/>
        </w:rPr>
        <w:t>235</w:t>
      </w:r>
      <w:r>
        <w:rPr>
          <w:w w:val="105"/>
        </w:rPr>
        <w:t xml:space="preserve">U and </w:t>
      </w:r>
      <w:r>
        <w:rPr>
          <w:w w:val="105"/>
          <w:position w:val="9"/>
          <w:sz w:val="16"/>
        </w:rPr>
        <w:t>238</w:t>
      </w:r>
      <w:r>
        <w:rPr>
          <w:w w:val="105"/>
        </w:rPr>
        <w:t xml:space="preserve">U. These spectra </w:t>
      </w:r>
      <w:del w:id="687" w:author="Bucy, Anna M Ctr USAF AETC AFIT/ENP" w:date="2019-01-08T17:32:00Z">
        <w:r w:rsidDel="007B5051">
          <w:rPr>
            <w:w w:val="105"/>
          </w:rPr>
          <w:delText xml:space="preserve">are </w:delText>
        </w:r>
      </w:del>
      <w:ins w:id="688" w:author="Bucy, Anna M Ctr USAF AETC AFIT/ENP" w:date="2019-01-08T17:32:00Z">
        <w:r w:rsidR="007B5051">
          <w:rPr>
            <w:w w:val="105"/>
          </w:rPr>
          <w:t xml:space="preserve">were </w:t>
        </w:r>
      </w:ins>
      <w:r>
        <w:rPr>
          <w:w w:val="105"/>
        </w:rPr>
        <w:t>then used with the GEF and Nagy approach to provide</w:t>
      </w:r>
      <w:del w:id="689" w:author="Bucy, Anna M Ctr USAF AETC AFIT/ENP" w:date="2019-01-08T17:32:00Z">
        <w:r w:rsidDel="007B5051">
          <w:rPr>
            <w:w w:val="105"/>
          </w:rPr>
          <w:delText>d</w:delText>
        </w:r>
      </w:del>
      <w:r>
        <w:rPr>
          <w:w w:val="105"/>
        </w:rPr>
        <w:t xml:space="preserve"> an estimate of the non-volatile gases expected to be produced in the</w:t>
      </w:r>
      <w:r w:rsidR="00DB52C2">
        <w:rPr>
          <w:w w:val="105"/>
        </w:rPr>
        <w:t xml:space="preserve"> </w:t>
      </w:r>
      <w:r>
        <w:rPr>
          <w:w w:val="105"/>
        </w:rPr>
        <w:t>HEU.</w:t>
      </w:r>
    </w:p>
    <w:p w14:paraId="21346CC3" w14:textId="77777777" w:rsidR="00430DE3" w:rsidRDefault="00430DE3">
      <w:pPr>
        <w:pStyle w:val="BodyText"/>
        <w:spacing w:before="9"/>
        <w:rPr>
          <w:sz w:val="29"/>
        </w:rPr>
      </w:pPr>
    </w:p>
    <w:p w14:paraId="733D3400" w14:textId="77777777" w:rsidR="00430DE3" w:rsidRDefault="008F0850">
      <w:pPr>
        <w:pStyle w:val="Heading2"/>
        <w:numPr>
          <w:ilvl w:val="2"/>
          <w:numId w:val="4"/>
        </w:numPr>
        <w:tabs>
          <w:tab w:val="left" w:pos="1273"/>
          <w:tab w:val="left" w:pos="1274"/>
        </w:tabs>
      </w:pPr>
      <w:bookmarkStart w:id="690" w:name="HEU_Fission_Spectra"/>
      <w:bookmarkStart w:id="691" w:name="_bookmark120"/>
      <w:bookmarkEnd w:id="690"/>
      <w:bookmarkEnd w:id="691"/>
      <w:r>
        <w:rPr>
          <w:w w:val="115"/>
        </w:rPr>
        <w:t>HEU Fission</w:t>
      </w:r>
      <w:r>
        <w:rPr>
          <w:spacing w:val="10"/>
          <w:w w:val="115"/>
        </w:rPr>
        <w:t xml:space="preserve"> </w:t>
      </w:r>
      <w:r>
        <w:rPr>
          <w:w w:val="115"/>
        </w:rPr>
        <w:t>Spectra</w:t>
      </w:r>
    </w:p>
    <w:p w14:paraId="0E00E8ED" w14:textId="77777777" w:rsidR="00430DE3" w:rsidRDefault="00430DE3">
      <w:pPr>
        <w:pStyle w:val="BodyText"/>
        <w:spacing w:before="11"/>
        <w:rPr>
          <w:b/>
          <w:sz w:val="30"/>
        </w:rPr>
      </w:pPr>
    </w:p>
    <w:p w14:paraId="53F48890" w14:textId="3BDC8162" w:rsidR="00430DE3" w:rsidRDefault="008F0850">
      <w:pPr>
        <w:pStyle w:val="BodyText"/>
        <w:spacing w:line="410" w:lineRule="auto"/>
        <w:ind w:left="100" w:right="117" w:firstLine="408"/>
        <w:jc w:val="both"/>
      </w:pPr>
      <w:r>
        <w:t>The energy</w:t>
      </w:r>
      <w:ins w:id="692" w:author="Bucy, Anna M Ctr USAF AETC AFIT/ENP" w:date="2019-01-08T17:32:00Z">
        <w:r w:rsidR="007B5051">
          <w:t>-</w:t>
        </w:r>
      </w:ins>
      <w:del w:id="693" w:author="Bucy, Anna M Ctr USAF AETC AFIT/ENP" w:date="2019-01-08T17:32:00Z">
        <w:r w:rsidDel="007B5051">
          <w:delText xml:space="preserve"> </w:delText>
        </w:r>
      </w:del>
      <w:r>
        <w:t xml:space="preserve">dependent neutron fluence </w:t>
      </w:r>
      <w:r>
        <w:rPr>
          <w:spacing w:val="-3"/>
        </w:rPr>
        <w:t xml:space="preserve">convolved </w:t>
      </w:r>
      <w:r>
        <w:t>with the fission cross</w:t>
      </w:r>
      <w:ins w:id="694" w:author="Bucy, Anna M Ctr USAF AETC AFIT/ENP" w:date="2019-01-08T16:45:00Z">
        <w:r w:rsidR="00340302">
          <w:t xml:space="preserve"> </w:t>
        </w:r>
      </w:ins>
      <w:del w:id="695" w:author="Bucy, Anna M Ctr USAF AETC AFIT/ENP" w:date="2019-01-08T16:45:00Z">
        <w:r w:rsidDel="00340302">
          <w:delText>-</w:delText>
        </w:r>
      </w:del>
      <w:r>
        <w:t>section can</w:t>
      </w:r>
      <w:r w:rsidR="00DB52C2">
        <w:t xml:space="preserve"> </w:t>
      </w:r>
      <w:r>
        <w:rPr>
          <w:spacing w:val="3"/>
        </w:rPr>
        <w:t xml:space="preserve">be </w:t>
      </w:r>
      <w:r>
        <w:t>used to determine the fission rate as a function of energy for the various isotopes</w:t>
      </w:r>
      <w:r w:rsidR="00DB52C2">
        <w:t xml:space="preserve">    </w:t>
      </w:r>
      <w:r>
        <w:t>in the HEU foil.</w:t>
      </w:r>
      <w:r w:rsidR="00DB52C2">
        <w:t xml:space="preserve"> </w:t>
      </w:r>
      <w:r>
        <w:t xml:space="preserve">The resultant </w:t>
      </w:r>
      <w:r>
        <w:rPr>
          <w:spacing w:val="-7"/>
        </w:rPr>
        <w:t>ETA</w:t>
      </w:r>
      <w:r w:rsidR="00DB52C2">
        <w:rPr>
          <w:spacing w:val="-7"/>
        </w:rPr>
        <w:t xml:space="preserve"> </w:t>
      </w:r>
      <w:r>
        <w:t xml:space="preserve">fissions as a function of energy for </w:t>
      </w:r>
      <w:r>
        <w:rPr>
          <w:spacing w:val="2"/>
          <w:position w:val="9"/>
          <w:sz w:val="16"/>
        </w:rPr>
        <w:t>235</w:t>
      </w:r>
      <w:r>
        <w:rPr>
          <w:spacing w:val="2"/>
        </w:rPr>
        <w:t xml:space="preserve">U </w:t>
      </w:r>
      <w:r>
        <w:t xml:space="preserve">and </w:t>
      </w:r>
      <w:r>
        <w:rPr>
          <w:spacing w:val="2"/>
          <w:position w:val="9"/>
          <w:sz w:val="16"/>
        </w:rPr>
        <w:t>238</w:t>
      </w:r>
      <w:r>
        <w:rPr>
          <w:spacing w:val="2"/>
        </w:rPr>
        <w:t>U</w:t>
      </w:r>
      <w:r w:rsidR="00DB52C2">
        <w:rPr>
          <w:spacing w:val="2"/>
        </w:rPr>
        <w:t xml:space="preserve"> </w:t>
      </w:r>
      <w:r>
        <w:t>are shown in Figure</w:t>
      </w:r>
      <w:r w:rsidR="00DB52C2">
        <w:t xml:space="preserve"> </w:t>
      </w:r>
      <w:r>
        <w:rPr>
          <w:spacing w:val="14"/>
        </w:rPr>
        <w:t xml:space="preserve"> </w:t>
      </w:r>
      <w:hyperlink w:anchor="_bookmark121" w:history="1">
        <w:r>
          <w:t>42</w:t>
        </w:r>
      </w:hyperlink>
      <w:r>
        <w:t>.</w:t>
      </w:r>
    </w:p>
    <w:p w14:paraId="6727EC8E" w14:textId="6259B59A" w:rsidR="00430DE3" w:rsidRDefault="008F0850">
      <w:pPr>
        <w:pStyle w:val="BodyText"/>
        <w:spacing w:line="412" w:lineRule="auto"/>
        <w:ind w:left="100" w:right="117" w:firstLine="454"/>
        <w:jc w:val="both"/>
      </w:pPr>
      <w:r>
        <w:rPr>
          <w:w w:val="105"/>
        </w:rPr>
        <w:t xml:space="preserve">The </w:t>
      </w:r>
      <w:r>
        <w:rPr>
          <w:w w:val="105"/>
          <w:position w:val="9"/>
          <w:sz w:val="16"/>
        </w:rPr>
        <w:t>235</w:t>
      </w:r>
      <w:r>
        <w:rPr>
          <w:w w:val="105"/>
        </w:rPr>
        <w:t xml:space="preserve">U fissions provide a similar functional form to the ETA sample cavity fluence. However, lower energy fissions comprise a much larger relative contribution to the total fissions, which motivated the necessity for lower statistical uncertainty at lower energies. Still, the majority of the fissions </w:t>
      </w:r>
      <w:del w:id="696" w:author="Bucy, Anna M Ctr USAF AETC AFIT/ENP" w:date="2019-01-08T17:33:00Z">
        <w:r w:rsidDel="0062414A">
          <w:rPr>
            <w:w w:val="105"/>
          </w:rPr>
          <w:delText xml:space="preserve">are </w:delText>
        </w:r>
      </w:del>
      <w:ins w:id="697" w:author="Bucy, Anna M Ctr USAF AETC AFIT/ENP" w:date="2019-01-08T17:33:00Z">
        <w:r w:rsidR="0062414A">
          <w:rPr>
            <w:w w:val="105"/>
          </w:rPr>
          <w:t xml:space="preserve">were </w:t>
        </w:r>
      </w:ins>
      <w:r>
        <w:rPr>
          <w:w w:val="105"/>
        </w:rPr>
        <w:t xml:space="preserve">produced by neutrons above 0.1 MeV in </w:t>
      </w:r>
      <w:r>
        <w:rPr>
          <w:w w:val="105"/>
          <w:position w:val="9"/>
          <w:sz w:val="16"/>
        </w:rPr>
        <w:t>235</w:t>
      </w:r>
      <w:r>
        <w:rPr>
          <w:w w:val="105"/>
        </w:rPr>
        <w:t xml:space="preserve">U. </w:t>
      </w:r>
      <w:r>
        <w:rPr>
          <w:w w:val="105"/>
          <w:position w:val="9"/>
          <w:sz w:val="16"/>
        </w:rPr>
        <w:t>238</w:t>
      </w:r>
      <w:r>
        <w:rPr>
          <w:w w:val="105"/>
        </w:rPr>
        <w:t>U is a fissionable isotope with a fission threshold at approximately</w:t>
      </w:r>
    </w:p>
    <w:p w14:paraId="01AAE12D" w14:textId="77777777" w:rsidR="00430DE3" w:rsidRDefault="00430DE3">
      <w:pPr>
        <w:spacing w:line="412" w:lineRule="auto"/>
        <w:jc w:val="both"/>
        <w:sectPr w:rsidR="00430DE3">
          <w:pgSz w:w="12240" w:h="15840"/>
          <w:pgMar w:top="1440" w:right="1680" w:bottom="1380" w:left="1700" w:header="0" w:footer="1182" w:gutter="0"/>
          <w:cols w:space="720"/>
        </w:sectPr>
      </w:pPr>
    </w:p>
    <w:p w14:paraId="138D29CE" w14:textId="77777777" w:rsidR="00430DE3" w:rsidRDefault="00430DE3">
      <w:pPr>
        <w:pStyle w:val="BodyText"/>
        <w:spacing w:before="2" w:after="1"/>
        <w:rPr>
          <w:sz w:val="12"/>
        </w:rPr>
      </w:pPr>
    </w:p>
    <w:p w14:paraId="29898EFE" w14:textId="77777777" w:rsidR="00430DE3" w:rsidRDefault="008F0850">
      <w:pPr>
        <w:pStyle w:val="BodyText"/>
        <w:ind w:left="714"/>
        <w:rPr>
          <w:sz w:val="20"/>
        </w:rPr>
      </w:pPr>
      <w:r>
        <w:rPr>
          <w:noProof/>
          <w:sz w:val="20"/>
        </w:rPr>
        <w:drawing>
          <wp:inline distT="0" distB="0" distL="0" distR="0" wp14:anchorId="517E3DEB" wp14:editId="731A2E4B">
            <wp:extent cx="4715446" cy="3443287"/>
            <wp:effectExtent l="0" t="0" r="0" b="0"/>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61" cstate="print"/>
                    <a:stretch>
                      <a:fillRect/>
                    </a:stretch>
                  </pic:blipFill>
                  <pic:spPr>
                    <a:xfrm>
                      <a:off x="0" y="0"/>
                      <a:ext cx="4715446" cy="3443287"/>
                    </a:xfrm>
                    <a:prstGeom prst="rect">
                      <a:avLst/>
                    </a:prstGeom>
                  </pic:spPr>
                </pic:pic>
              </a:graphicData>
            </a:graphic>
          </wp:inline>
        </w:drawing>
      </w:r>
    </w:p>
    <w:p w14:paraId="1D3F77DF" w14:textId="77777777" w:rsidR="00430DE3" w:rsidRDefault="008F0850">
      <w:pPr>
        <w:pStyle w:val="ListParagraph"/>
        <w:numPr>
          <w:ilvl w:val="3"/>
          <w:numId w:val="4"/>
        </w:numPr>
        <w:tabs>
          <w:tab w:val="left" w:pos="3482"/>
        </w:tabs>
        <w:spacing w:before="61"/>
        <w:jc w:val="left"/>
        <w:rPr>
          <w:sz w:val="20"/>
        </w:rPr>
      </w:pPr>
      <w:bookmarkStart w:id="698" w:name="_bookmark121"/>
      <w:bookmarkEnd w:id="698"/>
      <w:r>
        <w:rPr>
          <w:w w:val="105"/>
          <w:sz w:val="20"/>
        </w:rPr>
        <w:t>Logarithmic energy</w:t>
      </w:r>
      <w:r>
        <w:rPr>
          <w:spacing w:val="33"/>
          <w:w w:val="105"/>
          <w:sz w:val="20"/>
        </w:rPr>
        <w:t xml:space="preserve"> </w:t>
      </w:r>
      <w:r>
        <w:rPr>
          <w:w w:val="105"/>
          <w:sz w:val="20"/>
        </w:rPr>
        <w:t>scale</w:t>
      </w:r>
    </w:p>
    <w:p w14:paraId="26E6786F" w14:textId="77777777" w:rsidR="00430DE3" w:rsidRDefault="008F0850">
      <w:pPr>
        <w:pStyle w:val="BodyText"/>
        <w:spacing w:before="2"/>
        <w:rPr>
          <w:sz w:val="16"/>
        </w:rPr>
      </w:pPr>
      <w:r>
        <w:rPr>
          <w:noProof/>
        </w:rPr>
        <w:drawing>
          <wp:anchor distT="0" distB="0" distL="0" distR="0" simplePos="0" relativeHeight="251620864" behindDoc="0" locked="0" layoutInCell="1" allowOverlap="1" wp14:anchorId="4E6EEFDA" wp14:editId="10F45ABC">
            <wp:simplePos x="0" y="0"/>
            <wp:positionH relativeFrom="page">
              <wp:posOffset>1546199</wp:posOffset>
            </wp:positionH>
            <wp:positionV relativeFrom="paragraph">
              <wp:posOffset>143259</wp:posOffset>
            </wp:positionV>
            <wp:extent cx="4715446" cy="3443287"/>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62" cstate="print"/>
                    <a:stretch>
                      <a:fillRect/>
                    </a:stretch>
                  </pic:blipFill>
                  <pic:spPr>
                    <a:xfrm>
                      <a:off x="0" y="0"/>
                      <a:ext cx="4715446" cy="3443287"/>
                    </a:xfrm>
                    <a:prstGeom prst="rect">
                      <a:avLst/>
                    </a:prstGeom>
                  </pic:spPr>
                </pic:pic>
              </a:graphicData>
            </a:graphic>
          </wp:anchor>
        </w:drawing>
      </w:r>
    </w:p>
    <w:p w14:paraId="72A70CAB" w14:textId="77777777" w:rsidR="00430DE3" w:rsidRDefault="008F0850">
      <w:pPr>
        <w:pStyle w:val="ListParagraph"/>
        <w:numPr>
          <w:ilvl w:val="3"/>
          <w:numId w:val="4"/>
        </w:numPr>
        <w:tabs>
          <w:tab w:val="left" w:pos="3737"/>
        </w:tabs>
        <w:spacing w:before="32"/>
        <w:ind w:left="3736" w:hanging="343"/>
        <w:jc w:val="left"/>
        <w:rPr>
          <w:sz w:val="20"/>
        </w:rPr>
      </w:pPr>
      <w:r>
        <w:rPr>
          <w:w w:val="105"/>
          <w:sz w:val="20"/>
        </w:rPr>
        <w:t>Linear energy</w:t>
      </w:r>
      <w:r>
        <w:rPr>
          <w:spacing w:val="24"/>
          <w:w w:val="105"/>
          <w:sz w:val="20"/>
        </w:rPr>
        <w:t xml:space="preserve"> </w:t>
      </w:r>
      <w:r>
        <w:rPr>
          <w:w w:val="105"/>
          <w:sz w:val="20"/>
        </w:rPr>
        <w:t>scale</w:t>
      </w:r>
    </w:p>
    <w:p w14:paraId="0D9DEDDE" w14:textId="77777777" w:rsidR="00430DE3" w:rsidRDefault="00430DE3">
      <w:pPr>
        <w:pStyle w:val="BodyText"/>
        <w:spacing w:before="9"/>
      </w:pPr>
    </w:p>
    <w:p w14:paraId="7EBB06EE" w14:textId="77777777" w:rsidR="00430DE3" w:rsidRDefault="008F0850">
      <w:pPr>
        <w:ind w:left="1468"/>
        <w:rPr>
          <w:b/>
          <w:sz w:val="20"/>
        </w:rPr>
      </w:pPr>
      <w:r>
        <w:rPr>
          <w:b/>
          <w:w w:val="115"/>
          <w:sz w:val="20"/>
        </w:rPr>
        <w:t>Figure 42.</w:t>
      </w:r>
      <w:r w:rsidR="00DB52C2">
        <w:rPr>
          <w:b/>
          <w:w w:val="115"/>
          <w:sz w:val="20"/>
        </w:rPr>
        <w:t xml:space="preserve"> </w:t>
      </w:r>
      <w:r>
        <w:rPr>
          <w:b/>
          <w:w w:val="115"/>
          <w:sz w:val="20"/>
        </w:rPr>
        <w:t>ETA</w:t>
      </w:r>
      <w:r w:rsidR="00DB52C2">
        <w:rPr>
          <w:b/>
          <w:w w:val="115"/>
          <w:sz w:val="20"/>
        </w:rPr>
        <w:t xml:space="preserve"> </w:t>
      </w:r>
      <w:r>
        <w:rPr>
          <w:b/>
          <w:w w:val="115"/>
          <w:sz w:val="20"/>
        </w:rPr>
        <w:t>HEU sample fissions as a function</w:t>
      </w:r>
      <w:r w:rsidR="00DB52C2">
        <w:rPr>
          <w:b/>
          <w:w w:val="115"/>
          <w:sz w:val="20"/>
        </w:rPr>
        <w:t xml:space="preserve"> </w:t>
      </w:r>
      <w:r>
        <w:rPr>
          <w:b/>
          <w:w w:val="115"/>
          <w:sz w:val="20"/>
        </w:rPr>
        <w:t>energy.</w:t>
      </w:r>
    </w:p>
    <w:p w14:paraId="6805DBE2" w14:textId="77777777" w:rsidR="00430DE3" w:rsidRDefault="00430DE3">
      <w:pPr>
        <w:rPr>
          <w:sz w:val="20"/>
        </w:rPr>
        <w:sectPr w:rsidR="00430DE3">
          <w:footerReference w:type="default" r:id="rId63"/>
          <w:pgSz w:w="12240" w:h="15840"/>
          <w:pgMar w:top="1500" w:right="1720" w:bottom="1380" w:left="1720" w:header="0" w:footer="1182" w:gutter="0"/>
          <w:cols w:space="720"/>
        </w:sectPr>
      </w:pPr>
    </w:p>
    <w:p w14:paraId="43D15E05" w14:textId="5CCCA604" w:rsidR="00430DE3" w:rsidRDefault="008F0850">
      <w:pPr>
        <w:pStyle w:val="BodyText"/>
        <w:spacing w:before="35" w:line="415" w:lineRule="auto"/>
        <w:ind w:left="100" w:right="117"/>
        <w:jc w:val="both"/>
      </w:pPr>
      <w:r>
        <w:rPr>
          <w:w w:val="105"/>
        </w:rPr>
        <w:lastRenderedPageBreak/>
        <w:t xml:space="preserve">1 MeV and was at a lower number density, so there were significantly </w:t>
      </w:r>
      <w:del w:id="699" w:author="Bucy, Anna M Ctr USAF AETC AFIT/ENP" w:date="2019-01-08T17:34:00Z">
        <w:r w:rsidDel="00AD66C6">
          <w:rPr>
            <w:w w:val="105"/>
          </w:rPr>
          <w:delText xml:space="preserve">less </w:delText>
        </w:r>
      </w:del>
      <w:ins w:id="700" w:author="Bucy, Anna M Ctr USAF AETC AFIT/ENP" w:date="2019-01-08T17:34:00Z">
        <w:r w:rsidR="00AD66C6">
          <w:rPr>
            <w:w w:val="105"/>
          </w:rPr>
          <w:t xml:space="preserve">fewer </w:t>
        </w:r>
      </w:ins>
      <w:r>
        <w:rPr>
          <w:w w:val="105"/>
        </w:rPr>
        <w:t>fissions overall. The remaining uranium isotopes were neglected as their contribution was negligible. The spectra here were utilized to provide the compound nucleus energy states</w:t>
      </w:r>
      <w:r w:rsidR="00DB52C2">
        <w:rPr>
          <w:w w:val="105"/>
        </w:rPr>
        <w:t xml:space="preserve"> </w:t>
      </w:r>
      <w:r>
        <w:rPr>
          <w:w w:val="105"/>
        </w:rPr>
        <w:t>for GEF.</w:t>
      </w:r>
    </w:p>
    <w:p w14:paraId="5210B564" w14:textId="77777777" w:rsidR="00430DE3" w:rsidRDefault="00430DE3">
      <w:pPr>
        <w:pStyle w:val="BodyText"/>
        <w:spacing w:before="9"/>
        <w:rPr>
          <w:sz w:val="29"/>
        </w:rPr>
      </w:pPr>
    </w:p>
    <w:p w14:paraId="660B936B" w14:textId="77777777" w:rsidR="00430DE3" w:rsidRDefault="008F0850">
      <w:pPr>
        <w:pStyle w:val="Heading2"/>
        <w:numPr>
          <w:ilvl w:val="2"/>
          <w:numId w:val="4"/>
        </w:numPr>
        <w:tabs>
          <w:tab w:val="left" w:pos="1273"/>
          <w:tab w:val="left" w:pos="1274"/>
        </w:tabs>
      </w:pPr>
      <w:bookmarkStart w:id="701" w:name="GEF"/>
      <w:bookmarkStart w:id="702" w:name="_bookmark122"/>
      <w:bookmarkEnd w:id="701"/>
      <w:bookmarkEnd w:id="702"/>
      <w:r>
        <w:rPr>
          <w:w w:val="115"/>
        </w:rPr>
        <w:t>GEF</w:t>
      </w:r>
    </w:p>
    <w:p w14:paraId="652364C2" w14:textId="77777777" w:rsidR="00430DE3" w:rsidRDefault="00430DE3">
      <w:pPr>
        <w:pStyle w:val="BodyText"/>
        <w:spacing w:before="11"/>
        <w:rPr>
          <w:b/>
          <w:sz w:val="30"/>
        </w:rPr>
      </w:pPr>
    </w:p>
    <w:p w14:paraId="19DD4E1B" w14:textId="3209D620" w:rsidR="00430DE3" w:rsidRDefault="008F0850">
      <w:pPr>
        <w:pStyle w:val="BodyText"/>
        <w:spacing w:line="415" w:lineRule="auto"/>
        <w:ind w:left="100" w:right="117" w:firstLine="439"/>
        <w:jc w:val="both"/>
      </w:pPr>
      <w:r>
        <w:rPr>
          <w:noProof/>
        </w:rPr>
        <w:drawing>
          <wp:anchor distT="0" distB="0" distL="0" distR="0" simplePos="0" relativeHeight="251621888" behindDoc="0" locked="0" layoutInCell="1" allowOverlap="1" wp14:anchorId="09499E4A" wp14:editId="684A3501">
            <wp:simplePos x="0" y="0"/>
            <wp:positionH relativeFrom="page">
              <wp:posOffset>1546199</wp:posOffset>
            </wp:positionH>
            <wp:positionV relativeFrom="paragraph">
              <wp:posOffset>2170680</wp:posOffset>
            </wp:positionV>
            <wp:extent cx="4764023" cy="3504437"/>
            <wp:effectExtent l="0" t="0" r="0" b="0"/>
            <wp:wrapTopAndBottom/>
            <wp:docPr id="9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jpeg"/>
                    <pic:cNvPicPr/>
                  </pic:nvPicPr>
                  <pic:blipFill>
                    <a:blip r:embed="rId64" cstate="print"/>
                    <a:stretch>
                      <a:fillRect/>
                    </a:stretch>
                  </pic:blipFill>
                  <pic:spPr>
                    <a:xfrm>
                      <a:off x="0" y="0"/>
                      <a:ext cx="4764023" cy="3504437"/>
                    </a:xfrm>
                    <a:prstGeom prst="rect">
                      <a:avLst/>
                    </a:prstGeom>
                  </pic:spPr>
                </pic:pic>
              </a:graphicData>
            </a:graphic>
          </wp:anchor>
        </w:drawing>
      </w:r>
      <w:r>
        <w:rPr>
          <w:w w:val="110"/>
        </w:rPr>
        <w:t>GEF</w:t>
      </w:r>
      <w:r>
        <w:rPr>
          <w:spacing w:val="-8"/>
          <w:w w:val="110"/>
        </w:rPr>
        <w:t xml:space="preserve"> </w:t>
      </w:r>
      <w:r>
        <w:rPr>
          <w:w w:val="110"/>
        </w:rPr>
        <w:t>is</w:t>
      </w:r>
      <w:r>
        <w:rPr>
          <w:spacing w:val="-8"/>
          <w:w w:val="110"/>
        </w:rPr>
        <w:t xml:space="preserve"> </w:t>
      </w:r>
      <w:r>
        <w:rPr>
          <w:w w:val="110"/>
        </w:rPr>
        <w:t>a</w:t>
      </w:r>
      <w:r>
        <w:rPr>
          <w:spacing w:val="-8"/>
          <w:w w:val="110"/>
        </w:rPr>
        <w:t xml:space="preserve"> </w:t>
      </w:r>
      <w:r>
        <w:rPr>
          <w:w w:val="110"/>
        </w:rPr>
        <w:t>useful</w:t>
      </w:r>
      <w:r>
        <w:rPr>
          <w:spacing w:val="-9"/>
          <w:w w:val="110"/>
        </w:rPr>
        <w:t xml:space="preserve"> </w:t>
      </w:r>
      <w:r>
        <w:rPr>
          <w:w w:val="110"/>
        </w:rPr>
        <w:t>tool</w:t>
      </w:r>
      <w:r>
        <w:rPr>
          <w:spacing w:val="-8"/>
          <w:w w:val="110"/>
        </w:rPr>
        <w:t xml:space="preserve"> </w:t>
      </w:r>
      <w:r>
        <w:rPr>
          <w:w w:val="110"/>
        </w:rPr>
        <w:t>for</w:t>
      </w:r>
      <w:r>
        <w:rPr>
          <w:spacing w:val="-8"/>
          <w:w w:val="110"/>
        </w:rPr>
        <w:t xml:space="preserve"> </w:t>
      </w:r>
      <w:r>
        <w:rPr>
          <w:w w:val="110"/>
        </w:rPr>
        <w:t>generating</w:t>
      </w:r>
      <w:r>
        <w:rPr>
          <w:spacing w:val="-8"/>
          <w:w w:val="110"/>
        </w:rPr>
        <w:t xml:space="preserve"> </w:t>
      </w:r>
      <w:r>
        <w:rPr>
          <w:w w:val="110"/>
        </w:rPr>
        <w:t>the</w:t>
      </w:r>
      <w:r>
        <w:rPr>
          <w:spacing w:val="-8"/>
          <w:w w:val="110"/>
        </w:rPr>
        <w:t xml:space="preserve"> </w:t>
      </w:r>
      <w:r>
        <w:rPr>
          <w:w w:val="110"/>
        </w:rPr>
        <w:t>entire</w:t>
      </w:r>
      <w:r>
        <w:rPr>
          <w:spacing w:val="-8"/>
          <w:w w:val="110"/>
        </w:rPr>
        <w:t xml:space="preserve"> </w:t>
      </w:r>
      <w:r>
        <w:rPr>
          <w:w w:val="110"/>
        </w:rPr>
        <w:t>fission</w:t>
      </w:r>
      <w:r>
        <w:rPr>
          <w:spacing w:val="-9"/>
          <w:w w:val="110"/>
        </w:rPr>
        <w:t xml:space="preserve"> </w:t>
      </w:r>
      <w:r>
        <w:rPr>
          <w:w w:val="110"/>
        </w:rPr>
        <w:t>product</w:t>
      </w:r>
      <w:r>
        <w:rPr>
          <w:spacing w:val="-8"/>
          <w:w w:val="110"/>
        </w:rPr>
        <w:t xml:space="preserve"> </w:t>
      </w:r>
      <w:r>
        <w:rPr>
          <w:w w:val="110"/>
        </w:rPr>
        <w:t>mass</w:t>
      </w:r>
      <w:r>
        <w:rPr>
          <w:spacing w:val="-8"/>
          <w:w w:val="110"/>
        </w:rPr>
        <w:t xml:space="preserve"> </w:t>
      </w:r>
      <w:r>
        <w:rPr>
          <w:w w:val="110"/>
        </w:rPr>
        <w:t>chain</w:t>
      </w:r>
      <w:r>
        <w:rPr>
          <w:spacing w:val="-8"/>
          <w:w w:val="110"/>
        </w:rPr>
        <w:t xml:space="preserve"> </w:t>
      </w:r>
      <w:r>
        <w:rPr>
          <w:w w:val="110"/>
        </w:rPr>
        <w:t xml:space="preserve">yields </w:t>
      </w:r>
      <w:r>
        <w:rPr>
          <w:spacing w:val="-4"/>
          <w:w w:val="110"/>
        </w:rPr>
        <w:t>over</w:t>
      </w:r>
      <w:r>
        <w:rPr>
          <w:spacing w:val="-27"/>
          <w:w w:val="110"/>
        </w:rPr>
        <w:t xml:space="preserve"> </w:t>
      </w:r>
      <w:r>
        <w:rPr>
          <w:w w:val="110"/>
        </w:rPr>
        <w:t>a</w:t>
      </w:r>
      <w:r>
        <w:rPr>
          <w:spacing w:val="-27"/>
          <w:w w:val="110"/>
        </w:rPr>
        <w:t xml:space="preserve"> </w:t>
      </w:r>
      <w:r>
        <w:rPr>
          <w:w w:val="110"/>
        </w:rPr>
        <w:t>large</w:t>
      </w:r>
      <w:r>
        <w:rPr>
          <w:spacing w:val="-27"/>
          <w:w w:val="110"/>
        </w:rPr>
        <w:t xml:space="preserve"> </w:t>
      </w:r>
      <w:r>
        <w:rPr>
          <w:w w:val="110"/>
        </w:rPr>
        <w:t>range</w:t>
      </w:r>
      <w:r>
        <w:rPr>
          <w:spacing w:val="-27"/>
          <w:w w:val="110"/>
        </w:rPr>
        <w:t xml:space="preserve"> </w:t>
      </w:r>
      <w:r>
        <w:rPr>
          <w:w w:val="110"/>
        </w:rPr>
        <w:t>of</w:t>
      </w:r>
      <w:r>
        <w:rPr>
          <w:spacing w:val="-27"/>
          <w:w w:val="110"/>
        </w:rPr>
        <w:t xml:space="preserve"> </w:t>
      </w:r>
      <w:r>
        <w:rPr>
          <w:w w:val="110"/>
        </w:rPr>
        <w:t>fissile</w:t>
      </w:r>
      <w:r>
        <w:rPr>
          <w:spacing w:val="-27"/>
          <w:w w:val="110"/>
        </w:rPr>
        <w:t xml:space="preserve"> </w:t>
      </w:r>
      <w:r>
        <w:rPr>
          <w:w w:val="110"/>
        </w:rPr>
        <w:t>and</w:t>
      </w:r>
      <w:r>
        <w:rPr>
          <w:spacing w:val="-27"/>
          <w:w w:val="110"/>
        </w:rPr>
        <w:t xml:space="preserve"> </w:t>
      </w:r>
      <w:r>
        <w:rPr>
          <w:w w:val="110"/>
        </w:rPr>
        <w:t>fissionable</w:t>
      </w:r>
      <w:r>
        <w:rPr>
          <w:spacing w:val="-27"/>
          <w:w w:val="110"/>
        </w:rPr>
        <w:t xml:space="preserve"> </w:t>
      </w:r>
      <w:r>
        <w:rPr>
          <w:w w:val="110"/>
        </w:rPr>
        <w:t>isotopes.</w:t>
      </w:r>
      <w:r>
        <w:rPr>
          <w:spacing w:val="-14"/>
          <w:w w:val="110"/>
        </w:rPr>
        <w:t xml:space="preserve"> </w:t>
      </w:r>
      <w:r>
        <w:rPr>
          <w:w w:val="110"/>
        </w:rPr>
        <w:t>A</w:t>
      </w:r>
      <w:r>
        <w:rPr>
          <w:spacing w:val="-27"/>
          <w:w w:val="110"/>
        </w:rPr>
        <w:t xml:space="preserve"> </w:t>
      </w:r>
      <w:r>
        <w:rPr>
          <w:w w:val="110"/>
        </w:rPr>
        <w:t>comparison</w:t>
      </w:r>
      <w:r>
        <w:rPr>
          <w:spacing w:val="-26"/>
          <w:w w:val="110"/>
        </w:rPr>
        <w:t xml:space="preserve"> </w:t>
      </w:r>
      <w:r>
        <w:rPr>
          <w:w w:val="110"/>
        </w:rPr>
        <w:t>between</w:t>
      </w:r>
      <w:r>
        <w:rPr>
          <w:spacing w:val="-27"/>
          <w:w w:val="110"/>
        </w:rPr>
        <w:t xml:space="preserve"> </w:t>
      </w:r>
      <w:r>
        <w:rPr>
          <w:w w:val="110"/>
        </w:rPr>
        <w:t>the</w:t>
      </w:r>
      <w:r>
        <w:rPr>
          <w:spacing w:val="-27"/>
          <w:w w:val="110"/>
        </w:rPr>
        <w:t xml:space="preserve"> </w:t>
      </w:r>
      <w:r>
        <w:rPr>
          <w:spacing w:val="-7"/>
          <w:w w:val="110"/>
        </w:rPr>
        <w:t xml:space="preserve">ETA </w:t>
      </w:r>
      <w:r>
        <w:rPr>
          <w:w w:val="110"/>
        </w:rPr>
        <w:t>produced</w:t>
      </w:r>
      <w:r>
        <w:rPr>
          <w:spacing w:val="-21"/>
          <w:w w:val="110"/>
        </w:rPr>
        <w:t xml:space="preserve"> </w:t>
      </w:r>
      <w:r>
        <w:rPr>
          <w:w w:val="110"/>
        </w:rPr>
        <w:t>fission</w:t>
      </w:r>
      <w:r>
        <w:rPr>
          <w:spacing w:val="-21"/>
          <w:w w:val="110"/>
        </w:rPr>
        <w:t xml:space="preserve"> </w:t>
      </w:r>
      <w:r>
        <w:rPr>
          <w:w w:val="110"/>
        </w:rPr>
        <w:t>products</w:t>
      </w:r>
      <w:r>
        <w:rPr>
          <w:spacing w:val="-21"/>
          <w:w w:val="110"/>
        </w:rPr>
        <w:t xml:space="preserve"> </w:t>
      </w:r>
      <w:r>
        <w:rPr>
          <w:w w:val="110"/>
        </w:rPr>
        <w:t>and</w:t>
      </w:r>
      <w:r>
        <w:rPr>
          <w:spacing w:val="-20"/>
          <w:w w:val="110"/>
        </w:rPr>
        <w:t xml:space="preserve"> </w:t>
      </w:r>
      <w:r>
        <w:rPr>
          <w:w w:val="110"/>
        </w:rPr>
        <w:t>the</w:t>
      </w:r>
      <w:r>
        <w:rPr>
          <w:spacing w:val="-20"/>
          <w:w w:val="110"/>
        </w:rPr>
        <w:t xml:space="preserve"> </w:t>
      </w:r>
      <w:r>
        <w:rPr>
          <w:w w:val="110"/>
        </w:rPr>
        <w:t>previously</w:t>
      </w:r>
      <w:r>
        <w:rPr>
          <w:spacing w:val="-21"/>
          <w:w w:val="110"/>
        </w:rPr>
        <w:t xml:space="preserve"> </w:t>
      </w:r>
      <w:r>
        <w:rPr>
          <w:w w:val="110"/>
        </w:rPr>
        <w:t>shown</w:t>
      </w:r>
      <w:r>
        <w:rPr>
          <w:spacing w:val="-20"/>
          <w:w w:val="110"/>
        </w:rPr>
        <w:t xml:space="preserve"> </w:t>
      </w:r>
      <w:r>
        <w:rPr>
          <w:w w:val="110"/>
        </w:rPr>
        <w:t>ENDF</w:t>
      </w:r>
      <w:ins w:id="703" w:author="Bucy, Anna M Ctr USAF AETC AFIT/ENP" w:date="2019-01-08T17:35:00Z">
        <w:r w:rsidR="00AD66C6">
          <w:rPr>
            <w:spacing w:val="-20"/>
            <w:w w:val="110"/>
          </w:rPr>
          <w:t>-</w:t>
        </w:r>
      </w:ins>
      <w:del w:id="704" w:author="Bucy, Anna M Ctr USAF AETC AFIT/ENP" w:date="2019-01-08T17:35:00Z">
        <w:r w:rsidDel="00AD66C6">
          <w:rPr>
            <w:spacing w:val="-20"/>
            <w:w w:val="110"/>
          </w:rPr>
          <w:delText xml:space="preserve"> </w:delText>
        </w:r>
      </w:del>
      <w:r>
        <w:rPr>
          <w:w w:val="110"/>
        </w:rPr>
        <w:t>published</w:t>
      </w:r>
      <w:r>
        <w:rPr>
          <w:spacing w:val="-20"/>
          <w:w w:val="110"/>
        </w:rPr>
        <w:t xml:space="preserve"> </w:t>
      </w:r>
      <w:r>
        <w:rPr>
          <w:w w:val="110"/>
        </w:rPr>
        <w:t>data</w:t>
      </w:r>
      <w:r>
        <w:rPr>
          <w:spacing w:val="-20"/>
          <w:w w:val="110"/>
        </w:rPr>
        <w:t xml:space="preserve"> </w:t>
      </w:r>
      <w:r>
        <w:rPr>
          <w:w w:val="110"/>
        </w:rPr>
        <w:t>is</w:t>
      </w:r>
      <w:r>
        <w:rPr>
          <w:spacing w:val="-20"/>
          <w:w w:val="110"/>
        </w:rPr>
        <w:t xml:space="preserve"> </w:t>
      </w:r>
      <w:r>
        <w:rPr>
          <w:w w:val="110"/>
        </w:rPr>
        <w:t>shown in</w:t>
      </w:r>
      <w:r>
        <w:rPr>
          <w:spacing w:val="-9"/>
          <w:w w:val="110"/>
        </w:rPr>
        <w:t xml:space="preserve"> </w:t>
      </w:r>
      <w:r>
        <w:rPr>
          <w:w w:val="110"/>
        </w:rPr>
        <w:t>Figure</w:t>
      </w:r>
      <w:r>
        <w:rPr>
          <w:spacing w:val="-8"/>
          <w:w w:val="110"/>
        </w:rPr>
        <w:t xml:space="preserve"> </w:t>
      </w:r>
      <w:hyperlink w:anchor="_bookmark123" w:history="1">
        <w:r>
          <w:rPr>
            <w:w w:val="110"/>
          </w:rPr>
          <w:t>43</w:t>
        </w:r>
      </w:hyperlink>
      <w:r>
        <w:rPr>
          <w:w w:val="110"/>
        </w:rPr>
        <w:t>.</w:t>
      </w:r>
      <w:r>
        <w:rPr>
          <w:spacing w:val="20"/>
          <w:w w:val="110"/>
        </w:rPr>
        <w:t xml:space="preserve"> </w:t>
      </w:r>
      <w:r>
        <w:rPr>
          <w:w w:val="110"/>
        </w:rPr>
        <w:t>The</w:t>
      </w:r>
      <w:r>
        <w:rPr>
          <w:spacing w:val="-9"/>
          <w:w w:val="110"/>
        </w:rPr>
        <w:t xml:space="preserve"> </w:t>
      </w:r>
      <w:r>
        <w:rPr>
          <w:w w:val="110"/>
        </w:rPr>
        <w:t>resultant</w:t>
      </w:r>
      <w:r>
        <w:rPr>
          <w:spacing w:val="-9"/>
          <w:w w:val="110"/>
        </w:rPr>
        <w:t xml:space="preserve"> </w:t>
      </w:r>
      <w:r>
        <w:rPr>
          <w:spacing w:val="-7"/>
          <w:w w:val="110"/>
        </w:rPr>
        <w:t>ETA</w:t>
      </w:r>
      <w:r>
        <w:rPr>
          <w:spacing w:val="-9"/>
          <w:w w:val="110"/>
        </w:rPr>
        <w:t xml:space="preserve"> </w:t>
      </w:r>
      <w:r>
        <w:rPr>
          <w:w w:val="110"/>
        </w:rPr>
        <w:t>fission</w:t>
      </w:r>
      <w:r>
        <w:rPr>
          <w:spacing w:val="-9"/>
          <w:w w:val="110"/>
        </w:rPr>
        <w:t xml:space="preserve"> </w:t>
      </w:r>
      <w:r>
        <w:rPr>
          <w:w w:val="110"/>
        </w:rPr>
        <w:t>product</w:t>
      </w:r>
      <w:r>
        <w:rPr>
          <w:spacing w:val="-9"/>
          <w:w w:val="110"/>
        </w:rPr>
        <w:t xml:space="preserve"> </w:t>
      </w:r>
      <w:r>
        <w:rPr>
          <w:w w:val="110"/>
        </w:rPr>
        <w:t>distribution</w:t>
      </w:r>
      <w:r>
        <w:rPr>
          <w:spacing w:val="-9"/>
          <w:w w:val="110"/>
        </w:rPr>
        <w:t xml:space="preserve"> </w:t>
      </w:r>
      <w:r>
        <w:rPr>
          <w:w w:val="110"/>
        </w:rPr>
        <w:t>is</w:t>
      </w:r>
      <w:r>
        <w:rPr>
          <w:spacing w:val="-9"/>
          <w:w w:val="110"/>
        </w:rPr>
        <w:t xml:space="preserve"> </w:t>
      </w:r>
      <w:r>
        <w:rPr>
          <w:w w:val="110"/>
        </w:rPr>
        <w:t>on</w:t>
      </w:r>
      <w:r>
        <w:rPr>
          <w:spacing w:val="-9"/>
          <w:w w:val="110"/>
        </w:rPr>
        <w:t xml:space="preserve"> </w:t>
      </w:r>
      <w:r>
        <w:rPr>
          <w:w w:val="110"/>
        </w:rPr>
        <w:t>average</w:t>
      </w:r>
      <w:r>
        <w:rPr>
          <w:spacing w:val="-9"/>
          <w:w w:val="110"/>
        </w:rPr>
        <w:t xml:space="preserve"> </w:t>
      </w:r>
      <w:r>
        <w:rPr>
          <w:w w:val="110"/>
        </w:rPr>
        <w:t>between the</w:t>
      </w:r>
      <w:r>
        <w:rPr>
          <w:spacing w:val="-13"/>
          <w:w w:val="110"/>
        </w:rPr>
        <w:t xml:space="preserve"> </w:t>
      </w:r>
      <w:r>
        <w:rPr>
          <w:w w:val="110"/>
        </w:rPr>
        <w:t>fast</w:t>
      </w:r>
      <w:r>
        <w:rPr>
          <w:spacing w:val="-13"/>
          <w:w w:val="110"/>
        </w:rPr>
        <w:t xml:space="preserve"> </w:t>
      </w:r>
      <w:r>
        <w:rPr>
          <w:w w:val="110"/>
        </w:rPr>
        <w:t>and</w:t>
      </w:r>
      <w:r>
        <w:rPr>
          <w:spacing w:val="-13"/>
          <w:w w:val="110"/>
        </w:rPr>
        <w:t xml:space="preserve"> </w:t>
      </w:r>
      <w:r>
        <w:rPr>
          <w:w w:val="110"/>
        </w:rPr>
        <w:t>high</w:t>
      </w:r>
      <w:r>
        <w:rPr>
          <w:spacing w:val="-13"/>
          <w:w w:val="110"/>
        </w:rPr>
        <w:t xml:space="preserve"> </w:t>
      </w:r>
      <w:r>
        <w:rPr>
          <w:w w:val="110"/>
        </w:rPr>
        <w:t>energy</w:t>
      </w:r>
      <w:r>
        <w:rPr>
          <w:spacing w:val="-12"/>
          <w:w w:val="110"/>
        </w:rPr>
        <w:t xml:space="preserve"> </w:t>
      </w:r>
      <w:r>
        <w:rPr>
          <w:w w:val="110"/>
        </w:rPr>
        <w:t>ENDF</w:t>
      </w:r>
      <w:r>
        <w:rPr>
          <w:spacing w:val="-13"/>
          <w:w w:val="110"/>
        </w:rPr>
        <w:t xml:space="preserve"> </w:t>
      </w:r>
      <w:r>
        <w:rPr>
          <w:w w:val="110"/>
        </w:rPr>
        <w:t>data.</w:t>
      </w:r>
      <w:r>
        <w:rPr>
          <w:spacing w:val="10"/>
          <w:w w:val="110"/>
        </w:rPr>
        <w:t xml:space="preserve"> </w:t>
      </w:r>
      <w:r>
        <w:rPr>
          <w:w w:val="110"/>
        </w:rPr>
        <w:t>The</w:t>
      </w:r>
      <w:r>
        <w:rPr>
          <w:spacing w:val="-13"/>
          <w:w w:val="110"/>
        </w:rPr>
        <w:t xml:space="preserve"> </w:t>
      </w:r>
      <w:r>
        <w:rPr>
          <w:w w:val="110"/>
        </w:rPr>
        <w:t>error</w:t>
      </w:r>
      <w:r>
        <w:rPr>
          <w:spacing w:val="-12"/>
          <w:w w:val="110"/>
        </w:rPr>
        <w:t xml:space="preserve"> </w:t>
      </w:r>
      <w:r>
        <w:rPr>
          <w:w w:val="110"/>
        </w:rPr>
        <w:t>associated</w:t>
      </w:r>
      <w:r>
        <w:rPr>
          <w:spacing w:val="-12"/>
          <w:w w:val="110"/>
        </w:rPr>
        <w:t xml:space="preserve"> </w:t>
      </w:r>
      <w:r>
        <w:rPr>
          <w:w w:val="110"/>
        </w:rPr>
        <w:t>with</w:t>
      </w:r>
      <w:r>
        <w:rPr>
          <w:spacing w:val="-12"/>
          <w:w w:val="110"/>
        </w:rPr>
        <w:t xml:space="preserve"> </w:t>
      </w:r>
      <w:r>
        <w:rPr>
          <w:w w:val="110"/>
        </w:rPr>
        <w:t>the</w:t>
      </w:r>
      <w:r>
        <w:rPr>
          <w:spacing w:val="-13"/>
          <w:w w:val="110"/>
        </w:rPr>
        <w:t xml:space="preserve"> </w:t>
      </w:r>
      <w:r>
        <w:rPr>
          <w:w w:val="110"/>
        </w:rPr>
        <w:t>GEF</w:t>
      </w:r>
      <w:r>
        <w:rPr>
          <w:spacing w:val="-13"/>
          <w:w w:val="110"/>
        </w:rPr>
        <w:t xml:space="preserve"> </w:t>
      </w:r>
      <w:r>
        <w:rPr>
          <w:w w:val="110"/>
        </w:rPr>
        <w:t>results</w:t>
      </w:r>
      <w:r>
        <w:rPr>
          <w:spacing w:val="-13"/>
          <w:w w:val="110"/>
        </w:rPr>
        <w:t xml:space="preserve"> </w:t>
      </w:r>
      <w:r>
        <w:rPr>
          <w:spacing w:val="-3"/>
          <w:w w:val="110"/>
        </w:rPr>
        <w:t xml:space="preserve">was </w:t>
      </w:r>
      <w:r>
        <w:rPr>
          <w:w w:val="110"/>
        </w:rPr>
        <w:t>large</w:t>
      </w:r>
      <w:r>
        <w:rPr>
          <w:spacing w:val="-29"/>
          <w:w w:val="110"/>
        </w:rPr>
        <w:t xml:space="preserve"> </w:t>
      </w:r>
      <w:r>
        <w:rPr>
          <w:w w:val="110"/>
        </w:rPr>
        <w:t>due</w:t>
      </w:r>
      <w:r>
        <w:rPr>
          <w:spacing w:val="-29"/>
          <w:w w:val="110"/>
        </w:rPr>
        <w:t xml:space="preserve"> </w:t>
      </w:r>
      <w:r>
        <w:rPr>
          <w:w w:val="110"/>
        </w:rPr>
        <w:t>to</w:t>
      </w:r>
      <w:r>
        <w:rPr>
          <w:spacing w:val="-29"/>
          <w:w w:val="110"/>
        </w:rPr>
        <w:t xml:space="preserve"> </w:t>
      </w:r>
      <w:r>
        <w:rPr>
          <w:w w:val="110"/>
        </w:rPr>
        <w:t>the</w:t>
      </w:r>
      <w:r>
        <w:rPr>
          <w:spacing w:val="-29"/>
          <w:w w:val="110"/>
        </w:rPr>
        <w:t xml:space="preserve"> </w:t>
      </w:r>
      <w:r>
        <w:rPr>
          <w:w w:val="110"/>
        </w:rPr>
        <w:t>Monte</w:t>
      </w:r>
      <w:r>
        <w:rPr>
          <w:spacing w:val="-29"/>
          <w:w w:val="110"/>
        </w:rPr>
        <w:t xml:space="preserve"> </w:t>
      </w:r>
      <w:r>
        <w:rPr>
          <w:w w:val="110"/>
        </w:rPr>
        <w:t>Carlo</w:t>
      </w:r>
      <w:r>
        <w:rPr>
          <w:spacing w:val="-29"/>
          <w:w w:val="110"/>
        </w:rPr>
        <w:t xml:space="preserve"> </w:t>
      </w:r>
      <w:r>
        <w:rPr>
          <w:w w:val="110"/>
        </w:rPr>
        <w:t>approach</w:t>
      </w:r>
      <w:r>
        <w:rPr>
          <w:spacing w:val="-29"/>
          <w:w w:val="110"/>
        </w:rPr>
        <w:t xml:space="preserve"> </w:t>
      </w:r>
      <w:r>
        <w:rPr>
          <w:w w:val="110"/>
        </w:rPr>
        <w:t>utilized</w:t>
      </w:r>
      <w:r>
        <w:rPr>
          <w:spacing w:val="-29"/>
          <w:w w:val="110"/>
        </w:rPr>
        <w:t xml:space="preserve"> </w:t>
      </w:r>
      <w:r>
        <w:rPr>
          <w:spacing w:val="-4"/>
          <w:w w:val="110"/>
        </w:rPr>
        <w:t>by</w:t>
      </w:r>
      <w:r>
        <w:rPr>
          <w:spacing w:val="-29"/>
          <w:w w:val="110"/>
        </w:rPr>
        <w:t xml:space="preserve"> </w:t>
      </w:r>
      <w:r>
        <w:rPr>
          <w:w w:val="110"/>
        </w:rPr>
        <w:t>GEF</w:t>
      </w:r>
      <w:r>
        <w:rPr>
          <w:spacing w:val="-29"/>
          <w:w w:val="110"/>
        </w:rPr>
        <w:t xml:space="preserve"> </w:t>
      </w:r>
      <w:r>
        <w:rPr>
          <w:w w:val="110"/>
        </w:rPr>
        <w:t>which</w:t>
      </w:r>
      <w:r>
        <w:rPr>
          <w:spacing w:val="-29"/>
          <w:w w:val="110"/>
        </w:rPr>
        <w:t xml:space="preserve"> </w:t>
      </w:r>
      <w:r>
        <w:rPr>
          <w:w w:val="110"/>
        </w:rPr>
        <w:t>included</w:t>
      </w:r>
      <w:r>
        <w:rPr>
          <w:spacing w:val="-29"/>
          <w:w w:val="110"/>
        </w:rPr>
        <w:t xml:space="preserve"> </w:t>
      </w:r>
      <w:r>
        <w:rPr>
          <w:w w:val="110"/>
        </w:rPr>
        <w:t>perturbations to the constants utilized in addition to the neutron flux</w:t>
      </w:r>
      <w:r>
        <w:rPr>
          <w:spacing w:val="-38"/>
          <w:w w:val="110"/>
        </w:rPr>
        <w:t xml:space="preserve"> </w:t>
      </w:r>
      <w:r>
        <w:rPr>
          <w:spacing w:val="-3"/>
          <w:w w:val="110"/>
        </w:rPr>
        <w:t>uncertainty.</w:t>
      </w:r>
    </w:p>
    <w:p w14:paraId="5A0A1D4D" w14:textId="77777777" w:rsidR="00430DE3" w:rsidRDefault="008F0850">
      <w:pPr>
        <w:spacing w:before="53" w:line="249" w:lineRule="auto"/>
        <w:ind w:left="100" w:right="118"/>
        <w:jc w:val="both"/>
        <w:rPr>
          <w:b/>
          <w:sz w:val="20"/>
        </w:rPr>
      </w:pPr>
      <w:bookmarkStart w:id="705" w:name="_bookmark123"/>
      <w:bookmarkEnd w:id="705"/>
      <w:r>
        <w:rPr>
          <w:b/>
          <w:w w:val="115"/>
          <w:sz w:val="20"/>
        </w:rPr>
        <w:t xml:space="preserve">Figure 43. ETA fission product mass chain distribution calculated with GEF in com- </w:t>
      </w:r>
      <w:proofErr w:type="spellStart"/>
      <w:r>
        <w:rPr>
          <w:b/>
          <w:w w:val="115"/>
          <w:sz w:val="20"/>
        </w:rPr>
        <w:t>parison</w:t>
      </w:r>
      <w:proofErr w:type="spellEnd"/>
      <w:r>
        <w:rPr>
          <w:b/>
          <w:w w:val="115"/>
          <w:sz w:val="20"/>
        </w:rPr>
        <w:t xml:space="preserve"> to ENDF</w:t>
      </w:r>
      <w:r w:rsidR="00DB52C2">
        <w:rPr>
          <w:b/>
          <w:w w:val="115"/>
          <w:sz w:val="20"/>
        </w:rPr>
        <w:t xml:space="preserve"> </w:t>
      </w:r>
      <w:r>
        <w:rPr>
          <w:b/>
          <w:w w:val="115"/>
          <w:sz w:val="20"/>
        </w:rPr>
        <w:t>values.</w:t>
      </w:r>
    </w:p>
    <w:p w14:paraId="5112F55A" w14:textId="77777777" w:rsidR="00430DE3" w:rsidRDefault="00430DE3">
      <w:pPr>
        <w:spacing w:line="249" w:lineRule="auto"/>
        <w:jc w:val="both"/>
        <w:rPr>
          <w:sz w:val="20"/>
        </w:rPr>
        <w:sectPr w:rsidR="00430DE3">
          <w:footerReference w:type="default" r:id="rId65"/>
          <w:pgSz w:w="12240" w:h="15840"/>
          <w:pgMar w:top="1420" w:right="1680" w:bottom="1380" w:left="1700" w:header="0" w:footer="1182" w:gutter="0"/>
          <w:pgNumType w:start="101"/>
          <w:cols w:space="720"/>
        </w:sectPr>
      </w:pPr>
    </w:p>
    <w:p w14:paraId="5F5B6A7D" w14:textId="77777777" w:rsidR="00430DE3" w:rsidRDefault="008F0850">
      <w:pPr>
        <w:pStyle w:val="BodyText"/>
        <w:spacing w:before="35" w:line="412" w:lineRule="auto"/>
        <w:ind w:left="119" w:right="117" w:firstLine="442"/>
        <w:jc w:val="both"/>
      </w:pPr>
      <w:r>
        <w:rPr>
          <w:noProof/>
        </w:rPr>
        <w:lastRenderedPageBreak/>
        <w:drawing>
          <wp:anchor distT="0" distB="0" distL="0" distR="0" simplePos="0" relativeHeight="251622912" behindDoc="0" locked="0" layoutInCell="1" allowOverlap="1" wp14:anchorId="01E04314" wp14:editId="137A1655">
            <wp:simplePos x="0" y="0"/>
            <wp:positionH relativeFrom="page">
              <wp:posOffset>1546199</wp:posOffset>
            </wp:positionH>
            <wp:positionV relativeFrom="paragraph">
              <wp:posOffset>1585652</wp:posOffset>
            </wp:positionV>
            <wp:extent cx="4062412" cy="2912268"/>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66" cstate="print"/>
                    <a:stretch>
                      <a:fillRect/>
                    </a:stretch>
                  </pic:blipFill>
                  <pic:spPr>
                    <a:xfrm>
                      <a:off x="0" y="0"/>
                      <a:ext cx="4062412" cy="2912268"/>
                    </a:xfrm>
                    <a:prstGeom prst="rect">
                      <a:avLst/>
                    </a:prstGeom>
                  </pic:spPr>
                </pic:pic>
              </a:graphicData>
            </a:graphic>
          </wp:anchor>
        </w:drawing>
      </w:r>
      <w:r>
        <w:rPr>
          <w:w w:val="110"/>
        </w:rPr>
        <w:t xml:space="preserve">The resultant GEF mass chain distribution for ETA and the original objective TN+PFNS are displayed in Figure </w:t>
      </w:r>
      <w:hyperlink w:anchor="_bookmark124" w:history="1">
        <w:r>
          <w:rPr>
            <w:w w:val="110"/>
          </w:rPr>
          <w:t>44</w:t>
        </w:r>
      </w:hyperlink>
      <w:r>
        <w:rPr>
          <w:w w:val="110"/>
        </w:rPr>
        <w:t xml:space="preserve">. Overall, there was large agreement in re- producing the fission product distribution expected from the TN+PFNS. The high uncertainty reflects the limited capability to predict mass chain fission products </w:t>
      </w:r>
      <w:r>
        <w:rPr>
          <w:rFonts w:ascii="Bookman Old Style"/>
          <w:i/>
          <w:w w:val="110"/>
        </w:rPr>
        <w:t>a priori</w:t>
      </w:r>
      <w:r>
        <w:rPr>
          <w:w w:val="110"/>
        </w:rPr>
        <w:t>.</w:t>
      </w:r>
    </w:p>
    <w:p w14:paraId="511133B9" w14:textId="77777777" w:rsidR="00430DE3" w:rsidRDefault="00430DE3">
      <w:pPr>
        <w:pStyle w:val="BodyText"/>
      </w:pPr>
    </w:p>
    <w:p w14:paraId="1BFA12C8" w14:textId="77777777" w:rsidR="00430DE3" w:rsidRDefault="00430DE3">
      <w:pPr>
        <w:pStyle w:val="BodyText"/>
      </w:pPr>
    </w:p>
    <w:p w14:paraId="63AF3C93" w14:textId="77777777" w:rsidR="00430DE3" w:rsidRDefault="00430DE3">
      <w:pPr>
        <w:pStyle w:val="BodyText"/>
        <w:spacing w:before="8"/>
        <w:rPr>
          <w:sz w:val="25"/>
        </w:rPr>
      </w:pPr>
    </w:p>
    <w:p w14:paraId="54B3BCE7" w14:textId="77777777" w:rsidR="00430DE3" w:rsidRDefault="008F0850">
      <w:pPr>
        <w:spacing w:before="1" w:line="249" w:lineRule="auto"/>
        <w:ind w:left="120" w:right="117"/>
        <w:rPr>
          <w:b/>
          <w:sz w:val="20"/>
        </w:rPr>
      </w:pPr>
      <w:bookmarkStart w:id="706" w:name="_bookmark124"/>
      <w:bookmarkEnd w:id="706"/>
      <w:r>
        <w:rPr>
          <w:b/>
          <w:w w:val="115"/>
          <w:sz w:val="20"/>
        </w:rPr>
        <w:t>Figure 44. TN+PFNS versus ETA fission product mass chain distributions calculated with GEF values.</w:t>
      </w:r>
    </w:p>
    <w:p w14:paraId="0E62BA2B" w14:textId="77777777" w:rsidR="00430DE3" w:rsidRDefault="00430DE3">
      <w:pPr>
        <w:pStyle w:val="BodyText"/>
        <w:rPr>
          <w:b/>
          <w:sz w:val="20"/>
        </w:rPr>
      </w:pPr>
    </w:p>
    <w:p w14:paraId="7C8CCBB3" w14:textId="77777777" w:rsidR="00430DE3" w:rsidRDefault="00430DE3">
      <w:pPr>
        <w:pStyle w:val="BodyText"/>
        <w:rPr>
          <w:b/>
        </w:rPr>
      </w:pPr>
    </w:p>
    <w:p w14:paraId="406F8831" w14:textId="77777777" w:rsidR="00430DE3" w:rsidRDefault="008F0850">
      <w:pPr>
        <w:pStyle w:val="BodyText"/>
        <w:spacing w:line="415" w:lineRule="auto"/>
        <w:ind w:left="120" w:right="117" w:firstLine="452"/>
        <w:jc w:val="both"/>
      </w:pPr>
      <w:r>
        <w:rPr>
          <w:w w:val="105"/>
        </w:rPr>
        <w:t xml:space="preserve">The mass chain residual yields comparing ETA to the objective spectrum are shown in Figure </w:t>
      </w:r>
      <w:hyperlink w:anchor="_bookmark125" w:history="1">
        <w:r>
          <w:rPr>
            <w:w w:val="105"/>
          </w:rPr>
          <w:t>45</w:t>
        </w:r>
      </w:hyperlink>
      <w:r>
        <w:rPr>
          <w:w w:val="105"/>
        </w:rPr>
        <w:t>. There were a few areas of disagreement between the mean value of ETA and the TN+PFNS. The symmetric valley fission products are systematically larger due to the increased high energy flux produced by ETA as highlighted in Table</w:t>
      </w:r>
    </w:p>
    <w:p w14:paraId="11C88483" w14:textId="77777777" w:rsidR="00430DE3" w:rsidRDefault="002363D0">
      <w:pPr>
        <w:pStyle w:val="BodyText"/>
        <w:spacing w:before="8" w:line="415" w:lineRule="auto"/>
        <w:ind w:left="120"/>
      </w:pPr>
      <w:hyperlink w:anchor="_bookmark104" w:history="1">
        <w:r w:rsidR="008F0850">
          <w:rPr>
            <w:w w:val="105"/>
          </w:rPr>
          <w:t>6</w:t>
        </w:r>
      </w:hyperlink>
      <w:r w:rsidR="008F0850">
        <w:rPr>
          <w:w w:val="105"/>
        </w:rPr>
        <w:t>. Accordingly, the asymmetric fission products saw an increase. However, neither were substantial compared to the</w:t>
      </w:r>
      <w:r w:rsidR="00DB52C2">
        <w:rPr>
          <w:w w:val="105"/>
        </w:rPr>
        <w:t xml:space="preserve"> </w:t>
      </w:r>
      <w:r w:rsidR="008F0850">
        <w:rPr>
          <w:w w:val="105"/>
        </w:rPr>
        <w:t>error.</w:t>
      </w:r>
    </w:p>
    <w:p w14:paraId="54905EB8" w14:textId="77777777" w:rsidR="00430DE3" w:rsidRDefault="00430DE3">
      <w:pPr>
        <w:spacing w:line="415" w:lineRule="auto"/>
        <w:sectPr w:rsidR="00430DE3">
          <w:pgSz w:w="12240" w:h="15840"/>
          <w:pgMar w:top="1420" w:right="1680" w:bottom="1380" w:left="1680" w:header="0" w:footer="1182" w:gutter="0"/>
          <w:cols w:space="720"/>
        </w:sectPr>
      </w:pPr>
    </w:p>
    <w:p w14:paraId="418E9D79" w14:textId="77777777" w:rsidR="00430DE3" w:rsidRDefault="008F0850">
      <w:pPr>
        <w:pStyle w:val="BodyText"/>
        <w:ind w:left="754"/>
        <w:rPr>
          <w:sz w:val="20"/>
        </w:rPr>
      </w:pPr>
      <w:r>
        <w:rPr>
          <w:noProof/>
          <w:sz w:val="20"/>
        </w:rPr>
        <w:lastRenderedPageBreak/>
        <w:drawing>
          <wp:inline distT="0" distB="0" distL="0" distR="0" wp14:anchorId="4DB779F8" wp14:editId="12CF0DB1">
            <wp:extent cx="4650867" cy="3276409"/>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67" cstate="print"/>
                    <a:stretch>
                      <a:fillRect/>
                    </a:stretch>
                  </pic:blipFill>
                  <pic:spPr>
                    <a:xfrm>
                      <a:off x="0" y="0"/>
                      <a:ext cx="4650867" cy="3276409"/>
                    </a:xfrm>
                    <a:prstGeom prst="rect">
                      <a:avLst/>
                    </a:prstGeom>
                  </pic:spPr>
                </pic:pic>
              </a:graphicData>
            </a:graphic>
          </wp:inline>
        </w:drawing>
      </w:r>
    </w:p>
    <w:p w14:paraId="173C02A0" w14:textId="77777777" w:rsidR="00430DE3" w:rsidRDefault="00430DE3">
      <w:pPr>
        <w:pStyle w:val="BodyText"/>
        <w:spacing w:before="11"/>
        <w:rPr>
          <w:sz w:val="12"/>
        </w:rPr>
      </w:pPr>
    </w:p>
    <w:p w14:paraId="743D7B87" w14:textId="77777777" w:rsidR="00430DE3" w:rsidRDefault="008F0850">
      <w:pPr>
        <w:spacing w:before="63" w:line="249" w:lineRule="auto"/>
        <w:ind w:left="120" w:right="117"/>
        <w:rPr>
          <w:b/>
          <w:sz w:val="20"/>
        </w:rPr>
      </w:pPr>
      <w:bookmarkStart w:id="707" w:name="_bookmark125"/>
      <w:bookmarkEnd w:id="707"/>
      <w:r>
        <w:rPr>
          <w:b/>
          <w:w w:val="115"/>
          <w:sz w:val="20"/>
        </w:rPr>
        <w:t>Figure 45. Residual mass chain yields of ETA compared to TN+PFNS</w:t>
      </w:r>
      <w:r w:rsidR="00DB52C2">
        <w:rPr>
          <w:b/>
          <w:w w:val="115"/>
          <w:sz w:val="20"/>
        </w:rPr>
        <w:t xml:space="preserve"> </w:t>
      </w:r>
      <w:r>
        <w:rPr>
          <w:b/>
          <w:w w:val="115"/>
          <w:sz w:val="20"/>
        </w:rPr>
        <w:t>from</w:t>
      </w:r>
      <w:r w:rsidR="00DB52C2">
        <w:rPr>
          <w:b/>
          <w:w w:val="115"/>
          <w:sz w:val="20"/>
        </w:rPr>
        <w:t xml:space="preserve"> </w:t>
      </w:r>
      <w:r>
        <w:rPr>
          <w:b/>
          <w:w w:val="115"/>
          <w:sz w:val="20"/>
        </w:rPr>
        <w:t>GEF values.</w:t>
      </w:r>
    </w:p>
    <w:p w14:paraId="75B8EE37" w14:textId="77777777" w:rsidR="00430DE3" w:rsidRDefault="00430DE3">
      <w:pPr>
        <w:pStyle w:val="BodyText"/>
        <w:rPr>
          <w:b/>
          <w:sz w:val="20"/>
        </w:rPr>
      </w:pPr>
    </w:p>
    <w:p w14:paraId="52979DB4" w14:textId="77777777" w:rsidR="00430DE3" w:rsidRDefault="00430DE3">
      <w:pPr>
        <w:pStyle w:val="BodyText"/>
        <w:spacing w:before="7"/>
        <w:rPr>
          <w:b/>
          <w:sz w:val="17"/>
        </w:rPr>
      </w:pPr>
    </w:p>
    <w:p w14:paraId="1D89E79F" w14:textId="77777777" w:rsidR="00430DE3" w:rsidRDefault="008F0850">
      <w:pPr>
        <w:pStyle w:val="Heading2"/>
        <w:numPr>
          <w:ilvl w:val="2"/>
          <w:numId w:val="4"/>
        </w:numPr>
        <w:tabs>
          <w:tab w:val="left" w:pos="1293"/>
          <w:tab w:val="left" w:pos="1294"/>
        </w:tabs>
        <w:spacing w:before="1"/>
        <w:ind w:left="1293"/>
      </w:pPr>
      <w:bookmarkStart w:id="708" w:name="Nagy_Fits"/>
      <w:bookmarkStart w:id="709" w:name="_bookmark126"/>
      <w:bookmarkEnd w:id="708"/>
      <w:bookmarkEnd w:id="709"/>
      <w:r>
        <w:rPr>
          <w:w w:val="115"/>
        </w:rPr>
        <w:t>Nagy</w:t>
      </w:r>
      <w:r>
        <w:rPr>
          <w:spacing w:val="33"/>
          <w:w w:val="115"/>
        </w:rPr>
        <w:t xml:space="preserve"> </w:t>
      </w:r>
      <w:r>
        <w:rPr>
          <w:w w:val="115"/>
        </w:rPr>
        <w:t>Fits</w:t>
      </w:r>
    </w:p>
    <w:p w14:paraId="4E878173" w14:textId="77777777" w:rsidR="00430DE3" w:rsidRDefault="00430DE3">
      <w:pPr>
        <w:pStyle w:val="BodyText"/>
        <w:rPr>
          <w:b/>
          <w:sz w:val="31"/>
        </w:rPr>
      </w:pPr>
    </w:p>
    <w:p w14:paraId="3F7DE594" w14:textId="77777777" w:rsidR="00430DE3" w:rsidRDefault="008F0850">
      <w:pPr>
        <w:pStyle w:val="BodyText"/>
        <w:spacing w:line="412" w:lineRule="auto"/>
        <w:ind w:left="119" w:right="117" w:firstLine="455"/>
        <w:jc w:val="both"/>
      </w:pPr>
      <w:r>
        <w:rPr>
          <w:w w:val="105"/>
        </w:rPr>
        <w:t xml:space="preserve">The Nagy fit experimental data as a function of incident neutron energy was applied to the ETA fluence. The Nagy fit values represent the cumulative fission product yield for the individual isotope. The resultant fission product yields are compared between ETA and the objective TN+PFNS in Table </w:t>
      </w:r>
      <w:hyperlink w:anchor="_bookmark127" w:history="1">
        <w:r>
          <w:rPr>
            <w:w w:val="105"/>
          </w:rPr>
          <w:t>10</w:t>
        </w:r>
      </w:hyperlink>
      <w:r>
        <w:rPr>
          <w:w w:val="105"/>
        </w:rPr>
        <w:t xml:space="preserve"> along with the relative activities compared to </w:t>
      </w:r>
      <w:r>
        <w:rPr>
          <w:w w:val="105"/>
          <w:position w:val="9"/>
          <w:sz w:val="16"/>
        </w:rPr>
        <w:t>95</w:t>
      </w:r>
      <w:proofErr w:type="spellStart"/>
      <w:r>
        <w:rPr>
          <w:w w:val="105"/>
        </w:rPr>
        <w:t>Zr</w:t>
      </w:r>
      <w:proofErr w:type="spellEnd"/>
      <w:r>
        <w:rPr>
          <w:w w:val="105"/>
        </w:rPr>
        <w:t xml:space="preserve">. </w:t>
      </w:r>
      <w:r>
        <w:rPr>
          <w:w w:val="105"/>
          <w:position w:val="9"/>
          <w:sz w:val="16"/>
        </w:rPr>
        <w:t>95</w:t>
      </w:r>
      <w:proofErr w:type="spellStart"/>
      <w:r>
        <w:rPr>
          <w:w w:val="105"/>
        </w:rPr>
        <w:t>Zr</w:t>
      </w:r>
      <w:proofErr w:type="spellEnd"/>
      <w:r>
        <w:rPr>
          <w:w w:val="105"/>
        </w:rPr>
        <w:t xml:space="preserve"> has a longer half-life and a strong gamma- ray to use as a baseline for comparison to the other </w:t>
      </w:r>
      <w:proofErr w:type="gramStart"/>
      <w:r>
        <w:rPr>
          <w:w w:val="105"/>
        </w:rPr>
        <w:t>fission</w:t>
      </w:r>
      <w:r w:rsidR="00DB52C2">
        <w:rPr>
          <w:w w:val="105"/>
        </w:rPr>
        <w:t xml:space="preserve"> </w:t>
      </w:r>
      <w:r>
        <w:rPr>
          <w:w w:val="105"/>
        </w:rPr>
        <w:t xml:space="preserve"> products</w:t>
      </w:r>
      <w:proofErr w:type="gramEnd"/>
      <w:r>
        <w:rPr>
          <w:w w:val="105"/>
        </w:rPr>
        <w:t>.</w:t>
      </w:r>
    </w:p>
    <w:p w14:paraId="5BDD3F92" w14:textId="77777777" w:rsidR="00430DE3" w:rsidRDefault="008F0850">
      <w:pPr>
        <w:pStyle w:val="BodyText"/>
        <w:spacing w:before="10" w:line="412" w:lineRule="auto"/>
        <w:ind w:left="119" w:right="117" w:firstLine="432"/>
        <w:jc w:val="both"/>
      </w:pPr>
      <w:r>
        <w:rPr>
          <w:w w:val="105"/>
        </w:rPr>
        <w:t xml:space="preserve">The cumulative fission product yields in </w:t>
      </w:r>
      <w:r>
        <w:rPr>
          <w:spacing w:val="-4"/>
          <w:w w:val="105"/>
        </w:rPr>
        <w:t xml:space="preserve">Table </w:t>
      </w:r>
      <w:hyperlink w:anchor="_bookmark127" w:history="1">
        <w:r>
          <w:rPr>
            <w:w w:val="105"/>
          </w:rPr>
          <w:t>10</w:t>
        </w:r>
      </w:hyperlink>
      <w:r>
        <w:rPr>
          <w:w w:val="105"/>
        </w:rPr>
        <w:t xml:space="preserve"> are often the precursor to the stable state.</w:t>
      </w:r>
      <w:r w:rsidR="00DB52C2">
        <w:rPr>
          <w:w w:val="105"/>
        </w:rPr>
        <w:t xml:space="preserve"> </w:t>
      </w:r>
      <w:r>
        <w:rPr>
          <w:w w:val="105"/>
        </w:rPr>
        <w:t xml:space="preserve"> In the case of additional steps in the decay chain before the </w:t>
      </w:r>
      <w:proofErr w:type="gramStart"/>
      <w:r>
        <w:rPr>
          <w:w w:val="105"/>
        </w:rPr>
        <w:t>stable</w:t>
      </w:r>
      <w:r w:rsidR="00DB52C2">
        <w:rPr>
          <w:w w:val="105"/>
        </w:rPr>
        <w:t xml:space="preserve"> </w:t>
      </w:r>
      <w:r>
        <w:rPr>
          <w:w w:val="105"/>
        </w:rPr>
        <w:t xml:space="preserve"> state</w:t>
      </w:r>
      <w:proofErr w:type="gramEnd"/>
      <w:r>
        <w:rPr>
          <w:w w:val="105"/>
        </w:rPr>
        <w:t xml:space="preserve">, the independent yield of isotopes down the decay chain </w:t>
      </w:r>
      <w:r>
        <w:rPr>
          <w:spacing w:val="-4"/>
          <w:w w:val="105"/>
        </w:rPr>
        <w:t xml:space="preserve">have </w:t>
      </w:r>
      <w:r>
        <w:rPr>
          <w:w w:val="105"/>
        </w:rPr>
        <w:t xml:space="preserve">negligible yields. Therefore, all of the decay feeding passes through these cumulative fission product isotopes with the exception of </w:t>
      </w:r>
      <w:r>
        <w:rPr>
          <w:w w:val="105"/>
          <w:position w:val="9"/>
          <w:sz w:val="16"/>
        </w:rPr>
        <w:t>132</w:t>
      </w:r>
      <w:proofErr w:type="spellStart"/>
      <w:r>
        <w:rPr>
          <w:w w:val="105"/>
        </w:rPr>
        <w:t>Te</w:t>
      </w:r>
      <w:proofErr w:type="spellEnd"/>
      <w:r>
        <w:rPr>
          <w:w w:val="105"/>
        </w:rPr>
        <w:t>.</w:t>
      </w:r>
      <w:r w:rsidR="00DB52C2">
        <w:rPr>
          <w:w w:val="105"/>
        </w:rPr>
        <w:t xml:space="preserve"> </w:t>
      </w:r>
      <w:r>
        <w:rPr>
          <w:w w:val="105"/>
        </w:rPr>
        <w:t xml:space="preserve"> </w:t>
      </w:r>
      <w:r>
        <w:rPr>
          <w:w w:val="105"/>
          <w:position w:val="9"/>
          <w:sz w:val="16"/>
        </w:rPr>
        <w:t>132</w:t>
      </w:r>
      <w:proofErr w:type="spellStart"/>
      <w:r>
        <w:rPr>
          <w:w w:val="105"/>
        </w:rPr>
        <w:t>Te</w:t>
      </w:r>
      <w:proofErr w:type="spellEnd"/>
      <w:r>
        <w:rPr>
          <w:w w:val="105"/>
        </w:rPr>
        <w:t xml:space="preserve"> is in competition with </w:t>
      </w:r>
      <w:r>
        <w:rPr>
          <w:spacing w:val="2"/>
          <w:w w:val="105"/>
          <w:position w:val="9"/>
          <w:sz w:val="16"/>
        </w:rPr>
        <w:t>132</w:t>
      </w:r>
      <w:r>
        <w:rPr>
          <w:spacing w:val="2"/>
          <w:w w:val="105"/>
        </w:rPr>
        <w:t xml:space="preserve">I </w:t>
      </w:r>
      <w:r>
        <w:rPr>
          <w:w w:val="105"/>
        </w:rPr>
        <w:t>further in</w:t>
      </w:r>
      <w:r w:rsidR="00DB52C2">
        <w:rPr>
          <w:w w:val="105"/>
        </w:rPr>
        <w:t xml:space="preserve">   </w:t>
      </w:r>
      <w:r>
        <w:rPr>
          <w:w w:val="105"/>
        </w:rPr>
        <w:t>the decay chain.</w:t>
      </w:r>
      <w:r w:rsidR="00DB52C2">
        <w:rPr>
          <w:w w:val="105"/>
        </w:rPr>
        <w:t xml:space="preserve"> </w:t>
      </w:r>
      <w:r>
        <w:rPr>
          <w:w w:val="105"/>
        </w:rPr>
        <w:t xml:space="preserve"> Therefore,</w:t>
      </w:r>
      <w:r w:rsidR="00DB52C2">
        <w:rPr>
          <w:w w:val="105"/>
        </w:rPr>
        <w:t xml:space="preserve"> </w:t>
      </w:r>
      <w:r>
        <w:rPr>
          <w:w w:val="105"/>
        </w:rPr>
        <w:t>the experimental yields,</w:t>
      </w:r>
      <w:r w:rsidR="00DB52C2">
        <w:rPr>
          <w:w w:val="105"/>
        </w:rPr>
        <w:t xml:space="preserve"> </w:t>
      </w:r>
      <w:r>
        <w:rPr>
          <w:w w:val="105"/>
        </w:rPr>
        <w:t xml:space="preserve">with the </w:t>
      </w:r>
      <w:proofErr w:type="gramStart"/>
      <w:r>
        <w:rPr>
          <w:w w:val="105"/>
        </w:rPr>
        <w:t>exception</w:t>
      </w:r>
      <w:r w:rsidR="00DB52C2">
        <w:rPr>
          <w:w w:val="105"/>
        </w:rPr>
        <w:t xml:space="preserve">  </w:t>
      </w:r>
      <w:r>
        <w:rPr>
          <w:w w:val="105"/>
        </w:rPr>
        <w:t>provided</w:t>
      </w:r>
      <w:proofErr w:type="gramEnd"/>
      <w:r>
        <w:rPr>
          <w:w w:val="105"/>
        </w:rPr>
        <w:t>,</w:t>
      </w:r>
    </w:p>
    <w:p w14:paraId="51DCB7F4" w14:textId="77777777" w:rsidR="00430DE3" w:rsidRDefault="00430DE3">
      <w:pPr>
        <w:spacing w:line="412" w:lineRule="auto"/>
        <w:jc w:val="both"/>
        <w:sectPr w:rsidR="00430DE3">
          <w:pgSz w:w="12240" w:h="15840"/>
          <w:pgMar w:top="1440" w:right="1680" w:bottom="1380" w:left="1680" w:header="0" w:footer="1182" w:gutter="0"/>
          <w:cols w:space="720"/>
        </w:sectPr>
      </w:pPr>
    </w:p>
    <w:p w14:paraId="1B89E568" w14:textId="77777777" w:rsidR="00430DE3" w:rsidRDefault="008F0850">
      <w:pPr>
        <w:spacing w:before="40" w:line="249" w:lineRule="auto"/>
        <w:ind w:left="100"/>
        <w:rPr>
          <w:b/>
          <w:sz w:val="20"/>
        </w:rPr>
      </w:pPr>
      <w:bookmarkStart w:id="710" w:name="_bookmark127"/>
      <w:bookmarkEnd w:id="710"/>
      <w:r>
        <w:rPr>
          <w:b/>
          <w:w w:val="115"/>
          <w:sz w:val="20"/>
        </w:rPr>
        <w:lastRenderedPageBreak/>
        <w:t>Table 10. ETA and TN+PFNS produced Nagy fit cumulative fission product yield from experimental data.</w:t>
      </w:r>
      <w:r w:rsidR="00DB52C2">
        <w:rPr>
          <w:b/>
          <w:w w:val="115"/>
          <w:sz w:val="20"/>
        </w:rPr>
        <w:t xml:space="preserve">    </w:t>
      </w:r>
      <w:r>
        <w:rPr>
          <w:b/>
          <w:w w:val="115"/>
          <w:sz w:val="20"/>
        </w:rPr>
        <w:t xml:space="preserve"> The fission product activities were compared to the longer-lived</w:t>
      </w:r>
    </w:p>
    <w:p w14:paraId="1432917D" w14:textId="77777777" w:rsidR="00430DE3" w:rsidRDefault="008F0850">
      <w:pPr>
        <w:spacing w:line="228" w:lineRule="exact"/>
        <w:ind w:left="100"/>
        <w:rPr>
          <w:b/>
          <w:sz w:val="20"/>
        </w:rPr>
      </w:pPr>
      <w:r>
        <w:rPr>
          <w:rFonts w:ascii="Bookman Old Style"/>
          <w:b/>
          <w:sz w:val="14"/>
        </w:rPr>
        <w:t>95</w:t>
      </w:r>
      <w:proofErr w:type="spellStart"/>
      <w:r>
        <w:rPr>
          <w:b/>
          <w:position w:val="-6"/>
          <w:sz w:val="20"/>
        </w:rPr>
        <w:t>Zr</w:t>
      </w:r>
      <w:proofErr w:type="spellEnd"/>
    </w:p>
    <w:p w14:paraId="73041F8E" w14:textId="77777777" w:rsidR="00430DE3" w:rsidRDefault="00DD3DCA">
      <w:pPr>
        <w:pStyle w:val="BodyText"/>
        <w:spacing w:before="30"/>
        <w:ind w:right="122"/>
        <w:jc w:val="center"/>
      </w:pPr>
      <w:r>
        <w:rPr>
          <w:noProof/>
        </w:rPr>
        <mc:AlternateContent>
          <mc:Choice Requires="wps">
            <w:drawing>
              <wp:anchor distT="0" distB="0" distL="114300" distR="114300" simplePos="0" relativeHeight="251650560" behindDoc="0" locked="0" layoutInCell="1" allowOverlap="1" wp14:anchorId="2C4CF6AD" wp14:editId="1FA0073E">
                <wp:simplePos x="0" y="0"/>
                <wp:positionH relativeFrom="page">
                  <wp:posOffset>1143000</wp:posOffset>
                </wp:positionH>
                <wp:positionV relativeFrom="paragraph">
                  <wp:posOffset>173990</wp:posOffset>
                </wp:positionV>
                <wp:extent cx="5489575" cy="5396865"/>
                <wp:effectExtent l="0" t="0" r="0" b="4445"/>
                <wp:wrapNone/>
                <wp:docPr id="2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9575" cy="5396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82"/>
                              <w:gridCol w:w="1853"/>
                              <w:gridCol w:w="1968"/>
                              <w:gridCol w:w="1815"/>
                              <w:gridCol w:w="1815"/>
                            </w:tblGrid>
                            <w:tr w:rsidR="002363D0" w14:paraId="41CA119B" w14:textId="77777777">
                              <w:trPr>
                                <w:trHeight w:hRule="exact" w:val="340"/>
                              </w:trPr>
                              <w:tc>
                                <w:tcPr>
                                  <w:tcW w:w="1182" w:type="dxa"/>
                                  <w:vMerge w:val="restart"/>
                                </w:tcPr>
                                <w:p w14:paraId="76D4E107" w14:textId="77777777" w:rsidR="002363D0" w:rsidRDefault="002363D0">
                                  <w:pPr>
                                    <w:pStyle w:val="TableParagraph"/>
                                    <w:spacing w:before="32" w:line="302" w:lineRule="auto"/>
                                    <w:ind w:left="117" w:firstLine="70"/>
                                    <w:jc w:val="left"/>
                                    <w:rPr>
                                      <w:b/>
                                      <w:sz w:val="23"/>
                                    </w:rPr>
                                  </w:pPr>
                                  <w:r>
                                    <w:rPr>
                                      <w:b/>
                                      <w:w w:val="115"/>
                                      <w:sz w:val="23"/>
                                    </w:rPr>
                                    <w:t>Fission Product</w:t>
                                  </w:r>
                                </w:p>
                              </w:tc>
                              <w:tc>
                                <w:tcPr>
                                  <w:tcW w:w="3821" w:type="dxa"/>
                                  <w:gridSpan w:val="2"/>
                                </w:tcPr>
                                <w:p w14:paraId="5FC9C938" w14:textId="77777777" w:rsidR="002363D0" w:rsidRDefault="002363D0">
                                  <w:pPr>
                                    <w:pStyle w:val="TableParagraph"/>
                                    <w:spacing w:before="32"/>
                                    <w:ind w:left="415"/>
                                    <w:jc w:val="left"/>
                                    <w:rPr>
                                      <w:b/>
                                      <w:sz w:val="23"/>
                                    </w:rPr>
                                  </w:pPr>
                                  <w:r>
                                    <w:rPr>
                                      <w:b/>
                                      <w:w w:val="115"/>
                                      <w:sz w:val="23"/>
                                    </w:rPr>
                                    <w:t>Fission Product Yield [%]</w:t>
                                  </w:r>
                                </w:p>
                              </w:tc>
                              <w:tc>
                                <w:tcPr>
                                  <w:tcW w:w="3630" w:type="dxa"/>
                                  <w:gridSpan w:val="2"/>
                                </w:tcPr>
                                <w:p w14:paraId="5B3956F6" w14:textId="77777777" w:rsidR="002363D0" w:rsidRDefault="002363D0">
                                  <w:pPr>
                                    <w:pStyle w:val="TableParagraph"/>
                                    <w:spacing w:before="17"/>
                                    <w:ind w:left="416"/>
                                    <w:jc w:val="left"/>
                                    <w:rPr>
                                      <w:sz w:val="23"/>
                                    </w:rPr>
                                  </w:pPr>
                                  <w:r>
                                    <w:rPr>
                                      <w:b/>
                                      <w:w w:val="120"/>
                                      <w:sz w:val="23"/>
                                    </w:rPr>
                                    <w:t xml:space="preserve">Relative Activity to </w:t>
                                  </w:r>
                                  <w:r>
                                    <w:rPr>
                                      <w:w w:val="120"/>
                                      <w:position w:val="9"/>
                                      <w:sz w:val="15"/>
                                    </w:rPr>
                                    <w:t>95</w:t>
                                  </w:r>
                                  <w:proofErr w:type="spellStart"/>
                                  <w:r>
                                    <w:rPr>
                                      <w:w w:val="120"/>
                                      <w:sz w:val="23"/>
                                    </w:rPr>
                                    <w:t>Zr</w:t>
                                  </w:r>
                                  <w:proofErr w:type="spellEnd"/>
                                </w:p>
                              </w:tc>
                            </w:tr>
                            <w:tr w:rsidR="002363D0" w14:paraId="6E17CD0F" w14:textId="77777777">
                              <w:trPr>
                                <w:trHeight w:hRule="exact" w:val="332"/>
                              </w:trPr>
                              <w:tc>
                                <w:tcPr>
                                  <w:tcW w:w="1182" w:type="dxa"/>
                                  <w:vMerge/>
                                </w:tcPr>
                                <w:p w14:paraId="001232EA" w14:textId="77777777" w:rsidR="002363D0" w:rsidRDefault="002363D0"/>
                              </w:tc>
                              <w:tc>
                                <w:tcPr>
                                  <w:tcW w:w="1853" w:type="dxa"/>
                                </w:tcPr>
                                <w:p w14:paraId="5537F90C" w14:textId="77777777" w:rsidR="002363D0" w:rsidRDefault="002363D0">
                                  <w:pPr>
                                    <w:pStyle w:val="TableParagraph"/>
                                    <w:spacing w:before="24"/>
                                    <w:ind w:right="113"/>
                                    <w:rPr>
                                      <w:b/>
                                      <w:sz w:val="23"/>
                                    </w:rPr>
                                  </w:pPr>
                                  <w:r>
                                    <w:rPr>
                                      <w:b/>
                                      <w:w w:val="115"/>
                                      <w:sz w:val="23"/>
                                    </w:rPr>
                                    <w:t>ETA</w:t>
                                  </w:r>
                                </w:p>
                              </w:tc>
                              <w:tc>
                                <w:tcPr>
                                  <w:tcW w:w="1968" w:type="dxa"/>
                                </w:tcPr>
                                <w:p w14:paraId="5F5A2A7C" w14:textId="77777777" w:rsidR="002363D0" w:rsidRDefault="002363D0">
                                  <w:pPr>
                                    <w:pStyle w:val="TableParagraph"/>
                                    <w:spacing w:before="24"/>
                                    <w:ind w:right="113"/>
                                    <w:rPr>
                                      <w:b/>
                                      <w:sz w:val="23"/>
                                    </w:rPr>
                                  </w:pPr>
                                  <w:r>
                                    <w:rPr>
                                      <w:b/>
                                      <w:w w:val="125"/>
                                      <w:sz w:val="23"/>
                                    </w:rPr>
                                    <w:t>TN+PFNS</w:t>
                                  </w:r>
                                </w:p>
                              </w:tc>
                              <w:tc>
                                <w:tcPr>
                                  <w:tcW w:w="1815" w:type="dxa"/>
                                </w:tcPr>
                                <w:p w14:paraId="211CB875" w14:textId="77777777" w:rsidR="002363D0" w:rsidRDefault="002363D0">
                                  <w:pPr>
                                    <w:pStyle w:val="TableParagraph"/>
                                    <w:spacing w:before="24"/>
                                    <w:ind w:right="113"/>
                                    <w:rPr>
                                      <w:b/>
                                      <w:sz w:val="23"/>
                                    </w:rPr>
                                  </w:pPr>
                                  <w:r>
                                    <w:rPr>
                                      <w:b/>
                                      <w:w w:val="115"/>
                                      <w:sz w:val="23"/>
                                    </w:rPr>
                                    <w:t>ETA</w:t>
                                  </w:r>
                                </w:p>
                              </w:tc>
                              <w:tc>
                                <w:tcPr>
                                  <w:tcW w:w="1815" w:type="dxa"/>
                                </w:tcPr>
                                <w:p w14:paraId="65DD1913" w14:textId="77777777" w:rsidR="002363D0" w:rsidRDefault="002363D0">
                                  <w:pPr>
                                    <w:pStyle w:val="TableParagraph"/>
                                    <w:spacing w:before="24"/>
                                    <w:ind w:left="256"/>
                                    <w:jc w:val="left"/>
                                    <w:rPr>
                                      <w:b/>
                                      <w:sz w:val="23"/>
                                    </w:rPr>
                                  </w:pPr>
                                  <w:r>
                                    <w:rPr>
                                      <w:b/>
                                      <w:w w:val="125"/>
                                      <w:sz w:val="23"/>
                                    </w:rPr>
                                    <w:t>TN+PFNS</w:t>
                                  </w:r>
                                </w:p>
                              </w:tc>
                            </w:tr>
                            <w:tr w:rsidR="002363D0" w14:paraId="15880C4A" w14:textId="77777777">
                              <w:trPr>
                                <w:trHeight w:hRule="exact" w:val="340"/>
                              </w:trPr>
                              <w:tc>
                                <w:tcPr>
                                  <w:tcW w:w="1182" w:type="dxa"/>
                                </w:tcPr>
                                <w:p w14:paraId="2222AC84" w14:textId="77777777" w:rsidR="002363D0" w:rsidRDefault="002363D0">
                                  <w:pPr>
                                    <w:pStyle w:val="TableParagraph"/>
                                    <w:spacing w:before="22"/>
                                    <w:ind w:left="254" w:right="254"/>
                                    <w:rPr>
                                      <w:sz w:val="23"/>
                                    </w:rPr>
                                  </w:pPr>
                                  <w:r>
                                    <w:rPr>
                                      <w:w w:val="110"/>
                                      <w:sz w:val="15"/>
                                    </w:rPr>
                                    <w:t>91</w:t>
                                  </w:r>
                                  <w:r>
                                    <w:rPr>
                                      <w:w w:val="110"/>
                                      <w:position w:val="-8"/>
                                      <w:sz w:val="23"/>
                                    </w:rPr>
                                    <w:t>Sr</w:t>
                                  </w:r>
                                </w:p>
                              </w:tc>
                              <w:tc>
                                <w:tcPr>
                                  <w:tcW w:w="1853" w:type="dxa"/>
                                </w:tcPr>
                                <w:p w14:paraId="2741055E" w14:textId="77777777" w:rsidR="002363D0" w:rsidRDefault="002363D0">
                                  <w:pPr>
                                    <w:pStyle w:val="TableParagraph"/>
                                    <w:spacing w:before="0" w:line="348" w:lineRule="exact"/>
                                    <w:ind w:right="113"/>
                                    <w:rPr>
                                      <w:sz w:val="23"/>
                                    </w:rPr>
                                  </w:pPr>
                                  <w:r>
                                    <w:rPr>
                                      <w:sz w:val="23"/>
                                    </w:rPr>
                                    <w:t xml:space="preserve">5.36 </w:t>
                                  </w:r>
                                  <w:r>
                                    <w:rPr>
                                      <w:rFonts w:ascii="Lucida Sans Unicode" w:hAnsi="Lucida Sans Unicode"/>
                                      <w:sz w:val="23"/>
                                    </w:rPr>
                                    <w:t xml:space="preserve">± </w:t>
                                  </w:r>
                                  <w:r>
                                    <w:rPr>
                                      <w:sz w:val="23"/>
                                    </w:rPr>
                                    <w:t>0.15</w:t>
                                  </w:r>
                                </w:p>
                              </w:tc>
                              <w:tc>
                                <w:tcPr>
                                  <w:tcW w:w="1968" w:type="dxa"/>
                                </w:tcPr>
                                <w:p w14:paraId="0477B095" w14:textId="77777777" w:rsidR="002363D0" w:rsidRDefault="002363D0">
                                  <w:pPr>
                                    <w:pStyle w:val="TableParagraph"/>
                                    <w:spacing w:before="0" w:line="348" w:lineRule="exact"/>
                                    <w:ind w:right="113"/>
                                    <w:rPr>
                                      <w:sz w:val="23"/>
                                    </w:rPr>
                                  </w:pPr>
                                  <w:r>
                                    <w:rPr>
                                      <w:sz w:val="23"/>
                                    </w:rPr>
                                    <w:t xml:space="preserve">5.39 </w:t>
                                  </w:r>
                                  <w:r>
                                    <w:rPr>
                                      <w:rFonts w:ascii="Lucida Sans Unicode" w:hAnsi="Lucida Sans Unicode"/>
                                      <w:sz w:val="23"/>
                                    </w:rPr>
                                    <w:t xml:space="preserve">± </w:t>
                                  </w:r>
                                  <w:r>
                                    <w:rPr>
                                      <w:sz w:val="23"/>
                                    </w:rPr>
                                    <w:t>0.08</w:t>
                                  </w:r>
                                </w:p>
                              </w:tc>
                              <w:tc>
                                <w:tcPr>
                                  <w:tcW w:w="1815" w:type="dxa"/>
                                </w:tcPr>
                                <w:p w14:paraId="7EBDF7E7" w14:textId="77777777" w:rsidR="002363D0" w:rsidRDefault="002363D0">
                                  <w:pPr>
                                    <w:pStyle w:val="TableParagraph"/>
                                    <w:spacing w:before="0" w:line="348" w:lineRule="exact"/>
                                    <w:ind w:right="113"/>
                                    <w:rPr>
                                      <w:sz w:val="23"/>
                                    </w:rPr>
                                  </w:pPr>
                                  <w:r>
                                    <w:rPr>
                                      <w:sz w:val="23"/>
                                    </w:rPr>
                                    <w:t xml:space="preserve">141 </w:t>
                                  </w:r>
                                  <w:r>
                                    <w:rPr>
                                      <w:rFonts w:ascii="Lucida Sans Unicode" w:hAnsi="Lucida Sans Unicode"/>
                                      <w:sz w:val="23"/>
                                    </w:rPr>
                                    <w:t xml:space="preserve">± </w:t>
                                  </w:r>
                                  <w:r>
                                    <w:rPr>
                                      <w:sz w:val="23"/>
                                    </w:rPr>
                                    <w:t>3.7%</w:t>
                                  </w:r>
                                </w:p>
                              </w:tc>
                              <w:tc>
                                <w:tcPr>
                                  <w:tcW w:w="1815" w:type="dxa"/>
                                </w:tcPr>
                                <w:p w14:paraId="58DC4676" w14:textId="77777777" w:rsidR="002363D0" w:rsidRDefault="002363D0">
                                  <w:pPr>
                                    <w:pStyle w:val="TableParagraph"/>
                                    <w:spacing w:before="0" w:line="348" w:lineRule="exact"/>
                                    <w:ind w:left="321"/>
                                    <w:jc w:val="left"/>
                                    <w:rPr>
                                      <w:sz w:val="23"/>
                                    </w:rPr>
                                  </w:pPr>
                                  <w:r>
                                    <w:rPr>
                                      <w:sz w:val="23"/>
                                    </w:rPr>
                                    <w:t xml:space="preserve">142 </w:t>
                                  </w:r>
                                  <w:r>
                                    <w:rPr>
                                      <w:rFonts w:ascii="Lucida Sans Unicode" w:hAnsi="Lucida Sans Unicode"/>
                                      <w:sz w:val="23"/>
                                    </w:rPr>
                                    <w:t xml:space="preserve">± </w:t>
                                  </w:r>
                                  <w:r>
                                    <w:rPr>
                                      <w:sz w:val="23"/>
                                    </w:rPr>
                                    <w:t>1.7%</w:t>
                                  </w:r>
                                </w:p>
                              </w:tc>
                            </w:tr>
                            <w:tr w:rsidR="002363D0" w14:paraId="1DEE5C68" w14:textId="77777777">
                              <w:trPr>
                                <w:trHeight w:hRule="exact" w:val="340"/>
                              </w:trPr>
                              <w:tc>
                                <w:tcPr>
                                  <w:tcW w:w="1182" w:type="dxa"/>
                                </w:tcPr>
                                <w:p w14:paraId="1F4C2A2F" w14:textId="77777777" w:rsidR="002363D0" w:rsidRDefault="002363D0">
                                  <w:pPr>
                                    <w:pStyle w:val="TableParagraph"/>
                                    <w:spacing w:before="22"/>
                                    <w:ind w:left="254" w:right="254"/>
                                    <w:rPr>
                                      <w:sz w:val="23"/>
                                    </w:rPr>
                                  </w:pPr>
                                  <w:r>
                                    <w:rPr>
                                      <w:w w:val="110"/>
                                      <w:sz w:val="15"/>
                                    </w:rPr>
                                    <w:t>92</w:t>
                                  </w:r>
                                  <w:r>
                                    <w:rPr>
                                      <w:w w:val="110"/>
                                      <w:position w:val="-8"/>
                                      <w:sz w:val="23"/>
                                    </w:rPr>
                                    <w:t>Sr</w:t>
                                  </w:r>
                                </w:p>
                              </w:tc>
                              <w:tc>
                                <w:tcPr>
                                  <w:tcW w:w="1853" w:type="dxa"/>
                                </w:tcPr>
                                <w:p w14:paraId="47FB027F" w14:textId="77777777" w:rsidR="002363D0" w:rsidRDefault="002363D0">
                                  <w:pPr>
                                    <w:pStyle w:val="TableParagraph"/>
                                    <w:spacing w:before="0" w:line="348" w:lineRule="exact"/>
                                    <w:ind w:right="113"/>
                                    <w:rPr>
                                      <w:sz w:val="23"/>
                                    </w:rPr>
                                  </w:pPr>
                                  <w:r>
                                    <w:rPr>
                                      <w:sz w:val="23"/>
                                    </w:rPr>
                                    <w:t xml:space="preserve">5.40 </w:t>
                                  </w:r>
                                  <w:r>
                                    <w:rPr>
                                      <w:rFonts w:ascii="Lucida Sans Unicode" w:hAnsi="Lucida Sans Unicode"/>
                                      <w:sz w:val="23"/>
                                    </w:rPr>
                                    <w:t xml:space="preserve">± </w:t>
                                  </w:r>
                                  <w:r>
                                    <w:rPr>
                                      <w:sz w:val="23"/>
                                    </w:rPr>
                                    <w:t>0.16</w:t>
                                  </w:r>
                                </w:p>
                              </w:tc>
                              <w:tc>
                                <w:tcPr>
                                  <w:tcW w:w="1968" w:type="dxa"/>
                                </w:tcPr>
                                <w:p w14:paraId="039BAF89" w14:textId="77777777" w:rsidR="002363D0" w:rsidRDefault="002363D0">
                                  <w:pPr>
                                    <w:pStyle w:val="TableParagraph"/>
                                    <w:spacing w:before="0" w:line="348" w:lineRule="exact"/>
                                    <w:ind w:right="113"/>
                                    <w:rPr>
                                      <w:sz w:val="23"/>
                                    </w:rPr>
                                  </w:pPr>
                                  <w:r>
                                    <w:rPr>
                                      <w:sz w:val="23"/>
                                    </w:rPr>
                                    <w:t xml:space="preserve">5.43 </w:t>
                                  </w:r>
                                  <w:r>
                                    <w:rPr>
                                      <w:rFonts w:ascii="Lucida Sans Unicode" w:hAnsi="Lucida Sans Unicode"/>
                                      <w:sz w:val="23"/>
                                    </w:rPr>
                                    <w:t xml:space="preserve">± </w:t>
                                  </w:r>
                                  <w:r>
                                    <w:rPr>
                                      <w:sz w:val="23"/>
                                    </w:rPr>
                                    <w:t>0.10</w:t>
                                  </w:r>
                                </w:p>
                              </w:tc>
                              <w:tc>
                                <w:tcPr>
                                  <w:tcW w:w="1815" w:type="dxa"/>
                                </w:tcPr>
                                <w:p w14:paraId="06A9D5BE" w14:textId="77777777" w:rsidR="002363D0" w:rsidRDefault="002363D0">
                                  <w:pPr>
                                    <w:pStyle w:val="TableParagraph"/>
                                    <w:spacing w:before="0" w:line="348" w:lineRule="exact"/>
                                    <w:ind w:right="113"/>
                                    <w:rPr>
                                      <w:sz w:val="23"/>
                                    </w:rPr>
                                  </w:pPr>
                                  <w:r>
                                    <w:rPr>
                                      <w:sz w:val="23"/>
                                    </w:rPr>
                                    <w:t xml:space="preserve">517 </w:t>
                                  </w:r>
                                  <w:r>
                                    <w:rPr>
                                      <w:rFonts w:ascii="Lucida Sans Unicode" w:hAnsi="Lucida Sans Unicode"/>
                                      <w:sz w:val="23"/>
                                    </w:rPr>
                                    <w:t xml:space="preserve">± </w:t>
                                  </w:r>
                                  <w:r>
                                    <w:rPr>
                                      <w:sz w:val="23"/>
                                    </w:rPr>
                                    <w:t>3.9%</w:t>
                                  </w:r>
                                </w:p>
                              </w:tc>
                              <w:tc>
                                <w:tcPr>
                                  <w:tcW w:w="1815" w:type="dxa"/>
                                </w:tcPr>
                                <w:p w14:paraId="3C798BA0" w14:textId="77777777" w:rsidR="002363D0" w:rsidRDefault="002363D0">
                                  <w:pPr>
                                    <w:pStyle w:val="TableParagraph"/>
                                    <w:spacing w:before="0" w:line="348" w:lineRule="exact"/>
                                    <w:ind w:left="321"/>
                                    <w:jc w:val="left"/>
                                    <w:rPr>
                                      <w:sz w:val="23"/>
                                    </w:rPr>
                                  </w:pPr>
                                  <w:r>
                                    <w:rPr>
                                      <w:sz w:val="23"/>
                                    </w:rPr>
                                    <w:t xml:space="preserve">517 </w:t>
                                  </w:r>
                                  <w:r>
                                    <w:rPr>
                                      <w:rFonts w:ascii="Lucida Sans Unicode" w:hAnsi="Lucida Sans Unicode"/>
                                      <w:sz w:val="23"/>
                                    </w:rPr>
                                    <w:t xml:space="preserve">± </w:t>
                                  </w:r>
                                  <w:r>
                                    <w:rPr>
                                      <w:sz w:val="23"/>
                                    </w:rPr>
                                    <w:t>2.0%</w:t>
                                  </w:r>
                                </w:p>
                              </w:tc>
                            </w:tr>
                            <w:tr w:rsidR="002363D0" w14:paraId="3E0B65D4" w14:textId="77777777">
                              <w:trPr>
                                <w:trHeight w:hRule="exact" w:val="340"/>
                              </w:trPr>
                              <w:tc>
                                <w:tcPr>
                                  <w:tcW w:w="1182" w:type="dxa"/>
                                </w:tcPr>
                                <w:p w14:paraId="5C5BCF1B" w14:textId="77777777" w:rsidR="002363D0" w:rsidRDefault="002363D0">
                                  <w:pPr>
                                    <w:pStyle w:val="TableParagraph"/>
                                    <w:spacing w:before="22"/>
                                    <w:ind w:left="254" w:right="254"/>
                                    <w:rPr>
                                      <w:sz w:val="23"/>
                                    </w:rPr>
                                  </w:pPr>
                                  <w:r>
                                    <w:rPr>
                                      <w:w w:val="110"/>
                                      <w:sz w:val="15"/>
                                    </w:rPr>
                                    <w:t>95</w:t>
                                  </w:r>
                                  <w:proofErr w:type="spellStart"/>
                                  <w:r>
                                    <w:rPr>
                                      <w:w w:val="110"/>
                                      <w:position w:val="-8"/>
                                      <w:sz w:val="23"/>
                                    </w:rPr>
                                    <w:t>Zr</w:t>
                                  </w:r>
                                  <w:proofErr w:type="spellEnd"/>
                                </w:p>
                              </w:tc>
                              <w:tc>
                                <w:tcPr>
                                  <w:tcW w:w="1853" w:type="dxa"/>
                                </w:tcPr>
                                <w:p w14:paraId="49252A08" w14:textId="77777777" w:rsidR="002363D0" w:rsidRDefault="002363D0">
                                  <w:pPr>
                                    <w:pStyle w:val="TableParagraph"/>
                                    <w:spacing w:before="0" w:line="348" w:lineRule="exact"/>
                                    <w:ind w:right="113"/>
                                    <w:rPr>
                                      <w:sz w:val="23"/>
                                    </w:rPr>
                                  </w:pPr>
                                  <w:r>
                                    <w:rPr>
                                      <w:sz w:val="23"/>
                                    </w:rPr>
                                    <w:t xml:space="preserve">6.04 </w:t>
                                  </w:r>
                                  <w:r>
                                    <w:rPr>
                                      <w:rFonts w:ascii="Lucida Sans Unicode" w:hAnsi="Lucida Sans Unicode"/>
                                      <w:sz w:val="23"/>
                                    </w:rPr>
                                    <w:t xml:space="preserve">± </w:t>
                                  </w:r>
                                  <w:r>
                                    <w:rPr>
                                      <w:sz w:val="23"/>
                                    </w:rPr>
                                    <w:t>0.15</w:t>
                                  </w:r>
                                </w:p>
                              </w:tc>
                              <w:tc>
                                <w:tcPr>
                                  <w:tcW w:w="1968" w:type="dxa"/>
                                </w:tcPr>
                                <w:p w14:paraId="31CA4BF9" w14:textId="77777777" w:rsidR="002363D0" w:rsidRDefault="002363D0">
                                  <w:pPr>
                                    <w:pStyle w:val="TableParagraph"/>
                                    <w:spacing w:before="0" w:line="348" w:lineRule="exact"/>
                                    <w:ind w:right="113"/>
                                    <w:rPr>
                                      <w:sz w:val="23"/>
                                    </w:rPr>
                                  </w:pPr>
                                  <w:r>
                                    <w:rPr>
                                      <w:sz w:val="23"/>
                                    </w:rPr>
                                    <w:t xml:space="preserve">6.07 </w:t>
                                  </w:r>
                                  <w:r>
                                    <w:rPr>
                                      <w:rFonts w:ascii="Lucida Sans Unicode" w:hAnsi="Lucida Sans Unicode"/>
                                      <w:sz w:val="23"/>
                                    </w:rPr>
                                    <w:t xml:space="preserve">± </w:t>
                                  </w:r>
                                  <w:r>
                                    <w:rPr>
                                      <w:sz w:val="23"/>
                                    </w:rPr>
                                    <w:t>0.06</w:t>
                                  </w:r>
                                </w:p>
                              </w:tc>
                              <w:tc>
                                <w:tcPr>
                                  <w:tcW w:w="1815" w:type="dxa"/>
                                </w:tcPr>
                                <w:p w14:paraId="38D16BD8" w14:textId="77777777" w:rsidR="002363D0" w:rsidRDefault="002363D0">
                                  <w:pPr>
                                    <w:pStyle w:val="TableParagraph"/>
                                    <w:spacing w:before="0" w:line="348" w:lineRule="exact"/>
                                    <w:ind w:right="113"/>
                                    <w:rPr>
                                      <w:sz w:val="23"/>
                                    </w:rPr>
                                  </w:pPr>
                                  <w:r>
                                    <w:rPr>
                                      <w:sz w:val="23"/>
                                    </w:rPr>
                                    <w:t xml:space="preserve">1 </w:t>
                                  </w:r>
                                  <w:r>
                                    <w:rPr>
                                      <w:rFonts w:ascii="Lucida Sans Unicode" w:hAnsi="Lucida Sans Unicode"/>
                                      <w:sz w:val="23"/>
                                    </w:rPr>
                                    <w:t xml:space="preserve">± </w:t>
                                  </w:r>
                                  <w:r>
                                    <w:rPr>
                                      <w:sz w:val="23"/>
                                    </w:rPr>
                                    <w:t>3.6%</w:t>
                                  </w:r>
                                </w:p>
                              </w:tc>
                              <w:tc>
                                <w:tcPr>
                                  <w:tcW w:w="1815" w:type="dxa"/>
                                </w:tcPr>
                                <w:p w14:paraId="552315E2" w14:textId="77777777" w:rsidR="002363D0" w:rsidRDefault="002363D0">
                                  <w:pPr>
                                    <w:pStyle w:val="TableParagraph"/>
                                    <w:spacing w:before="0" w:line="348" w:lineRule="exact"/>
                                    <w:ind w:left="436"/>
                                    <w:jc w:val="left"/>
                                    <w:rPr>
                                      <w:sz w:val="23"/>
                                    </w:rPr>
                                  </w:pPr>
                                  <w:r>
                                    <w:rPr>
                                      <w:sz w:val="23"/>
                                    </w:rPr>
                                    <w:t xml:space="preserve">1 </w:t>
                                  </w:r>
                                  <w:r>
                                    <w:rPr>
                                      <w:rFonts w:ascii="Lucida Sans Unicode" w:hAnsi="Lucida Sans Unicode"/>
                                      <w:sz w:val="23"/>
                                    </w:rPr>
                                    <w:t xml:space="preserve">± </w:t>
                                  </w:r>
                                  <w:r>
                                    <w:rPr>
                                      <w:sz w:val="23"/>
                                    </w:rPr>
                                    <w:t>1.3%</w:t>
                                  </w:r>
                                </w:p>
                              </w:tc>
                            </w:tr>
                            <w:tr w:rsidR="002363D0" w14:paraId="6658A27F" w14:textId="77777777">
                              <w:trPr>
                                <w:trHeight w:hRule="exact" w:val="340"/>
                              </w:trPr>
                              <w:tc>
                                <w:tcPr>
                                  <w:tcW w:w="1182" w:type="dxa"/>
                                </w:tcPr>
                                <w:p w14:paraId="564E50FA" w14:textId="77777777" w:rsidR="002363D0" w:rsidRDefault="002363D0">
                                  <w:pPr>
                                    <w:pStyle w:val="TableParagraph"/>
                                    <w:spacing w:before="22"/>
                                    <w:ind w:left="254" w:right="254"/>
                                    <w:rPr>
                                      <w:sz w:val="23"/>
                                    </w:rPr>
                                  </w:pPr>
                                  <w:r>
                                    <w:rPr>
                                      <w:w w:val="110"/>
                                      <w:sz w:val="15"/>
                                    </w:rPr>
                                    <w:t>97</w:t>
                                  </w:r>
                                  <w:proofErr w:type="spellStart"/>
                                  <w:r>
                                    <w:rPr>
                                      <w:w w:val="110"/>
                                      <w:position w:val="-8"/>
                                      <w:sz w:val="23"/>
                                    </w:rPr>
                                    <w:t>Zr</w:t>
                                  </w:r>
                                  <w:proofErr w:type="spellEnd"/>
                                </w:p>
                              </w:tc>
                              <w:tc>
                                <w:tcPr>
                                  <w:tcW w:w="1853" w:type="dxa"/>
                                </w:tcPr>
                                <w:p w14:paraId="1585744B" w14:textId="77777777" w:rsidR="002363D0" w:rsidRDefault="002363D0">
                                  <w:pPr>
                                    <w:pStyle w:val="TableParagraph"/>
                                    <w:spacing w:before="0" w:line="348" w:lineRule="exact"/>
                                    <w:ind w:right="113"/>
                                    <w:rPr>
                                      <w:sz w:val="23"/>
                                    </w:rPr>
                                  </w:pPr>
                                  <w:r>
                                    <w:rPr>
                                      <w:sz w:val="23"/>
                                    </w:rPr>
                                    <w:t xml:space="preserve">5.71 </w:t>
                                  </w:r>
                                  <w:r>
                                    <w:rPr>
                                      <w:rFonts w:ascii="Lucida Sans Unicode" w:hAnsi="Lucida Sans Unicode"/>
                                      <w:sz w:val="23"/>
                                    </w:rPr>
                                    <w:t xml:space="preserve">± </w:t>
                                  </w:r>
                                  <w:r>
                                    <w:rPr>
                                      <w:sz w:val="23"/>
                                    </w:rPr>
                                    <w:t>0.16</w:t>
                                  </w:r>
                                </w:p>
                              </w:tc>
                              <w:tc>
                                <w:tcPr>
                                  <w:tcW w:w="1968" w:type="dxa"/>
                                </w:tcPr>
                                <w:p w14:paraId="3BCB232F" w14:textId="77777777" w:rsidR="002363D0" w:rsidRDefault="002363D0">
                                  <w:pPr>
                                    <w:pStyle w:val="TableParagraph"/>
                                    <w:spacing w:before="0" w:line="348" w:lineRule="exact"/>
                                    <w:ind w:right="113"/>
                                    <w:rPr>
                                      <w:sz w:val="23"/>
                                    </w:rPr>
                                  </w:pPr>
                                  <w:r>
                                    <w:rPr>
                                      <w:sz w:val="23"/>
                                    </w:rPr>
                                    <w:t xml:space="preserve">5.74 </w:t>
                                  </w:r>
                                  <w:r>
                                    <w:rPr>
                                      <w:rFonts w:ascii="Lucida Sans Unicode" w:hAnsi="Lucida Sans Unicode"/>
                                      <w:sz w:val="23"/>
                                    </w:rPr>
                                    <w:t xml:space="preserve">± </w:t>
                                  </w:r>
                                  <w:r>
                                    <w:rPr>
                                      <w:sz w:val="23"/>
                                    </w:rPr>
                                    <w:t>0.08</w:t>
                                  </w:r>
                                </w:p>
                              </w:tc>
                              <w:tc>
                                <w:tcPr>
                                  <w:tcW w:w="1815" w:type="dxa"/>
                                </w:tcPr>
                                <w:p w14:paraId="7B1195EA" w14:textId="77777777" w:rsidR="002363D0" w:rsidRDefault="002363D0">
                                  <w:pPr>
                                    <w:pStyle w:val="TableParagraph"/>
                                    <w:spacing w:before="0" w:line="348" w:lineRule="exact"/>
                                    <w:ind w:right="113"/>
                                    <w:rPr>
                                      <w:sz w:val="23"/>
                                    </w:rPr>
                                  </w:pPr>
                                  <w:r>
                                    <w:rPr>
                                      <w:sz w:val="23"/>
                                    </w:rPr>
                                    <w:t xml:space="preserve">86.8 </w:t>
                                  </w:r>
                                  <w:r>
                                    <w:rPr>
                                      <w:rFonts w:ascii="Lucida Sans Unicode" w:hAnsi="Lucida Sans Unicode"/>
                                      <w:sz w:val="23"/>
                                    </w:rPr>
                                    <w:t xml:space="preserve">± </w:t>
                                  </w:r>
                                  <w:r>
                                    <w:rPr>
                                      <w:sz w:val="23"/>
                                    </w:rPr>
                                    <w:t>3.7%</w:t>
                                  </w:r>
                                </w:p>
                              </w:tc>
                              <w:tc>
                                <w:tcPr>
                                  <w:tcW w:w="1815" w:type="dxa"/>
                                </w:tcPr>
                                <w:p w14:paraId="6CB13C06" w14:textId="77777777" w:rsidR="002363D0" w:rsidRDefault="002363D0">
                                  <w:pPr>
                                    <w:pStyle w:val="TableParagraph"/>
                                    <w:spacing w:before="0" w:line="348" w:lineRule="exact"/>
                                    <w:ind w:left="289"/>
                                    <w:jc w:val="left"/>
                                    <w:rPr>
                                      <w:sz w:val="23"/>
                                    </w:rPr>
                                  </w:pPr>
                                  <w:r>
                                    <w:rPr>
                                      <w:sz w:val="23"/>
                                    </w:rPr>
                                    <w:t xml:space="preserve">86.8 </w:t>
                                  </w:r>
                                  <w:r>
                                    <w:rPr>
                                      <w:rFonts w:ascii="Lucida Sans Unicode" w:hAnsi="Lucida Sans Unicode"/>
                                      <w:sz w:val="23"/>
                                    </w:rPr>
                                    <w:t xml:space="preserve">± </w:t>
                                  </w:r>
                                  <w:r>
                                    <w:rPr>
                                      <w:sz w:val="23"/>
                                    </w:rPr>
                                    <w:t>1.6%</w:t>
                                  </w:r>
                                </w:p>
                              </w:tc>
                            </w:tr>
                            <w:tr w:rsidR="002363D0" w14:paraId="622B961F" w14:textId="77777777">
                              <w:trPr>
                                <w:trHeight w:hRule="exact" w:val="340"/>
                              </w:trPr>
                              <w:tc>
                                <w:tcPr>
                                  <w:tcW w:w="1182" w:type="dxa"/>
                                </w:tcPr>
                                <w:p w14:paraId="715EC6C3" w14:textId="77777777" w:rsidR="002363D0" w:rsidRDefault="002363D0">
                                  <w:pPr>
                                    <w:pStyle w:val="TableParagraph"/>
                                    <w:spacing w:before="22"/>
                                    <w:ind w:left="254" w:right="254"/>
                                    <w:rPr>
                                      <w:sz w:val="23"/>
                                    </w:rPr>
                                  </w:pPr>
                                  <w:r>
                                    <w:rPr>
                                      <w:w w:val="105"/>
                                      <w:sz w:val="15"/>
                                    </w:rPr>
                                    <w:t>99</w:t>
                                  </w:r>
                                  <w:r>
                                    <w:rPr>
                                      <w:w w:val="105"/>
                                      <w:position w:val="-8"/>
                                      <w:sz w:val="23"/>
                                    </w:rPr>
                                    <w:t>Mo</w:t>
                                  </w:r>
                                </w:p>
                              </w:tc>
                              <w:tc>
                                <w:tcPr>
                                  <w:tcW w:w="1853" w:type="dxa"/>
                                </w:tcPr>
                                <w:p w14:paraId="5BFC24DE" w14:textId="77777777" w:rsidR="002363D0" w:rsidRDefault="002363D0">
                                  <w:pPr>
                                    <w:pStyle w:val="TableParagraph"/>
                                    <w:spacing w:before="0" w:line="348" w:lineRule="exact"/>
                                    <w:ind w:right="113"/>
                                    <w:rPr>
                                      <w:sz w:val="23"/>
                                    </w:rPr>
                                  </w:pPr>
                                  <w:r>
                                    <w:rPr>
                                      <w:sz w:val="23"/>
                                    </w:rPr>
                                    <w:t xml:space="preserve">5.61 </w:t>
                                  </w:r>
                                  <w:r>
                                    <w:rPr>
                                      <w:rFonts w:ascii="Lucida Sans Unicode" w:hAnsi="Lucida Sans Unicode"/>
                                      <w:sz w:val="23"/>
                                    </w:rPr>
                                    <w:t xml:space="preserve">± </w:t>
                                  </w:r>
                                  <w:r>
                                    <w:rPr>
                                      <w:sz w:val="23"/>
                                    </w:rPr>
                                    <w:t>0.16</w:t>
                                  </w:r>
                                </w:p>
                              </w:tc>
                              <w:tc>
                                <w:tcPr>
                                  <w:tcW w:w="1968" w:type="dxa"/>
                                </w:tcPr>
                                <w:p w14:paraId="731F4691" w14:textId="77777777" w:rsidR="002363D0" w:rsidRDefault="002363D0">
                                  <w:pPr>
                                    <w:pStyle w:val="TableParagraph"/>
                                    <w:spacing w:before="0" w:line="348" w:lineRule="exact"/>
                                    <w:ind w:right="113"/>
                                    <w:rPr>
                                      <w:sz w:val="23"/>
                                    </w:rPr>
                                  </w:pPr>
                                  <w:r>
                                    <w:rPr>
                                      <w:sz w:val="23"/>
                                    </w:rPr>
                                    <w:t xml:space="preserve">5.63 </w:t>
                                  </w:r>
                                  <w:r>
                                    <w:rPr>
                                      <w:rFonts w:ascii="Lucida Sans Unicode" w:hAnsi="Lucida Sans Unicode"/>
                                      <w:sz w:val="23"/>
                                    </w:rPr>
                                    <w:t xml:space="preserve">± </w:t>
                                  </w:r>
                                  <w:r>
                                    <w:rPr>
                                      <w:sz w:val="23"/>
                                    </w:rPr>
                                    <w:t>0.08</w:t>
                                  </w:r>
                                </w:p>
                              </w:tc>
                              <w:tc>
                                <w:tcPr>
                                  <w:tcW w:w="1815" w:type="dxa"/>
                                </w:tcPr>
                                <w:p w14:paraId="11E3146D" w14:textId="77777777" w:rsidR="002363D0" w:rsidRDefault="002363D0">
                                  <w:pPr>
                                    <w:pStyle w:val="TableParagraph"/>
                                    <w:spacing w:before="0" w:line="348" w:lineRule="exact"/>
                                    <w:ind w:right="113"/>
                                    <w:rPr>
                                      <w:sz w:val="23"/>
                                    </w:rPr>
                                  </w:pPr>
                                  <w:r>
                                    <w:rPr>
                                      <w:sz w:val="23"/>
                                    </w:rPr>
                                    <w:t xml:space="preserve">21.6 </w:t>
                                  </w:r>
                                  <w:r>
                                    <w:rPr>
                                      <w:rFonts w:ascii="Lucida Sans Unicode" w:hAnsi="Lucida Sans Unicode"/>
                                      <w:sz w:val="23"/>
                                    </w:rPr>
                                    <w:t xml:space="preserve">± </w:t>
                                  </w:r>
                                  <w:r>
                                    <w:rPr>
                                      <w:sz w:val="23"/>
                                    </w:rPr>
                                    <w:t>3.8%</w:t>
                                  </w:r>
                                </w:p>
                              </w:tc>
                              <w:tc>
                                <w:tcPr>
                                  <w:tcW w:w="1815" w:type="dxa"/>
                                </w:tcPr>
                                <w:p w14:paraId="4F9354DE" w14:textId="77777777" w:rsidR="002363D0" w:rsidRDefault="002363D0">
                                  <w:pPr>
                                    <w:pStyle w:val="TableParagraph"/>
                                    <w:spacing w:before="0" w:line="348" w:lineRule="exact"/>
                                    <w:ind w:left="289"/>
                                    <w:jc w:val="left"/>
                                    <w:rPr>
                                      <w:sz w:val="23"/>
                                    </w:rPr>
                                  </w:pPr>
                                  <w:r>
                                    <w:rPr>
                                      <w:sz w:val="23"/>
                                    </w:rPr>
                                    <w:t xml:space="preserve">21.6 </w:t>
                                  </w:r>
                                  <w:r>
                                    <w:rPr>
                                      <w:rFonts w:ascii="Lucida Sans Unicode" w:hAnsi="Lucida Sans Unicode"/>
                                      <w:sz w:val="23"/>
                                    </w:rPr>
                                    <w:t xml:space="preserve">± </w:t>
                                  </w:r>
                                  <w:r>
                                    <w:rPr>
                                      <w:sz w:val="23"/>
                                    </w:rPr>
                                    <w:t>1.7%</w:t>
                                  </w:r>
                                </w:p>
                              </w:tc>
                            </w:tr>
                            <w:tr w:rsidR="002363D0" w14:paraId="68ACA86E" w14:textId="77777777">
                              <w:trPr>
                                <w:trHeight w:hRule="exact" w:val="340"/>
                              </w:trPr>
                              <w:tc>
                                <w:tcPr>
                                  <w:tcW w:w="1182" w:type="dxa"/>
                                </w:tcPr>
                                <w:p w14:paraId="3D2B1C6C" w14:textId="77777777" w:rsidR="002363D0" w:rsidRDefault="002363D0">
                                  <w:pPr>
                                    <w:pStyle w:val="TableParagraph"/>
                                    <w:spacing w:before="22"/>
                                    <w:ind w:left="254" w:right="254"/>
                                    <w:rPr>
                                      <w:sz w:val="23"/>
                                    </w:rPr>
                                  </w:pPr>
                                  <w:r>
                                    <w:rPr>
                                      <w:w w:val="110"/>
                                      <w:sz w:val="15"/>
                                    </w:rPr>
                                    <w:t>103</w:t>
                                  </w:r>
                                  <w:r>
                                    <w:rPr>
                                      <w:w w:val="110"/>
                                      <w:position w:val="-8"/>
                                      <w:sz w:val="23"/>
                                    </w:rPr>
                                    <w:t>Ru</w:t>
                                  </w:r>
                                </w:p>
                              </w:tc>
                              <w:tc>
                                <w:tcPr>
                                  <w:tcW w:w="1853" w:type="dxa"/>
                                </w:tcPr>
                                <w:p w14:paraId="39EE2A0F" w14:textId="77777777" w:rsidR="002363D0" w:rsidRDefault="002363D0">
                                  <w:pPr>
                                    <w:pStyle w:val="TableParagraph"/>
                                    <w:spacing w:before="0" w:line="348" w:lineRule="exact"/>
                                    <w:ind w:right="113"/>
                                    <w:rPr>
                                      <w:sz w:val="23"/>
                                    </w:rPr>
                                  </w:pPr>
                                  <w:r>
                                    <w:rPr>
                                      <w:sz w:val="23"/>
                                    </w:rPr>
                                    <w:t xml:space="preserve">3.15 </w:t>
                                  </w:r>
                                  <w:r>
                                    <w:rPr>
                                      <w:rFonts w:ascii="Lucida Sans Unicode" w:hAnsi="Lucida Sans Unicode"/>
                                      <w:sz w:val="23"/>
                                    </w:rPr>
                                    <w:t xml:space="preserve">± </w:t>
                                  </w:r>
                                  <w:r>
                                    <w:rPr>
                                      <w:sz w:val="23"/>
                                    </w:rPr>
                                    <w:t>0.09</w:t>
                                  </w:r>
                                </w:p>
                              </w:tc>
                              <w:tc>
                                <w:tcPr>
                                  <w:tcW w:w="1968" w:type="dxa"/>
                                </w:tcPr>
                                <w:p w14:paraId="00D05E97" w14:textId="77777777" w:rsidR="002363D0" w:rsidRDefault="002363D0">
                                  <w:pPr>
                                    <w:pStyle w:val="TableParagraph"/>
                                    <w:spacing w:before="0" w:line="348" w:lineRule="exact"/>
                                    <w:ind w:right="113"/>
                                    <w:rPr>
                                      <w:sz w:val="23"/>
                                    </w:rPr>
                                  </w:pPr>
                                  <w:r>
                                    <w:rPr>
                                      <w:sz w:val="23"/>
                                    </w:rPr>
                                    <w:t xml:space="preserve">3.15 </w:t>
                                  </w:r>
                                  <w:r>
                                    <w:rPr>
                                      <w:rFonts w:ascii="Lucida Sans Unicode" w:hAnsi="Lucida Sans Unicode"/>
                                      <w:sz w:val="23"/>
                                    </w:rPr>
                                    <w:t xml:space="preserve">± </w:t>
                                  </w:r>
                                  <w:r>
                                    <w:rPr>
                                      <w:sz w:val="23"/>
                                    </w:rPr>
                                    <w:t>0.05</w:t>
                                  </w:r>
                                </w:p>
                              </w:tc>
                              <w:tc>
                                <w:tcPr>
                                  <w:tcW w:w="1815" w:type="dxa"/>
                                </w:tcPr>
                                <w:p w14:paraId="54C971DD" w14:textId="77777777" w:rsidR="002363D0" w:rsidRDefault="002363D0">
                                  <w:pPr>
                                    <w:pStyle w:val="TableParagraph"/>
                                    <w:spacing w:before="0" w:line="348" w:lineRule="exact"/>
                                    <w:ind w:right="113"/>
                                    <w:rPr>
                                      <w:sz w:val="23"/>
                                    </w:rPr>
                                  </w:pPr>
                                  <w:r>
                                    <w:rPr>
                                      <w:sz w:val="23"/>
                                    </w:rPr>
                                    <w:t xml:space="preserve">0.851 </w:t>
                                  </w:r>
                                  <w:r>
                                    <w:rPr>
                                      <w:rFonts w:ascii="Lucida Sans Unicode" w:hAnsi="Lucida Sans Unicode"/>
                                      <w:sz w:val="23"/>
                                    </w:rPr>
                                    <w:t xml:space="preserve">± </w:t>
                                  </w:r>
                                  <w:r>
                                    <w:rPr>
                                      <w:sz w:val="23"/>
                                    </w:rPr>
                                    <w:t>3.8%</w:t>
                                  </w:r>
                                </w:p>
                              </w:tc>
                              <w:tc>
                                <w:tcPr>
                                  <w:tcW w:w="1815" w:type="dxa"/>
                                </w:tcPr>
                                <w:p w14:paraId="4F220F2A" w14:textId="77777777" w:rsidR="002363D0" w:rsidRDefault="002363D0">
                                  <w:pPr>
                                    <w:pStyle w:val="TableParagraph"/>
                                    <w:spacing w:before="0" w:line="348" w:lineRule="exact"/>
                                    <w:ind w:left="0" w:right="230"/>
                                    <w:jc w:val="right"/>
                                    <w:rPr>
                                      <w:sz w:val="23"/>
                                    </w:rPr>
                                  </w:pPr>
                                  <w:r>
                                    <w:rPr>
                                      <w:sz w:val="23"/>
                                    </w:rPr>
                                    <w:t xml:space="preserve">0.847 </w:t>
                                  </w:r>
                                  <w:r>
                                    <w:rPr>
                                      <w:rFonts w:ascii="Lucida Sans Unicode" w:hAnsi="Lucida Sans Unicode"/>
                                      <w:sz w:val="23"/>
                                    </w:rPr>
                                    <w:t xml:space="preserve">± </w:t>
                                  </w:r>
                                  <w:r>
                                    <w:rPr>
                                      <w:sz w:val="23"/>
                                    </w:rPr>
                                    <w:t>1.7%</w:t>
                                  </w:r>
                                </w:p>
                              </w:tc>
                            </w:tr>
                            <w:tr w:rsidR="002363D0" w14:paraId="60EAD45B" w14:textId="77777777">
                              <w:trPr>
                                <w:trHeight w:hRule="exact" w:val="340"/>
                              </w:trPr>
                              <w:tc>
                                <w:tcPr>
                                  <w:tcW w:w="1182" w:type="dxa"/>
                                </w:tcPr>
                                <w:p w14:paraId="42C66C90" w14:textId="77777777" w:rsidR="002363D0" w:rsidRDefault="002363D0">
                                  <w:pPr>
                                    <w:pStyle w:val="TableParagraph"/>
                                    <w:spacing w:before="22"/>
                                    <w:ind w:left="254" w:right="254"/>
                                    <w:rPr>
                                      <w:sz w:val="23"/>
                                    </w:rPr>
                                  </w:pPr>
                                  <w:r>
                                    <w:rPr>
                                      <w:w w:val="110"/>
                                      <w:sz w:val="15"/>
                                    </w:rPr>
                                    <w:t>105</w:t>
                                  </w:r>
                                  <w:r>
                                    <w:rPr>
                                      <w:w w:val="110"/>
                                      <w:position w:val="-8"/>
                                      <w:sz w:val="23"/>
                                    </w:rPr>
                                    <w:t>Ru</w:t>
                                  </w:r>
                                </w:p>
                              </w:tc>
                              <w:tc>
                                <w:tcPr>
                                  <w:tcW w:w="1853" w:type="dxa"/>
                                </w:tcPr>
                                <w:p w14:paraId="513F99AB" w14:textId="77777777" w:rsidR="002363D0" w:rsidRDefault="002363D0">
                                  <w:pPr>
                                    <w:pStyle w:val="TableParagraph"/>
                                    <w:spacing w:before="0" w:line="348" w:lineRule="exact"/>
                                    <w:ind w:right="113"/>
                                    <w:rPr>
                                      <w:sz w:val="23"/>
                                    </w:rPr>
                                  </w:pPr>
                                  <w:r>
                                    <w:rPr>
                                      <w:sz w:val="23"/>
                                    </w:rPr>
                                    <w:t xml:space="preserve">1.37 </w:t>
                                  </w:r>
                                  <w:r>
                                    <w:rPr>
                                      <w:rFonts w:ascii="Lucida Sans Unicode" w:hAnsi="Lucida Sans Unicode"/>
                                      <w:sz w:val="23"/>
                                    </w:rPr>
                                    <w:t xml:space="preserve">± </w:t>
                                  </w:r>
                                  <w:r>
                                    <w:rPr>
                                      <w:sz w:val="23"/>
                                    </w:rPr>
                                    <w:t>0.05</w:t>
                                  </w:r>
                                </w:p>
                              </w:tc>
                              <w:tc>
                                <w:tcPr>
                                  <w:tcW w:w="1968" w:type="dxa"/>
                                </w:tcPr>
                                <w:p w14:paraId="0FF7084B" w14:textId="77777777" w:rsidR="002363D0" w:rsidRDefault="002363D0">
                                  <w:pPr>
                                    <w:pStyle w:val="TableParagraph"/>
                                    <w:spacing w:before="0" w:line="348" w:lineRule="exact"/>
                                    <w:ind w:right="113"/>
                                    <w:rPr>
                                      <w:sz w:val="23"/>
                                    </w:rPr>
                                  </w:pPr>
                                  <w:r>
                                    <w:rPr>
                                      <w:sz w:val="23"/>
                                    </w:rPr>
                                    <w:t xml:space="preserve">1.34 </w:t>
                                  </w:r>
                                  <w:r>
                                    <w:rPr>
                                      <w:rFonts w:ascii="Lucida Sans Unicode" w:hAnsi="Lucida Sans Unicode"/>
                                      <w:sz w:val="23"/>
                                    </w:rPr>
                                    <w:t xml:space="preserve">± </w:t>
                                  </w:r>
                                  <w:r>
                                    <w:rPr>
                                      <w:sz w:val="23"/>
                                    </w:rPr>
                                    <w:t>0.04</w:t>
                                  </w:r>
                                </w:p>
                              </w:tc>
                              <w:tc>
                                <w:tcPr>
                                  <w:tcW w:w="1815" w:type="dxa"/>
                                </w:tcPr>
                                <w:p w14:paraId="1305F08D" w14:textId="77777777" w:rsidR="002363D0" w:rsidRDefault="002363D0">
                                  <w:pPr>
                                    <w:pStyle w:val="TableParagraph"/>
                                    <w:spacing w:before="0" w:line="348" w:lineRule="exact"/>
                                    <w:ind w:right="113"/>
                                    <w:rPr>
                                      <w:sz w:val="23"/>
                                    </w:rPr>
                                  </w:pPr>
                                  <w:r>
                                    <w:rPr>
                                      <w:sz w:val="23"/>
                                    </w:rPr>
                                    <w:t xml:space="preserve">78.3 </w:t>
                                  </w:r>
                                  <w:r>
                                    <w:rPr>
                                      <w:rFonts w:ascii="Lucida Sans Unicode" w:hAnsi="Lucida Sans Unicode"/>
                                      <w:sz w:val="23"/>
                                    </w:rPr>
                                    <w:t xml:space="preserve">± </w:t>
                                  </w:r>
                                  <w:r>
                                    <w:rPr>
                                      <w:sz w:val="23"/>
                                    </w:rPr>
                                    <w:t>4.6%</w:t>
                                  </w:r>
                                </w:p>
                              </w:tc>
                              <w:tc>
                                <w:tcPr>
                                  <w:tcW w:w="1815" w:type="dxa"/>
                                </w:tcPr>
                                <w:p w14:paraId="65EA19C0" w14:textId="77777777" w:rsidR="002363D0" w:rsidRDefault="002363D0">
                                  <w:pPr>
                                    <w:pStyle w:val="TableParagraph"/>
                                    <w:spacing w:before="0" w:line="348" w:lineRule="exact"/>
                                    <w:ind w:left="289"/>
                                    <w:jc w:val="left"/>
                                    <w:rPr>
                                      <w:sz w:val="23"/>
                                    </w:rPr>
                                  </w:pPr>
                                  <w:r>
                                    <w:rPr>
                                      <w:sz w:val="23"/>
                                    </w:rPr>
                                    <w:t xml:space="preserve">76.5 </w:t>
                                  </w:r>
                                  <w:r>
                                    <w:rPr>
                                      <w:rFonts w:ascii="Lucida Sans Unicode" w:hAnsi="Lucida Sans Unicode"/>
                                      <w:sz w:val="23"/>
                                    </w:rPr>
                                    <w:t xml:space="preserve">± </w:t>
                                  </w:r>
                                  <w:r>
                                    <w:rPr>
                                      <w:sz w:val="23"/>
                                    </w:rPr>
                                    <w:t>3.0%</w:t>
                                  </w:r>
                                </w:p>
                              </w:tc>
                            </w:tr>
                            <w:tr w:rsidR="002363D0" w14:paraId="564D7C5A" w14:textId="77777777">
                              <w:trPr>
                                <w:trHeight w:hRule="exact" w:val="340"/>
                              </w:trPr>
                              <w:tc>
                                <w:tcPr>
                                  <w:tcW w:w="1182" w:type="dxa"/>
                                </w:tcPr>
                                <w:p w14:paraId="2BE19FB2" w14:textId="77777777" w:rsidR="002363D0" w:rsidRDefault="002363D0">
                                  <w:pPr>
                                    <w:pStyle w:val="TableParagraph"/>
                                    <w:spacing w:before="22"/>
                                    <w:ind w:left="254" w:right="254"/>
                                    <w:rPr>
                                      <w:sz w:val="23"/>
                                    </w:rPr>
                                  </w:pPr>
                                  <w:r>
                                    <w:rPr>
                                      <w:w w:val="115"/>
                                      <w:sz w:val="15"/>
                                    </w:rPr>
                                    <w:t>109</w:t>
                                  </w:r>
                                  <w:r>
                                    <w:rPr>
                                      <w:w w:val="115"/>
                                      <w:position w:val="-8"/>
                                      <w:sz w:val="23"/>
                                    </w:rPr>
                                    <w:t>Pd</w:t>
                                  </w:r>
                                </w:p>
                              </w:tc>
                              <w:tc>
                                <w:tcPr>
                                  <w:tcW w:w="1853" w:type="dxa"/>
                                </w:tcPr>
                                <w:p w14:paraId="09B83414" w14:textId="77777777" w:rsidR="002363D0" w:rsidRDefault="002363D0">
                                  <w:pPr>
                                    <w:pStyle w:val="TableParagraph"/>
                                    <w:spacing w:before="0" w:line="348" w:lineRule="exact"/>
                                    <w:ind w:right="113"/>
                                    <w:rPr>
                                      <w:sz w:val="23"/>
                                    </w:rPr>
                                  </w:pPr>
                                  <w:r>
                                    <w:rPr>
                                      <w:sz w:val="23"/>
                                    </w:rPr>
                                    <w:t xml:space="preserve">0.32 </w:t>
                                  </w:r>
                                  <w:r>
                                    <w:rPr>
                                      <w:rFonts w:ascii="Lucida Sans Unicode" w:hAnsi="Lucida Sans Unicode"/>
                                      <w:sz w:val="23"/>
                                    </w:rPr>
                                    <w:t xml:space="preserve">± </w:t>
                                  </w:r>
                                  <w:r>
                                    <w:rPr>
                                      <w:sz w:val="23"/>
                                    </w:rPr>
                                    <w:t>0.02</w:t>
                                  </w:r>
                                </w:p>
                              </w:tc>
                              <w:tc>
                                <w:tcPr>
                                  <w:tcW w:w="1968" w:type="dxa"/>
                                </w:tcPr>
                                <w:p w14:paraId="7AB29085" w14:textId="77777777" w:rsidR="002363D0" w:rsidRDefault="002363D0">
                                  <w:pPr>
                                    <w:pStyle w:val="TableParagraph"/>
                                    <w:spacing w:before="0" w:line="348" w:lineRule="exact"/>
                                    <w:ind w:right="113"/>
                                    <w:rPr>
                                      <w:sz w:val="23"/>
                                    </w:rPr>
                                  </w:pPr>
                                  <w:r>
                                    <w:rPr>
                                      <w:sz w:val="23"/>
                                    </w:rPr>
                                    <w:t xml:space="preserve">0.29 </w:t>
                                  </w:r>
                                  <w:r>
                                    <w:rPr>
                                      <w:rFonts w:ascii="Lucida Sans Unicode" w:hAnsi="Lucida Sans Unicode"/>
                                      <w:sz w:val="23"/>
                                    </w:rPr>
                                    <w:t xml:space="preserve">± </w:t>
                                  </w:r>
                                  <w:r>
                                    <w:rPr>
                                      <w:sz w:val="23"/>
                                    </w:rPr>
                                    <w:t>0.02</w:t>
                                  </w:r>
                                </w:p>
                              </w:tc>
                              <w:tc>
                                <w:tcPr>
                                  <w:tcW w:w="1815" w:type="dxa"/>
                                </w:tcPr>
                                <w:p w14:paraId="2F5F336E" w14:textId="77777777" w:rsidR="002363D0" w:rsidRDefault="002363D0">
                                  <w:pPr>
                                    <w:pStyle w:val="TableParagraph"/>
                                    <w:spacing w:before="0" w:line="348" w:lineRule="exact"/>
                                    <w:ind w:right="113"/>
                                    <w:rPr>
                                      <w:sz w:val="23"/>
                                    </w:rPr>
                                  </w:pPr>
                                  <w:r>
                                    <w:rPr>
                                      <w:sz w:val="23"/>
                                    </w:rPr>
                                    <w:t xml:space="preserve">6.00 </w:t>
                                  </w:r>
                                  <w:r>
                                    <w:rPr>
                                      <w:rFonts w:ascii="Lucida Sans Unicode" w:hAnsi="Lucida Sans Unicode"/>
                                      <w:sz w:val="23"/>
                                    </w:rPr>
                                    <w:t xml:space="preserve">± </w:t>
                                  </w:r>
                                  <w:r>
                                    <w:rPr>
                                      <w:sz w:val="23"/>
                                    </w:rPr>
                                    <w:t>6.0%</w:t>
                                  </w:r>
                                </w:p>
                              </w:tc>
                              <w:tc>
                                <w:tcPr>
                                  <w:tcW w:w="1815" w:type="dxa"/>
                                </w:tcPr>
                                <w:p w14:paraId="7244D933" w14:textId="77777777" w:rsidR="002363D0" w:rsidRDefault="002363D0">
                                  <w:pPr>
                                    <w:pStyle w:val="TableParagraph"/>
                                    <w:spacing w:before="0" w:line="348" w:lineRule="exact"/>
                                    <w:ind w:left="289"/>
                                    <w:jc w:val="left"/>
                                    <w:rPr>
                                      <w:sz w:val="23"/>
                                    </w:rPr>
                                  </w:pPr>
                                  <w:r>
                                    <w:rPr>
                                      <w:sz w:val="23"/>
                                    </w:rPr>
                                    <w:t xml:space="preserve">5.30 </w:t>
                                  </w:r>
                                  <w:r>
                                    <w:rPr>
                                      <w:rFonts w:ascii="Lucida Sans Unicode" w:hAnsi="Lucida Sans Unicode"/>
                                      <w:sz w:val="23"/>
                                    </w:rPr>
                                    <w:t xml:space="preserve">± </w:t>
                                  </w:r>
                                  <w:r>
                                    <w:rPr>
                                      <w:sz w:val="23"/>
                                    </w:rPr>
                                    <w:t>5.3%</w:t>
                                  </w:r>
                                </w:p>
                              </w:tc>
                            </w:tr>
                            <w:tr w:rsidR="002363D0" w14:paraId="39B406E0" w14:textId="77777777">
                              <w:trPr>
                                <w:trHeight w:hRule="exact" w:val="340"/>
                              </w:trPr>
                              <w:tc>
                                <w:tcPr>
                                  <w:tcW w:w="1182" w:type="dxa"/>
                                </w:tcPr>
                                <w:p w14:paraId="75A8683A" w14:textId="77777777" w:rsidR="002363D0" w:rsidRDefault="002363D0">
                                  <w:pPr>
                                    <w:pStyle w:val="TableParagraph"/>
                                    <w:spacing w:before="22"/>
                                    <w:ind w:left="253" w:right="254"/>
                                    <w:rPr>
                                      <w:sz w:val="23"/>
                                    </w:rPr>
                                  </w:pPr>
                                  <w:r>
                                    <w:rPr>
                                      <w:w w:val="105"/>
                                      <w:sz w:val="15"/>
                                    </w:rPr>
                                    <w:t>111</w:t>
                                  </w:r>
                                  <w:r>
                                    <w:rPr>
                                      <w:w w:val="105"/>
                                      <w:position w:val="-8"/>
                                      <w:sz w:val="23"/>
                                    </w:rPr>
                                    <w:t>Ag</w:t>
                                  </w:r>
                                </w:p>
                              </w:tc>
                              <w:tc>
                                <w:tcPr>
                                  <w:tcW w:w="1853" w:type="dxa"/>
                                </w:tcPr>
                                <w:p w14:paraId="58B3699D" w14:textId="77777777" w:rsidR="002363D0" w:rsidRDefault="002363D0">
                                  <w:pPr>
                                    <w:pStyle w:val="TableParagraph"/>
                                    <w:spacing w:before="0" w:line="348" w:lineRule="exact"/>
                                    <w:ind w:right="113"/>
                                    <w:rPr>
                                      <w:sz w:val="23"/>
                                    </w:rPr>
                                  </w:pPr>
                                  <w:r>
                                    <w:rPr>
                                      <w:sz w:val="23"/>
                                    </w:rPr>
                                    <w:t xml:space="preserve">0.28 </w:t>
                                  </w:r>
                                  <w:r>
                                    <w:rPr>
                                      <w:rFonts w:ascii="Lucida Sans Unicode" w:hAnsi="Lucida Sans Unicode"/>
                                      <w:sz w:val="23"/>
                                    </w:rPr>
                                    <w:t xml:space="preserve">± </w:t>
                                  </w:r>
                                  <w:r>
                                    <w:rPr>
                                      <w:sz w:val="23"/>
                                    </w:rPr>
                                    <w:t>0.01</w:t>
                                  </w:r>
                                </w:p>
                              </w:tc>
                              <w:tc>
                                <w:tcPr>
                                  <w:tcW w:w="1968" w:type="dxa"/>
                                </w:tcPr>
                                <w:p w14:paraId="75E77F47" w14:textId="77777777" w:rsidR="002363D0" w:rsidRDefault="002363D0">
                                  <w:pPr>
                                    <w:pStyle w:val="TableParagraph"/>
                                    <w:spacing w:before="0" w:line="348" w:lineRule="exact"/>
                                    <w:ind w:right="113"/>
                                    <w:rPr>
                                      <w:sz w:val="23"/>
                                    </w:rPr>
                                  </w:pPr>
                                  <w:r>
                                    <w:rPr>
                                      <w:sz w:val="23"/>
                                    </w:rPr>
                                    <w:t xml:space="preserve">0.25 </w:t>
                                  </w:r>
                                  <w:r>
                                    <w:rPr>
                                      <w:rFonts w:ascii="Lucida Sans Unicode" w:hAnsi="Lucida Sans Unicode"/>
                                      <w:sz w:val="23"/>
                                    </w:rPr>
                                    <w:t xml:space="preserve">± </w:t>
                                  </w:r>
                                  <w:r>
                                    <w:rPr>
                                      <w:sz w:val="23"/>
                                    </w:rPr>
                                    <w:t>0.01</w:t>
                                  </w:r>
                                </w:p>
                              </w:tc>
                              <w:tc>
                                <w:tcPr>
                                  <w:tcW w:w="1815" w:type="dxa"/>
                                </w:tcPr>
                                <w:p w14:paraId="4D0ABF6D" w14:textId="77777777" w:rsidR="002363D0" w:rsidRDefault="002363D0">
                                  <w:pPr>
                                    <w:pStyle w:val="TableParagraph"/>
                                    <w:spacing w:before="0" w:line="348" w:lineRule="exact"/>
                                    <w:ind w:right="113"/>
                                    <w:rPr>
                                      <w:sz w:val="23"/>
                                    </w:rPr>
                                  </w:pPr>
                                  <w:r>
                                    <w:rPr>
                                      <w:sz w:val="23"/>
                                    </w:rPr>
                                    <w:t xml:space="preserve">0.400 </w:t>
                                  </w:r>
                                  <w:r>
                                    <w:rPr>
                                      <w:rFonts w:ascii="Lucida Sans Unicode" w:hAnsi="Lucida Sans Unicode"/>
                                      <w:sz w:val="23"/>
                                    </w:rPr>
                                    <w:t xml:space="preserve">± </w:t>
                                  </w:r>
                                  <w:r>
                                    <w:rPr>
                                      <w:sz w:val="23"/>
                                    </w:rPr>
                                    <w:t>4.7%</w:t>
                                  </w:r>
                                </w:p>
                              </w:tc>
                              <w:tc>
                                <w:tcPr>
                                  <w:tcW w:w="1815" w:type="dxa"/>
                                </w:tcPr>
                                <w:p w14:paraId="305EA386" w14:textId="77777777" w:rsidR="002363D0" w:rsidRDefault="002363D0">
                                  <w:pPr>
                                    <w:pStyle w:val="TableParagraph"/>
                                    <w:spacing w:before="0" w:line="348" w:lineRule="exact"/>
                                    <w:ind w:left="0" w:right="230"/>
                                    <w:jc w:val="right"/>
                                    <w:rPr>
                                      <w:sz w:val="23"/>
                                    </w:rPr>
                                  </w:pPr>
                                  <w:r>
                                    <w:rPr>
                                      <w:sz w:val="23"/>
                                    </w:rPr>
                                    <w:t xml:space="preserve">0.351 </w:t>
                                  </w:r>
                                  <w:r>
                                    <w:rPr>
                                      <w:rFonts w:ascii="Lucida Sans Unicode" w:hAnsi="Lucida Sans Unicode"/>
                                      <w:sz w:val="23"/>
                                    </w:rPr>
                                    <w:t xml:space="preserve">± </w:t>
                                  </w:r>
                                  <w:r>
                                    <w:rPr>
                                      <w:sz w:val="23"/>
                                    </w:rPr>
                                    <w:t>3.6%</w:t>
                                  </w:r>
                                </w:p>
                              </w:tc>
                            </w:tr>
                            <w:tr w:rsidR="002363D0" w14:paraId="02D8C311" w14:textId="77777777">
                              <w:trPr>
                                <w:trHeight w:hRule="exact" w:val="340"/>
                              </w:trPr>
                              <w:tc>
                                <w:tcPr>
                                  <w:tcW w:w="1182" w:type="dxa"/>
                                </w:tcPr>
                                <w:p w14:paraId="4A7885E2" w14:textId="77777777" w:rsidR="002363D0" w:rsidRDefault="002363D0">
                                  <w:pPr>
                                    <w:pStyle w:val="TableParagraph"/>
                                    <w:spacing w:before="22"/>
                                    <w:ind w:left="254" w:right="254"/>
                                    <w:rPr>
                                      <w:sz w:val="23"/>
                                    </w:rPr>
                                  </w:pPr>
                                  <w:r>
                                    <w:rPr>
                                      <w:w w:val="115"/>
                                      <w:sz w:val="15"/>
                                    </w:rPr>
                                    <w:t>112</w:t>
                                  </w:r>
                                  <w:r>
                                    <w:rPr>
                                      <w:w w:val="115"/>
                                      <w:position w:val="-8"/>
                                      <w:sz w:val="23"/>
                                    </w:rPr>
                                    <w:t>Pd</w:t>
                                  </w:r>
                                </w:p>
                              </w:tc>
                              <w:tc>
                                <w:tcPr>
                                  <w:tcW w:w="1853" w:type="dxa"/>
                                </w:tcPr>
                                <w:p w14:paraId="0CB50606" w14:textId="77777777" w:rsidR="002363D0" w:rsidRDefault="002363D0">
                                  <w:pPr>
                                    <w:pStyle w:val="TableParagraph"/>
                                    <w:spacing w:before="0" w:line="348" w:lineRule="exact"/>
                                    <w:ind w:right="113"/>
                                    <w:rPr>
                                      <w:sz w:val="23"/>
                                    </w:rPr>
                                  </w:pPr>
                                  <w:r>
                                    <w:rPr>
                                      <w:sz w:val="23"/>
                                    </w:rPr>
                                    <w:t xml:space="preserve">0.27 </w:t>
                                  </w:r>
                                  <w:r>
                                    <w:rPr>
                                      <w:rFonts w:ascii="Lucida Sans Unicode" w:hAnsi="Lucida Sans Unicode"/>
                                      <w:sz w:val="23"/>
                                    </w:rPr>
                                    <w:t xml:space="preserve">± </w:t>
                                  </w:r>
                                  <w:r>
                                    <w:rPr>
                                      <w:sz w:val="23"/>
                                    </w:rPr>
                                    <w:t>0.01</w:t>
                                  </w:r>
                                </w:p>
                              </w:tc>
                              <w:tc>
                                <w:tcPr>
                                  <w:tcW w:w="1968" w:type="dxa"/>
                                </w:tcPr>
                                <w:p w14:paraId="17B4BC45" w14:textId="77777777" w:rsidR="002363D0" w:rsidRDefault="002363D0">
                                  <w:pPr>
                                    <w:pStyle w:val="TableParagraph"/>
                                    <w:spacing w:before="0" w:line="348" w:lineRule="exact"/>
                                    <w:ind w:right="113"/>
                                    <w:rPr>
                                      <w:sz w:val="23"/>
                                    </w:rPr>
                                  </w:pPr>
                                  <w:r>
                                    <w:rPr>
                                      <w:sz w:val="23"/>
                                    </w:rPr>
                                    <w:t xml:space="preserve">0.23 </w:t>
                                  </w:r>
                                  <w:r>
                                    <w:rPr>
                                      <w:rFonts w:ascii="Lucida Sans Unicode" w:hAnsi="Lucida Sans Unicode"/>
                                      <w:sz w:val="23"/>
                                    </w:rPr>
                                    <w:t xml:space="preserve">± </w:t>
                                  </w:r>
                                  <w:r>
                                    <w:rPr>
                                      <w:sz w:val="23"/>
                                    </w:rPr>
                                    <w:t>0.01</w:t>
                                  </w:r>
                                </w:p>
                              </w:tc>
                              <w:tc>
                                <w:tcPr>
                                  <w:tcW w:w="1815" w:type="dxa"/>
                                </w:tcPr>
                                <w:p w14:paraId="0BA75D5D" w14:textId="77777777" w:rsidR="002363D0" w:rsidRDefault="002363D0">
                                  <w:pPr>
                                    <w:pStyle w:val="TableParagraph"/>
                                    <w:spacing w:before="0" w:line="348" w:lineRule="exact"/>
                                    <w:ind w:right="113"/>
                                    <w:rPr>
                                      <w:sz w:val="23"/>
                                    </w:rPr>
                                  </w:pPr>
                                  <w:r>
                                    <w:rPr>
                                      <w:sz w:val="23"/>
                                    </w:rPr>
                                    <w:t xml:space="preserve">3.23 </w:t>
                                  </w:r>
                                  <w:r>
                                    <w:rPr>
                                      <w:rFonts w:ascii="Lucida Sans Unicode" w:hAnsi="Lucida Sans Unicode"/>
                                      <w:sz w:val="23"/>
                                    </w:rPr>
                                    <w:t xml:space="preserve">± </w:t>
                                  </w:r>
                                  <w:r>
                                    <w:rPr>
                                      <w:sz w:val="23"/>
                                    </w:rPr>
                                    <w:t>5.3%</w:t>
                                  </w:r>
                                </w:p>
                              </w:tc>
                              <w:tc>
                                <w:tcPr>
                                  <w:tcW w:w="1815" w:type="dxa"/>
                                </w:tcPr>
                                <w:p w14:paraId="2EB57867" w14:textId="77777777" w:rsidR="002363D0" w:rsidRDefault="002363D0">
                                  <w:pPr>
                                    <w:pStyle w:val="TableParagraph"/>
                                    <w:spacing w:before="0" w:line="348" w:lineRule="exact"/>
                                    <w:ind w:left="289"/>
                                    <w:jc w:val="left"/>
                                    <w:rPr>
                                      <w:sz w:val="23"/>
                                    </w:rPr>
                                  </w:pPr>
                                  <w:r>
                                    <w:rPr>
                                      <w:sz w:val="23"/>
                                    </w:rPr>
                                    <w:t xml:space="preserve">2.82 </w:t>
                                  </w:r>
                                  <w:r>
                                    <w:rPr>
                                      <w:rFonts w:ascii="Lucida Sans Unicode" w:hAnsi="Lucida Sans Unicode"/>
                                      <w:sz w:val="23"/>
                                    </w:rPr>
                                    <w:t xml:space="preserve">± </w:t>
                                  </w:r>
                                  <w:r>
                                    <w:rPr>
                                      <w:sz w:val="23"/>
                                    </w:rPr>
                                    <w:t>4.5%</w:t>
                                  </w:r>
                                </w:p>
                              </w:tc>
                            </w:tr>
                            <w:tr w:rsidR="002363D0" w14:paraId="7C2A57B1" w14:textId="77777777">
                              <w:trPr>
                                <w:trHeight w:hRule="exact" w:val="340"/>
                              </w:trPr>
                              <w:tc>
                                <w:tcPr>
                                  <w:tcW w:w="1182" w:type="dxa"/>
                                </w:tcPr>
                                <w:p w14:paraId="50C006C4" w14:textId="77777777" w:rsidR="002363D0" w:rsidRDefault="002363D0">
                                  <w:pPr>
                                    <w:pStyle w:val="TableParagraph"/>
                                    <w:spacing w:before="22"/>
                                    <w:ind w:left="253" w:right="254"/>
                                    <w:rPr>
                                      <w:sz w:val="23"/>
                                    </w:rPr>
                                  </w:pPr>
                                  <w:r>
                                    <w:rPr>
                                      <w:w w:val="105"/>
                                      <w:sz w:val="15"/>
                                    </w:rPr>
                                    <w:t>113</w:t>
                                  </w:r>
                                  <w:r>
                                    <w:rPr>
                                      <w:w w:val="105"/>
                                      <w:position w:val="-8"/>
                                      <w:sz w:val="23"/>
                                    </w:rPr>
                                    <w:t>Ag</w:t>
                                  </w:r>
                                </w:p>
                              </w:tc>
                              <w:tc>
                                <w:tcPr>
                                  <w:tcW w:w="1853" w:type="dxa"/>
                                </w:tcPr>
                                <w:p w14:paraId="71D071C2" w14:textId="77777777" w:rsidR="002363D0" w:rsidRDefault="002363D0">
                                  <w:pPr>
                                    <w:pStyle w:val="TableParagraph"/>
                                    <w:spacing w:before="0" w:line="348" w:lineRule="exact"/>
                                    <w:ind w:right="113"/>
                                    <w:rPr>
                                      <w:sz w:val="23"/>
                                    </w:rPr>
                                  </w:pPr>
                                  <w:r>
                                    <w:rPr>
                                      <w:sz w:val="23"/>
                                    </w:rPr>
                                    <w:t xml:space="preserve">0.20 </w:t>
                                  </w:r>
                                  <w:r>
                                    <w:rPr>
                                      <w:rFonts w:ascii="Lucida Sans Unicode" w:hAnsi="Lucida Sans Unicode"/>
                                      <w:sz w:val="23"/>
                                    </w:rPr>
                                    <w:t xml:space="preserve">± </w:t>
                                  </w:r>
                                  <w:r>
                                    <w:rPr>
                                      <w:sz w:val="23"/>
                                    </w:rPr>
                                    <w:t>0.01</w:t>
                                  </w:r>
                                </w:p>
                              </w:tc>
                              <w:tc>
                                <w:tcPr>
                                  <w:tcW w:w="1968" w:type="dxa"/>
                                </w:tcPr>
                                <w:p w14:paraId="64A9072D" w14:textId="77777777" w:rsidR="002363D0" w:rsidRDefault="002363D0">
                                  <w:pPr>
                                    <w:pStyle w:val="TableParagraph"/>
                                    <w:spacing w:before="0" w:line="348" w:lineRule="exact"/>
                                    <w:ind w:right="113"/>
                                    <w:rPr>
                                      <w:sz w:val="23"/>
                                    </w:rPr>
                                  </w:pPr>
                                  <w:r>
                                    <w:rPr>
                                      <w:sz w:val="23"/>
                                    </w:rPr>
                                    <w:t xml:space="preserve">0.18 </w:t>
                                  </w:r>
                                  <w:r>
                                    <w:rPr>
                                      <w:rFonts w:ascii="Lucida Sans Unicode" w:hAnsi="Lucida Sans Unicode"/>
                                      <w:sz w:val="23"/>
                                    </w:rPr>
                                    <w:t xml:space="preserve">± </w:t>
                                  </w:r>
                                  <w:r>
                                    <w:rPr>
                                      <w:sz w:val="23"/>
                                    </w:rPr>
                                    <w:t>0.01</w:t>
                                  </w:r>
                                </w:p>
                              </w:tc>
                              <w:tc>
                                <w:tcPr>
                                  <w:tcW w:w="1815" w:type="dxa"/>
                                </w:tcPr>
                                <w:p w14:paraId="4385322C" w14:textId="77777777" w:rsidR="002363D0" w:rsidRDefault="002363D0">
                                  <w:pPr>
                                    <w:pStyle w:val="TableParagraph"/>
                                    <w:spacing w:before="0" w:line="348" w:lineRule="exact"/>
                                    <w:ind w:right="113"/>
                                    <w:rPr>
                                      <w:sz w:val="23"/>
                                    </w:rPr>
                                  </w:pPr>
                                  <w:r>
                                    <w:rPr>
                                      <w:sz w:val="23"/>
                                    </w:rPr>
                                    <w:t xml:space="preserve">9.54 </w:t>
                                  </w:r>
                                  <w:r>
                                    <w:rPr>
                                      <w:rFonts w:ascii="Lucida Sans Unicode" w:hAnsi="Lucida Sans Unicode"/>
                                      <w:sz w:val="23"/>
                                    </w:rPr>
                                    <w:t xml:space="preserve">± </w:t>
                                  </w:r>
                                  <w:r>
                                    <w:rPr>
                                      <w:sz w:val="23"/>
                                    </w:rPr>
                                    <w:t>6.5%</w:t>
                                  </w:r>
                                </w:p>
                              </w:tc>
                              <w:tc>
                                <w:tcPr>
                                  <w:tcW w:w="1815" w:type="dxa"/>
                                </w:tcPr>
                                <w:p w14:paraId="67E2A03E" w14:textId="77777777" w:rsidR="002363D0" w:rsidRDefault="002363D0">
                                  <w:pPr>
                                    <w:pStyle w:val="TableParagraph"/>
                                    <w:spacing w:before="0" w:line="348" w:lineRule="exact"/>
                                    <w:ind w:left="289"/>
                                    <w:jc w:val="left"/>
                                    <w:rPr>
                                      <w:sz w:val="23"/>
                                    </w:rPr>
                                  </w:pPr>
                                  <w:r>
                                    <w:rPr>
                                      <w:sz w:val="23"/>
                                    </w:rPr>
                                    <w:t xml:space="preserve">8.33 </w:t>
                                  </w:r>
                                  <w:r>
                                    <w:rPr>
                                      <w:rFonts w:ascii="Lucida Sans Unicode" w:hAnsi="Lucida Sans Unicode"/>
                                      <w:sz w:val="23"/>
                                    </w:rPr>
                                    <w:t xml:space="preserve">± </w:t>
                                  </w:r>
                                  <w:r>
                                    <w:rPr>
                                      <w:sz w:val="23"/>
                                    </w:rPr>
                                    <w:t>6.0%</w:t>
                                  </w:r>
                                </w:p>
                              </w:tc>
                            </w:tr>
                            <w:tr w:rsidR="002363D0" w14:paraId="404CA745" w14:textId="77777777">
                              <w:trPr>
                                <w:trHeight w:hRule="exact" w:val="340"/>
                              </w:trPr>
                              <w:tc>
                                <w:tcPr>
                                  <w:tcW w:w="1182" w:type="dxa"/>
                                </w:tcPr>
                                <w:p w14:paraId="7F731416" w14:textId="77777777" w:rsidR="002363D0" w:rsidRDefault="002363D0">
                                  <w:pPr>
                                    <w:pStyle w:val="TableParagraph"/>
                                    <w:spacing w:before="22"/>
                                    <w:ind w:left="254" w:right="254"/>
                                    <w:rPr>
                                      <w:sz w:val="23"/>
                                    </w:rPr>
                                  </w:pPr>
                                  <w:r>
                                    <w:rPr>
                                      <w:w w:val="110"/>
                                      <w:sz w:val="15"/>
                                    </w:rPr>
                                    <w:t>115g</w:t>
                                  </w:r>
                                  <w:r>
                                    <w:rPr>
                                      <w:w w:val="110"/>
                                      <w:position w:val="-8"/>
                                      <w:sz w:val="23"/>
                                    </w:rPr>
                                    <w:t>Cd</w:t>
                                  </w:r>
                                </w:p>
                              </w:tc>
                              <w:tc>
                                <w:tcPr>
                                  <w:tcW w:w="1853" w:type="dxa"/>
                                </w:tcPr>
                                <w:p w14:paraId="7CD69AAE" w14:textId="77777777" w:rsidR="002363D0" w:rsidRDefault="002363D0">
                                  <w:pPr>
                                    <w:pStyle w:val="TableParagraph"/>
                                    <w:spacing w:before="0" w:line="348" w:lineRule="exact"/>
                                    <w:ind w:right="113"/>
                                    <w:rPr>
                                      <w:sz w:val="23"/>
                                    </w:rPr>
                                  </w:pPr>
                                  <w:r>
                                    <w:rPr>
                                      <w:sz w:val="23"/>
                                    </w:rPr>
                                    <w:t xml:space="preserve">0.29 </w:t>
                                  </w:r>
                                  <w:r>
                                    <w:rPr>
                                      <w:rFonts w:ascii="Lucida Sans Unicode" w:hAnsi="Lucida Sans Unicode"/>
                                      <w:sz w:val="23"/>
                                    </w:rPr>
                                    <w:t xml:space="preserve">± </w:t>
                                  </w:r>
                                  <w:r>
                                    <w:rPr>
                                      <w:sz w:val="23"/>
                                    </w:rPr>
                                    <w:t>0.01</w:t>
                                  </w:r>
                                </w:p>
                              </w:tc>
                              <w:tc>
                                <w:tcPr>
                                  <w:tcW w:w="1968" w:type="dxa"/>
                                </w:tcPr>
                                <w:p w14:paraId="4FF90DCE" w14:textId="77777777" w:rsidR="002363D0" w:rsidRDefault="002363D0">
                                  <w:pPr>
                                    <w:pStyle w:val="TableParagraph"/>
                                    <w:spacing w:before="0" w:line="348" w:lineRule="exact"/>
                                    <w:ind w:right="113"/>
                                    <w:rPr>
                                      <w:sz w:val="23"/>
                                    </w:rPr>
                                  </w:pPr>
                                  <w:r>
                                    <w:rPr>
                                      <w:sz w:val="23"/>
                                    </w:rPr>
                                    <w:t xml:space="preserve">0.25 </w:t>
                                  </w:r>
                                  <w:r>
                                    <w:rPr>
                                      <w:rFonts w:ascii="Lucida Sans Unicode" w:hAnsi="Lucida Sans Unicode"/>
                                      <w:sz w:val="23"/>
                                    </w:rPr>
                                    <w:t xml:space="preserve">± </w:t>
                                  </w:r>
                                  <w:r>
                                    <w:rPr>
                                      <w:sz w:val="23"/>
                                    </w:rPr>
                                    <w:t>0.01</w:t>
                                  </w:r>
                                </w:p>
                              </w:tc>
                              <w:tc>
                                <w:tcPr>
                                  <w:tcW w:w="1815" w:type="dxa"/>
                                </w:tcPr>
                                <w:p w14:paraId="209376C6" w14:textId="77777777" w:rsidR="002363D0" w:rsidRDefault="002363D0">
                                  <w:pPr>
                                    <w:pStyle w:val="TableParagraph"/>
                                    <w:spacing w:before="0" w:line="348" w:lineRule="exact"/>
                                    <w:ind w:right="113"/>
                                    <w:rPr>
                                      <w:sz w:val="23"/>
                                    </w:rPr>
                                  </w:pPr>
                                  <w:r>
                                    <w:rPr>
                                      <w:sz w:val="23"/>
                                    </w:rPr>
                                    <w:t xml:space="preserve">1.38 </w:t>
                                  </w:r>
                                  <w:r>
                                    <w:rPr>
                                      <w:rFonts w:ascii="Lucida Sans Unicode" w:hAnsi="Lucida Sans Unicode"/>
                                      <w:sz w:val="23"/>
                                    </w:rPr>
                                    <w:t xml:space="preserve">± </w:t>
                                  </w:r>
                                  <w:r>
                                    <w:rPr>
                                      <w:sz w:val="23"/>
                                    </w:rPr>
                                    <w:t>5.5%</w:t>
                                  </w:r>
                                </w:p>
                              </w:tc>
                              <w:tc>
                                <w:tcPr>
                                  <w:tcW w:w="1815" w:type="dxa"/>
                                </w:tcPr>
                                <w:p w14:paraId="544042B9" w14:textId="77777777" w:rsidR="002363D0" w:rsidRDefault="002363D0">
                                  <w:pPr>
                                    <w:pStyle w:val="TableParagraph"/>
                                    <w:spacing w:before="0" w:line="348" w:lineRule="exact"/>
                                    <w:ind w:left="289"/>
                                    <w:jc w:val="left"/>
                                    <w:rPr>
                                      <w:sz w:val="23"/>
                                    </w:rPr>
                                  </w:pPr>
                                  <w:r>
                                    <w:rPr>
                                      <w:sz w:val="23"/>
                                    </w:rPr>
                                    <w:t xml:space="preserve">1.20 </w:t>
                                  </w:r>
                                  <w:r>
                                    <w:rPr>
                                      <w:rFonts w:ascii="Lucida Sans Unicode" w:hAnsi="Lucida Sans Unicode"/>
                                      <w:sz w:val="23"/>
                                    </w:rPr>
                                    <w:t xml:space="preserve">± </w:t>
                                  </w:r>
                                  <w:r>
                                    <w:rPr>
                                      <w:sz w:val="23"/>
                                    </w:rPr>
                                    <w:t>4.8%</w:t>
                                  </w:r>
                                </w:p>
                              </w:tc>
                            </w:tr>
                            <w:tr w:rsidR="002363D0" w14:paraId="4381447A" w14:textId="77777777">
                              <w:trPr>
                                <w:trHeight w:hRule="exact" w:val="340"/>
                              </w:trPr>
                              <w:tc>
                                <w:tcPr>
                                  <w:tcW w:w="1182" w:type="dxa"/>
                                </w:tcPr>
                                <w:p w14:paraId="57B9E9C4" w14:textId="77777777" w:rsidR="002363D0" w:rsidRDefault="002363D0">
                                  <w:pPr>
                                    <w:pStyle w:val="TableParagraph"/>
                                    <w:spacing w:before="22"/>
                                    <w:ind w:left="254" w:right="254"/>
                                    <w:rPr>
                                      <w:sz w:val="23"/>
                                    </w:rPr>
                                  </w:pPr>
                                  <w:r>
                                    <w:rPr>
                                      <w:w w:val="110"/>
                                      <w:sz w:val="15"/>
                                    </w:rPr>
                                    <w:t>132</w:t>
                                  </w:r>
                                  <w:proofErr w:type="spellStart"/>
                                  <w:r>
                                    <w:rPr>
                                      <w:w w:val="110"/>
                                      <w:position w:val="-8"/>
                                      <w:sz w:val="23"/>
                                    </w:rPr>
                                    <w:t>Te</w:t>
                                  </w:r>
                                  <w:proofErr w:type="spellEnd"/>
                                </w:p>
                              </w:tc>
                              <w:tc>
                                <w:tcPr>
                                  <w:tcW w:w="1853" w:type="dxa"/>
                                </w:tcPr>
                                <w:p w14:paraId="1249ED08" w14:textId="77777777" w:rsidR="002363D0" w:rsidRDefault="002363D0">
                                  <w:pPr>
                                    <w:pStyle w:val="TableParagraph"/>
                                    <w:spacing w:before="0" w:line="348" w:lineRule="exact"/>
                                    <w:ind w:right="113"/>
                                    <w:rPr>
                                      <w:sz w:val="23"/>
                                    </w:rPr>
                                  </w:pPr>
                                  <w:r>
                                    <w:rPr>
                                      <w:sz w:val="23"/>
                                    </w:rPr>
                                    <w:t xml:space="preserve">4.30 </w:t>
                                  </w:r>
                                  <w:r>
                                    <w:rPr>
                                      <w:rFonts w:ascii="Lucida Sans Unicode" w:hAnsi="Lucida Sans Unicode"/>
                                      <w:sz w:val="23"/>
                                    </w:rPr>
                                    <w:t xml:space="preserve">± </w:t>
                                  </w:r>
                                  <w:r>
                                    <w:rPr>
                                      <w:sz w:val="23"/>
                                    </w:rPr>
                                    <w:t>0.12</w:t>
                                  </w:r>
                                </w:p>
                              </w:tc>
                              <w:tc>
                                <w:tcPr>
                                  <w:tcW w:w="1968" w:type="dxa"/>
                                </w:tcPr>
                                <w:p w14:paraId="391703CE" w14:textId="77777777" w:rsidR="002363D0" w:rsidRDefault="002363D0">
                                  <w:pPr>
                                    <w:pStyle w:val="TableParagraph"/>
                                    <w:spacing w:before="0" w:line="348" w:lineRule="exact"/>
                                    <w:ind w:right="113"/>
                                    <w:rPr>
                                      <w:sz w:val="23"/>
                                    </w:rPr>
                                  </w:pPr>
                                  <w:r>
                                    <w:rPr>
                                      <w:sz w:val="23"/>
                                    </w:rPr>
                                    <w:t xml:space="preserve">4.31 </w:t>
                                  </w:r>
                                  <w:r>
                                    <w:rPr>
                                      <w:rFonts w:ascii="Lucida Sans Unicode" w:hAnsi="Lucida Sans Unicode"/>
                                      <w:sz w:val="23"/>
                                    </w:rPr>
                                    <w:t xml:space="preserve">± </w:t>
                                  </w:r>
                                  <w:r>
                                    <w:rPr>
                                      <w:sz w:val="23"/>
                                    </w:rPr>
                                    <w:t>0.07</w:t>
                                  </w:r>
                                </w:p>
                              </w:tc>
                              <w:tc>
                                <w:tcPr>
                                  <w:tcW w:w="1815" w:type="dxa"/>
                                </w:tcPr>
                                <w:p w14:paraId="42F9BCA5" w14:textId="77777777" w:rsidR="002363D0" w:rsidRDefault="002363D0">
                                  <w:pPr>
                                    <w:pStyle w:val="TableParagraph"/>
                                    <w:spacing w:before="0" w:line="348" w:lineRule="exact"/>
                                    <w:ind w:right="113"/>
                                    <w:rPr>
                                      <w:sz w:val="23"/>
                                    </w:rPr>
                                  </w:pPr>
                                  <w:r>
                                    <w:rPr>
                                      <w:sz w:val="23"/>
                                    </w:rPr>
                                    <w:t xml:space="preserve">14.2 </w:t>
                                  </w:r>
                                  <w:r>
                                    <w:rPr>
                                      <w:rFonts w:ascii="Lucida Sans Unicode" w:hAnsi="Lucida Sans Unicode"/>
                                      <w:sz w:val="23"/>
                                    </w:rPr>
                                    <w:t xml:space="preserve">± </w:t>
                                  </w:r>
                                  <w:r>
                                    <w:rPr>
                                      <w:sz w:val="23"/>
                                    </w:rPr>
                                    <w:t>3.8%</w:t>
                                  </w:r>
                                </w:p>
                              </w:tc>
                              <w:tc>
                                <w:tcPr>
                                  <w:tcW w:w="1815" w:type="dxa"/>
                                </w:tcPr>
                                <w:p w14:paraId="01C6D25F" w14:textId="77777777" w:rsidR="002363D0" w:rsidRDefault="002363D0">
                                  <w:pPr>
                                    <w:pStyle w:val="TableParagraph"/>
                                    <w:spacing w:before="0" w:line="348" w:lineRule="exact"/>
                                    <w:ind w:left="321"/>
                                    <w:jc w:val="left"/>
                                    <w:rPr>
                                      <w:sz w:val="23"/>
                                    </w:rPr>
                                  </w:pPr>
                                  <w:r>
                                    <w:rPr>
                                      <w:sz w:val="23"/>
                                    </w:rPr>
                                    <w:t xml:space="preserve">142 </w:t>
                                  </w:r>
                                  <w:r>
                                    <w:rPr>
                                      <w:rFonts w:ascii="Lucida Sans Unicode" w:hAnsi="Lucida Sans Unicode"/>
                                      <w:sz w:val="23"/>
                                    </w:rPr>
                                    <w:t xml:space="preserve">± </w:t>
                                  </w:r>
                                  <w:r>
                                    <w:rPr>
                                      <w:sz w:val="23"/>
                                    </w:rPr>
                                    <w:t>1.9%</w:t>
                                  </w:r>
                                </w:p>
                              </w:tc>
                            </w:tr>
                            <w:tr w:rsidR="002363D0" w14:paraId="413B9DDC" w14:textId="77777777">
                              <w:trPr>
                                <w:trHeight w:hRule="exact" w:val="340"/>
                              </w:trPr>
                              <w:tc>
                                <w:tcPr>
                                  <w:tcW w:w="1182" w:type="dxa"/>
                                </w:tcPr>
                                <w:p w14:paraId="512CDE7A" w14:textId="77777777" w:rsidR="002363D0" w:rsidRDefault="002363D0">
                                  <w:pPr>
                                    <w:pStyle w:val="TableParagraph"/>
                                    <w:spacing w:before="22"/>
                                    <w:ind w:left="254" w:right="254"/>
                                    <w:rPr>
                                      <w:sz w:val="23"/>
                                    </w:rPr>
                                  </w:pPr>
                                  <w:r>
                                    <w:rPr>
                                      <w:w w:val="110"/>
                                      <w:sz w:val="15"/>
                                    </w:rPr>
                                    <w:t>140</w:t>
                                  </w:r>
                                  <w:r>
                                    <w:rPr>
                                      <w:w w:val="110"/>
                                      <w:position w:val="-8"/>
                                      <w:sz w:val="23"/>
                                    </w:rPr>
                                    <w:t>Ba</w:t>
                                  </w:r>
                                </w:p>
                              </w:tc>
                              <w:tc>
                                <w:tcPr>
                                  <w:tcW w:w="1853" w:type="dxa"/>
                                </w:tcPr>
                                <w:p w14:paraId="415FDD37" w14:textId="77777777" w:rsidR="002363D0" w:rsidRDefault="002363D0">
                                  <w:pPr>
                                    <w:pStyle w:val="TableParagraph"/>
                                    <w:spacing w:before="0" w:line="348" w:lineRule="exact"/>
                                    <w:ind w:right="113"/>
                                    <w:rPr>
                                      <w:sz w:val="23"/>
                                    </w:rPr>
                                  </w:pPr>
                                  <w:r>
                                    <w:rPr>
                                      <w:sz w:val="23"/>
                                    </w:rPr>
                                    <w:t xml:space="preserve">5.55 </w:t>
                                  </w:r>
                                  <w:r>
                                    <w:rPr>
                                      <w:rFonts w:ascii="Lucida Sans Unicode" w:hAnsi="Lucida Sans Unicode"/>
                                      <w:sz w:val="23"/>
                                    </w:rPr>
                                    <w:t xml:space="preserve">± </w:t>
                                  </w:r>
                                  <w:r>
                                    <w:rPr>
                                      <w:sz w:val="23"/>
                                    </w:rPr>
                                    <w:t>0.15</w:t>
                                  </w:r>
                                </w:p>
                              </w:tc>
                              <w:tc>
                                <w:tcPr>
                                  <w:tcW w:w="1968" w:type="dxa"/>
                                </w:tcPr>
                                <w:p w14:paraId="15B65A3B" w14:textId="77777777" w:rsidR="002363D0" w:rsidRDefault="002363D0">
                                  <w:pPr>
                                    <w:pStyle w:val="TableParagraph"/>
                                    <w:spacing w:before="0" w:line="348" w:lineRule="exact"/>
                                    <w:ind w:right="113"/>
                                    <w:rPr>
                                      <w:sz w:val="23"/>
                                    </w:rPr>
                                  </w:pPr>
                                  <w:r>
                                    <w:rPr>
                                      <w:sz w:val="23"/>
                                    </w:rPr>
                                    <w:t xml:space="preserve">5.60 </w:t>
                                  </w:r>
                                  <w:r>
                                    <w:rPr>
                                      <w:rFonts w:ascii="Lucida Sans Unicode" w:hAnsi="Lucida Sans Unicode"/>
                                      <w:sz w:val="23"/>
                                    </w:rPr>
                                    <w:t xml:space="preserve">± </w:t>
                                  </w:r>
                                  <w:r>
                                    <w:rPr>
                                      <w:sz w:val="23"/>
                                    </w:rPr>
                                    <w:t>0.07</w:t>
                                  </w:r>
                                </w:p>
                              </w:tc>
                              <w:tc>
                                <w:tcPr>
                                  <w:tcW w:w="1815" w:type="dxa"/>
                                </w:tcPr>
                                <w:p w14:paraId="0FB03558" w14:textId="77777777" w:rsidR="002363D0" w:rsidRDefault="002363D0">
                                  <w:pPr>
                                    <w:pStyle w:val="TableParagraph"/>
                                    <w:spacing w:before="0" w:line="348" w:lineRule="exact"/>
                                    <w:ind w:right="113"/>
                                    <w:rPr>
                                      <w:sz w:val="23"/>
                                    </w:rPr>
                                  </w:pPr>
                                  <w:r>
                                    <w:rPr>
                                      <w:sz w:val="23"/>
                                    </w:rPr>
                                    <w:t xml:space="preserve">4.62 </w:t>
                                  </w:r>
                                  <w:r>
                                    <w:rPr>
                                      <w:rFonts w:ascii="Lucida Sans Unicode" w:hAnsi="Lucida Sans Unicode"/>
                                      <w:sz w:val="23"/>
                                    </w:rPr>
                                    <w:t xml:space="preserve">± </w:t>
                                  </w:r>
                                  <w:r>
                                    <w:rPr>
                                      <w:sz w:val="23"/>
                                    </w:rPr>
                                    <w:t>3.7%</w:t>
                                  </w:r>
                                </w:p>
                              </w:tc>
                              <w:tc>
                                <w:tcPr>
                                  <w:tcW w:w="1815" w:type="dxa"/>
                                </w:tcPr>
                                <w:p w14:paraId="75FB3560" w14:textId="77777777" w:rsidR="002363D0" w:rsidRDefault="002363D0">
                                  <w:pPr>
                                    <w:pStyle w:val="TableParagraph"/>
                                    <w:spacing w:before="0" w:line="348" w:lineRule="exact"/>
                                    <w:ind w:left="289"/>
                                    <w:jc w:val="left"/>
                                    <w:rPr>
                                      <w:sz w:val="23"/>
                                    </w:rPr>
                                  </w:pPr>
                                  <w:r>
                                    <w:rPr>
                                      <w:sz w:val="23"/>
                                    </w:rPr>
                                    <w:t xml:space="preserve">4.63 </w:t>
                                  </w:r>
                                  <w:r>
                                    <w:rPr>
                                      <w:rFonts w:ascii="Lucida Sans Unicode" w:hAnsi="Lucida Sans Unicode"/>
                                      <w:sz w:val="23"/>
                                    </w:rPr>
                                    <w:t xml:space="preserve">± </w:t>
                                  </w:r>
                                  <w:r>
                                    <w:rPr>
                                      <w:sz w:val="23"/>
                                    </w:rPr>
                                    <w:t>1.5%</w:t>
                                  </w:r>
                                </w:p>
                              </w:tc>
                            </w:tr>
                            <w:tr w:rsidR="002363D0" w14:paraId="46A00161" w14:textId="77777777">
                              <w:trPr>
                                <w:trHeight w:hRule="exact" w:val="340"/>
                              </w:trPr>
                              <w:tc>
                                <w:tcPr>
                                  <w:tcW w:w="1182" w:type="dxa"/>
                                </w:tcPr>
                                <w:p w14:paraId="2723CFAC" w14:textId="77777777" w:rsidR="002363D0" w:rsidRDefault="002363D0">
                                  <w:pPr>
                                    <w:pStyle w:val="TableParagraph"/>
                                    <w:spacing w:before="22"/>
                                    <w:ind w:left="254" w:right="254"/>
                                    <w:rPr>
                                      <w:sz w:val="23"/>
                                    </w:rPr>
                                  </w:pPr>
                                  <w:r>
                                    <w:rPr>
                                      <w:w w:val="110"/>
                                      <w:sz w:val="15"/>
                                    </w:rPr>
                                    <w:t>141</w:t>
                                  </w:r>
                                  <w:r>
                                    <w:rPr>
                                      <w:w w:val="110"/>
                                      <w:position w:val="-8"/>
                                      <w:sz w:val="23"/>
                                    </w:rPr>
                                    <w:t>Ce</w:t>
                                  </w:r>
                                </w:p>
                              </w:tc>
                              <w:tc>
                                <w:tcPr>
                                  <w:tcW w:w="1853" w:type="dxa"/>
                                </w:tcPr>
                                <w:p w14:paraId="23E2CFA7" w14:textId="77777777" w:rsidR="002363D0" w:rsidRDefault="002363D0">
                                  <w:pPr>
                                    <w:pStyle w:val="TableParagraph"/>
                                    <w:spacing w:before="0" w:line="348" w:lineRule="exact"/>
                                    <w:ind w:right="113"/>
                                    <w:rPr>
                                      <w:sz w:val="23"/>
                                    </w:rPr>
                                  </w:pPr>
                                  <w:r>
                                    <w:rPr>
                                      <w:sz w:val="23"/>
                                    </w:rPr>
                                    <w:t xml:space="preserve">5.46 </w:t>
                                  </w:r>
                                  <w:r>
                                    <w:rPr>
                                      <w:rFonts w:ascii="Lucida Sans Unicode" w:hAnsi="Lucida Sans Unicode"/>
                                      <w:sz w:val="23"/>
                                    </w:rPr>
                                    <w:t xml:space="preserve">± </w:t>
                                  </w:r>
                                  <w:r>
                                    <w:rPr>
                                      <w:sz w:val="23"/>
                                    </w:rPr>
                                    <w:t>0.16</w:t>
                                  </w:r>
                                </w:p>
                              </w:tc>
                              <w:tc>
                                <w:tcPr>
                                  <w:tcW w:w="1968" w:type="dxa"/>
                                </w:tcPr>
                                <w:p w14:paraId="4F450F29" w14:textId="77777777" w:rsidR="002363D0" w:rsidRDefault="002363D0">
                                  <w:pPr>
                                    <w:pStyle w:val="TableParagraph"/>
                                    <w:spacing w:before="0" w:line="348" w:lineRule="exact"/>
                                    <w:ind w:right="113"/>
                                    <w:rPr>
                                      <w:sz w:val="23"/>
                                    </w:rPr>
                                  </w:pPr>
                                  <w:r>
                                    <w:rPr>
                                      <w:sz w:val="23"/>
                                    </w:rPr>
                                    <w:t xml:space="preserve">5.49 </w:t>
                                  </w:r>
                                  <w:r>
                                    <w:rPr>
                                      <w:rFonts w:ascii="Lucida Sans Unicode" w:hAnsi="Lucida Sans Unicode"/>
                                      <w:sz w:val="23"/>
                                    </w:rPr>
                                    <w:t xml:space="preserve">± </w:t>
                                  </w:r>
                                  <w:r>
                                    <w:rPr>
                                      <w:sz w:val="23"/>
                                    </w:rPr>
                                    <w:t>0.10</w:t>
                                  </w:r>
                                </w:p>
                              </w:tc>
                              <w:tc>
                                <w:tcPr>
                                  <w:tcW w:w="1815" w:type="dxa"/>
                                </w:tcPr>
                                <w:p w14:paraId="27637B67" w14:textId="77777777" w:rsidR="002363D0" w:rsidRDefault="002363D0">
                                  <w:pPr>
                                    <w:pStyle w:val="TableParagraph"/>
                                    <w:spacing w:before="0" w:line="348" w:lineRule="exact"/>
                                    <w:ind w:right="113"/>
                                    <w:rPr>
                                      <w:sz w:val="23"/>
                                    </w:rPr>
                                  </w:pPr>
                                  <w:r>
                                    <w:rPr>
                                      <w:sz w:val="23"/>
                                    </w:rPr>
                                    <w:t xml:space="preserve">1.78 </w:t>
                                  </w:r>
                                  <w:r>
                                    <w:rPr>
                                      <w:rFonts w:ascii="Lucida Sans Unicode" w:hAnsi="Lucida Sans Unicode"/>
                                      <w:sz w:val="23"/>
                                    </w:rPr>
                                    <w:t xml:space="preserve">± </w:t>
                                  </w:r>
                                  <w:r>
                                    <w:rPr>
                                      <w:sz w:val="23"/>
                                    </w:rPr>
                                    <w:t>3.9%</w:t>
                                  </w:r>
                                </w:p>
                              </w:tc>
                              <w:tc>
                                <w:tcPr>
                                  <w:tcW w:w="1815" w:type="dxa"/>
                                </w:tcPr>
                                <w:p w14:paraId="2E81DA49" w14:textId="77777777" w:rsidR="002363D0" w:rsidRDefault="002363D0">
                                  <w:pPr>
                                    <w:pStyle w:val="TableParagraph"/>
                                    <w:spacing w:before="0" w:line="348" w:lineRule="exact"/>
                                    <w:ind w:left="289"/>
                                    <w:jc w:val="left"/>
                                    <w:rPr>
                                      <w:sz w:val="23"/>
                                    </w:rPr>
                                  </w:pPr>
                                  <w:r>
                                    <w:rPr>
                                      <w:sz w:val="23"/>
                                    </w:rPr>
                                    <w:t xml:space="preserve">1.78 </w:t>
                                  </w:r>
                                  <w:r>
                                    <w:rPr>
                                      <w:rFonts w:ascii="Lucida Sans Unicode" w:hAnsi="Lucida Sans Unicode"/>
                                      <w:sz w:val="23"/>
                                    </w:rPr>
                                    <w:t xml:space="preserve">± </w:t>
                                  </w:r>
                                  <w:r>
                                    <w:rPr>
                                      <w:sz w:val="23"/>
                                    </w:rPr>
                                    <w:t>2.0%</w:t>
                                  </w:r>
                                </w:p>
                              </w:tc>
                            </w:tr>
                            <w:tr w:rsidR="002363D0" w14:paraId="30B7B794" w14:textId="77777777">
                              <w:trPr>
                                <w:trHeight w:hRule="exact" w:val="340"/>
                              </w:trPr>
                              <w:tc>
                                <w:tcPr>
                                  <w:tcW w:w="1182" w:type="dxa"/>
                                </w:tcPr>
                                <w:p w14:paraId="0361BE6F" w14:textId="77777777" w:rsidR="002363D0" w:rsidRDefault="002363D0">
                                  <w:pPr>
                                    <w:pStyle w:val="TableParagraph"/>
                                    <w:spacing w:before="22"/>
                                    <w:ind w:left="254" w:right="254"/>
                                    <w:rPr>
                                      <w:sz w:val="23"/>
                                    </w:rPr>
                                  </w:pPr>
                                  <w:r>
                                    <w:rPr>
                                      <w:w w:val="110"/>
                                      <w:sz w:val="15"/>
                                    </w:rPr>
                                    <w:t>143</w:t>
                                  </w:r>
                                  <w:r>
                                    <w:rPr>
                                      <w:w w:val="110"/>
                                      <w:position w:val="-8"/>
                                      <w:sz w:val="23"/>
                                    </w:rPr>
                                    <w:t>Ce</w:t>
                                  </w:r>
                                </w:p>
                              </w:tc>
                              <w:tc>
                                <w:tcPr>
                                  <w:tcW w:w="1853" w:type="dxa"/>
                                </w:tcPr>
                                <w:p w14:paraId="57D353C8" w14:textId="77777777" w:rsidR="002363D0" w:rsidRDefault="002363D0">
                                  <w:pPr>
                                    <w:pStyle w:val="TableParagraph"/>
                                    <w:spacing w:before="0" w:line="348" w:lineRule="exact"/>
                                    <w:ind w:right="113"/>
                                    <w:rPr>
                                      <w:sz w:val="23"/>
                                    </w:rPr>
                                  </w:pPr>
                                  <w:r>
                                    <w:rPr>
                                      <w:sz w:val="23"/>
                                    </w:rPr>
                                    <w:t xml:space="preserve">5.06 </w:t>
                                  </w:r>
                                  <w:r>
                                    <w:rPr>
                                      <w:rFonts w:ascii="Lucida Sans Unicode" w:hAnsi="Lucida Sans Unicode"/>
                                      <w:sz w:val="23"/>
                                    </w:rPr>
                                    <w:t xml:space="preserve">± </w:t>
                                  </w:r>
                                  <w:r>
                                    <w:rPr>
                                      <w:sz w:val="23"/>
                                    </w:rPr>
                                    <w:t>0.15</w:t>
                                  </w:r>
                                </w:p>
                              </w:tc>
                              <w:tc>
                                <w:tcPr>
                                  <w:tcW w:w="1968" w:type="dxa"/>
                                </w:tcPr>
                                <w:p w14:paraId="614206FB" w14:textId="77777777" w:rsidR="002363D0" w:rsidRDefault="002363D0">
                                  <w:pPr>
                                    <w:pStyle w:val="TableParagraph"/>
                                    <w:spacing w:before="0" w:line="348" w:lineRule="exact"/>
                                    <w:ind w:right="113"/>
                                    <w:rPr>
                                      <w:sz w:val="23"/>
                                    </w:rPr>
                                  </w:pPr>
                                  <w:r>
                                    <w:rPr>
                                      <w:sz w:val="23"/>
                                    </w:rPr>
                                    <w:t xml:space="preserve">5.11 </w:t>
                                  </w:r>
                                  <w:r>
                                    <w:rPr>
                                      <w:rFonts w:ascii="Lucida Sans Unicode" w:hAnsi="Lucida Sans Unicode"/>
                                      <w:sz w:val="23"/>
                                    </w:rPr>
                                    <w:t xml:space="preserve">± </w:t>
                                  </w:r>
                                  <w:r>
                                    <w:rPr>
                                      <w:sz w:val="23"/>
                                    </w:rPr>
                                    <w:t>0.08</w:t>
                                  </w:r>
                                </w:p>
                              </w:tc>
                              <w:tc>
                                <w:tcPr>
                                  <w:tcW w:w="1815" w:type="dxa"/>
                                </w:tcPr>
                                <w:p w14:paraId="3D12B788" w14:textId="77777777" w:rsidR="002363D0" w:rsidRDefault="002363D0">
                                  <w:pPr>
                                    <w:pStyle w:val="TableParagraph"/>
                                    <w:spacing w:before="0" w:line="348" w:lineRule="exact"/>
                                    <w:ind w:right="113"/>
                                    <w:rPr>
                                      <w:sz w:val="23"/>
                                    </w:rPr>
                                  </w:pPr>
                                  <w:r>
                                    <w:rPr>
                                      <w:sz w:val="23"/>
                                    </w:rPr>
                                    <w:t xml:space="preserve">39.0 </w:t>
                                  </w:r>
                                  <w:r>
                                    <w:rPr>
                                      <w:rFonts w:ascii="Lucida Sans Unicode" w:hAnsi="Lucida Sans Unicode"/>
                                      <w:sz w:val="23"/>
                                    </w:rPr>
                                    <w:t xml:space="preserve">± </w:t>
                                  </w:r>
                                  <w:r>
                                    <w:rPr>
                                      <w:sz w:val="23"/>
                                    </w:rPr>
                                    <w:t>3.8%</w:t>
                                  </w:r>
                                </w:p>
                              </w:tc>
                              <w:tc>
                                <w:tcPr>
                                  <w:tcW w:w="1815" w:type="dxa"/>
                                </w:tcPr>
                                <w:p w14:paraId="1217A8E9" w14:textId="77777777" w:rsidR="002363D0" w:rsidRDefault="002363D0">
                                  <w:pPr>
                                    <w:pStyle w:val="TableParagraph"/>
                                    <w:spacing w:before="0" w:line="348" w:lineRule="exact"/>
                                    <w:ind w:left="289"/>
                                    <w:jc w:val="left"/>
                                    <w:rPr>
                                      <w:sz w:val="23"/>
                                    </w:rPr>
                                  </w:pPr>
                                  <w:r>
                                    <w:rPr>
                                      <w:sz w:val="23"/>
                                    </w:rPr>
                                    <w:t xml:space="preserve">39.2 </w:t>
                                  </w:r>
                                  <w:r>
                                    <w:rPr>
                                      <w:rFonts w:ascii="Lucida Sans Unicode" w:hAnsi="Lucida Sans Unicode"/>
                                      <w:sz w:val="23"/>
                                    </w:rPr>
                                    <w:t xml:space="preserve">± </w:t>
                                  </w:r>
                                  <w:r>
                                    <w:rPr>
                                      <w:sz w:val="23"/>
                                    </w:rPr>
                                    <w:t>1.9%</w:t>
                                  </w:r>
                                </w:p>
                              </w:tc>
                            </w:tr>
                            <w:tr w:rsidR="002363D0" w14:paraId="2CB95543" w14:textId="77777777">
                              <w:trPr>
                                <w:trHeight w:hRule="exact" w:val="340"/>
                              </w:trPr>
                              <w:tc>
                                <w:tcPr>
                                  <w:tcW w:w="1182" w:type="dxa"/>
                                </w:tcPr>
                                <w:p w14:paraId="130A86CE" w14:textId="77777777" w:rsidR="002363D0" w:rsidRDefault="002363D0">
                                  <w:pPr>
                                    <w:pStyle w:val="TableParagraph"/>
                                    <w:spacing w:before="22"/>
                                    <w:ind w:left="254" w:right="254"/>
                                    <w:rPr>
                                      <w:sz w:val="23"/>
                                    </w:rPr>
                                  </w:pPr>
                                  <w:r>
                                    <w:rPr>
                                      <w:w w:val="110"/>
                                      <w:sz w:val="15"/>
                                    </w:rPr>
                                    <w:t>144</w:t>
                                  </w:r>
                                  <w:r>
                                    <w:rPr>
                                      <w:w w:val="110"/>
                                      <w:position w:val="-8"/>
                                      <w:sz w:val="23"/>
                                    </w:rPr>
                                    <w:t>Ce</w:t>
                                  </w:r>
                                </w:p>
                              </w:tc>
                              <w:tc>
                                <w:tcPr>
                                  <w:tcW w:w="1853" w:type="dxa"/>
                                </w:tcPr>
                                <w:p w14:paraId="15E23EBE" w14:textId="77777777" w:rsidR="002363D0" w:rsidRDefault="002363D0">
                                  <w:pPr>
                                    <w:pStyle w:val="TableParagraph"/>
                                    <w:spacing w:before="0" w:line="348" w:lineRule="exact"/>
                                    <w:ind w:right="113"/>
                                    <w:rPr>
                                      <w:sz w:val="23"/>
                                    </w:rPr>
                                  </w:pPr>
                                  <w:r>
                                    <w:rPr>
                                      <w:sz w:val="23"/>
                                    </w:rPr>
                                    <w:t xml:space="preserve">4.68 </w:t>
                                  </w:r>
                                  <w:r>
                                    <w:rPr>
                                      <w:rFonts w:ascii="Lucida Sans Unicode" w:hAnsi="Lucida Sans Unicode"/>
                                      <w:sz w:val="23"/>
                                    </w:rPr>
                                    <w:t xml:space="preserve">± </w:t>
                                  </w:r>
                                  <w:r>
                                    <w:rPr>
                                      <w:sz w:val="23"/>
                                    </w:rPr>
                                    <w:t>0.13</w:t>
                                  </w:r>
                                </w:p>
                              </w:tc>
                              <w:tc>
                                <w:tcPr>
                                  <w:tcW w:w="1968" w:type="dxa"/>
                                </w:tcPr>
                                <w:p w14:paraId="238DB174" w14:textId="77777777" w:rsidR="002363D0" w:rsidRDefault="002363D0">
                                  <w:pPr>
                                    <w:pStyle w:val="TableParagraph"/>
                                    <w:spacing w:before="0" w:line="348" w:lineRule="exact"/>
                                    <w:ind w:right="113"/>
                                    <w:rPr>
                                      <w:sz w:val="23"/>
                                    </w:rPr>
                                  </w:pPr>
                                  <w:r>
                                    <w:rPr>
                                      <w:sz w:val="23"/>
                                    </w:rPr>
                                    <w:t xml:space="preserve">4.74 </w:t>
                                  </w:r>
                                  <w:r>
                                    <w:rPr>
                                      <w:rFonts w:ascii="Lucida Sans Unicode" w:hAnsi="Lucida Sans Unicode"/>
                                      <w:sz w:val="23"/>
                                    </w:rPr>
                                    <w:t xml:space="preserve">± </w:t>
                                  </w:r>
                                  <w:r>
                                    <w:rPr>
                                      <w:sz w:val="23"/>
                                    </w:rPr>
                                    <w:t>0.06</w:t>
                                  </w:r>
                                </w:p>
                              </w:tc>
                              <w:tc>
                                <w:tcPr>
                                  <w:tcW w:w="1815" w:type="dxa"/>
                                </w:tcPr>
                                <w:p w14:paraId="0DDD6BFC" w14:textId="77777777" w:rsidR="002363D0" w:rsidRDefault="002363D0">
                                  <w:pPr>
                                    <w:pStyle w:val="TableParagraph"/>
                                    <w:spacing w:before="0" w:line="348" w:lineRule="exact"/>
                                    <w:ind w:right="113"/>
                                    <w:rPr>
                                      <w:sz w:val="23"/>
                                    </w:rPr>
                                  </w:pPr>
                                  <w:r>
                                    <w:rPr>
                                      <w:sz w:val="23"/>
                                    </w:rPr>
                                    <w:t xml:space="preserve">0.174 </w:t>
                                  </w:r>
                                  <w:r>
                                    <w:rPr>
                                      <w:rFonts w:ascii="Lucida Sans Unicode" w:hAnsi="Lucida Sans Unicode"/>
                                      <w:sz w:val="23"/>
                                    </w:rPr>
                                    <w:t xml:space="preserve">± </w:t>
                                  </w:r>
                                  <w:r>
                                    <w:rPr>
                                      <w:sz w:val="23"/>
                                    </w:rPr>
                                    <w:t>3.7%</w:t>
                                  </w:r>
                                </w:p>
                              </w:tc>
                              <w:tc>
                                <w:tcPr>
                                  <w:tcW w:w="1815" w:type="dxa"/>
                                </w:tcPr>
                                <w:p w14:paraId="028468E9" w14:textId="77777777" w:rsidR="002363D0" w:rsidRDefault="002363D0">
                                  <w:pPr>
                                    <w:pStyle w:val="TableParagraph"/>
                                    <w:spacing w:before="0" w:line="348" w:lineRule="exact"/>
                                    <w:ind w:left="0" w:right="230"/>
                                    <w:jc w:val="right"/>
                                    <w:rPr>
                                      <w:sz w:val="23"/>
                                    </w:rPr>
                                  </w:pPr>
                                  <w:r>
                                    <w:rPr>
                                      <w:sz w:val="23"/>
                                    </w:rPr>
                                    <w:t xml:space="preserve">0.175 </w:t>
                                  </w:r>
                                  <w:r>
                                    <w:rPr>
                                      <w:rFonts w:ascii="Lucida Sans Unicode" w:hAnsi="Lucida Sans Unicode"/>
                                      <w:sz w:val="23"/>
                                    </w:rPr>
                                    <w:t xml:space="preserve">± </w:t>
                                  </w:r>
                                  <w:r>
                                    <w:rPr>
                                      <w:sz w:val="23"/>
                                    </w:rPr>
                                    <w:t>1.6%</w:t>
                                  </w:r>
                                </w:p>
                              </w:tc>
                            </w:tr>
                            <w:tr w:rsidR="002363D0" w14:paraId="34A794CE" w14:textId="77777777">
                              <w:trPr>
                                <w:trHeight w:hRule="exact" w:val="340"/>
                              </w:trPr>
                              <w:tc>
                                <w:tcPr>
                                  <w:tcW w:w="1182" w:type="dxa"/>
                                </w:tcPr>
                                <w:p w14:paraId="5D08C208" w14:textId="77777777" w:rsidR="002363D0" w:rsidRDefault="002363D0">
                                  <w:pPr>
                                    <w:pStyle w:val="TableParagraph"/>
                                    <w:spacing w:before="22"/>
                                    <w:ind w:left="254" w:right="254"/>
                                    <w:rPr>
                                      <w:sz w:val="23"/>
                                    </w:rPr>
                                  </w:pPr>
                                  <w:r>
                                    <w:rPr>
                                      <w:w w:val="110"/>
                                      <w:sz w:val="15"/>
                                    </w:rPr>
                                    <w:t>147</w:t>
                                  </w:r>
                                  <w:r>
                                    <w:rPr>
                                      <w:w w:val="110"/>
                                      <w:position w:val="-8"/>
                                      <w:sz w:val="23"/>
                                    </w:rPr>
                                    <w:t>Nd</w:t>
                                  </w:r>
                                </w:p>
                              </w:tc>
                              <w:tc>
                                <w:tcPr>
                                  <w:tcW w:w="1853" w:type="dxa"/>
                                </w:tcPr>
                                <w:p w14:paraId="3408A3D2" w14:textId="77777777" w:rsidR="002363D0" w:rsidRDefault="002363D0">
                                  <w:pPr>
                                    <w:pStyle w:val="TableParagraph"/>
                                    <w:spacing w:before="0" w:line="348" w:lineRule="exact"/>
                                    <w:ind w:right="113"/>
                                    <w:rPr>
                                      <w:sz w:val="23"/>
                                    </w:rPr>
                                  </w:pPr>
                                  <w:r>
                                    <w:rPr>
                                      <w:sz w:val="23"/>
                                    </w:rPr>
                                    <w:t xml:space="preserve">2.07 </w:t>
                                  </w:r>
                                  <w:r>
                                    <w:rPr>
                                      <w:rFonts w:ascii="Lucida Sans Unicode" w:hAnsi="Lucida Sans Unicode"/>
                                      <w:sz w:val="23"/>
                                    </w:rPr>
                                    <w:t xml:space="preserve">± </w:t>
                                  </w:r>
                                  <w:r>
                                    <w:rPr>
                                      <w:sz w:val="23"/>
                                    </w:rPr>
                                    <w:t>0.06</w:t>
                                  </w:r>
                                </w:p>
                              </w:tc>
                              <w:tc>
                                <w:tcPr>
                                  <w:tcW w:w="1968" w:type="dxa"/>
                                </w:tcPr>
                                <w:p w14:paraId="4A816CE1" w14:textId="77777777" w:rsidR="002363D0" w:rsidRDefault="002363D0">
                                  <w:pPr>
                                    <w:pStyle w:val="TableParagraph"/>
                                    <w:spacing w:before="0" w:line="348" w:lineRule="exact"/>
                                    <w:ind w:right="113"/>
                                    <w:rPr>
                                      <w:sz w:val="23"/>
                                    </w:rPr>
                                  </w:pPr>
                                  <w:r>
                                    <w:rPr>
                                      <w:sz w:val="23"/>
                                    </w:rPr>
                                    <w:t xml:space="preserve">2.08 </w:t>
                                  </w:r>
                                  <w:r>
                                    <w:rPr>
                                      <w:rFonts w:ascii="Lucida Sans Unicode" w:hAnsi="Lucida Sans Unicode"/>
                                      <w:sz w:val="23"/>
                                    </w:rPr>
                                    <w:t xml:space="preserve">± </w:t>
                                  </w:r>
                                  <w:r>
                                    <w:rPr>
                                      <w:sz w:val="23"/>
                                    </w:rPr>
                                    <w:t>0.03</w:t>
                                  </w:r>
                                </w:p>
                              </w:tc>
                              <w:tc>
                                <w:tcPr>
                                  <w:tcW w:w="1815" w:type="dxa"/>
                                </w:tcPr>
                                <w:p w14:paraId="623AD96A" w14:textId="77777777" w:rsidR="002363D0" w:rsidRDefault="002363D0">
                                  <w:pPr>
                                    <w:pStyle w:val="TableParagraph"/>
                                    <w:spacing w:before="0" w:line="348" w:lineRule="exact"/>
                                    <w:ind w:right="113"/>
                                    <w:rPr>
                                      <w:sz w:val="23"/>
                                    </w:rPr>
                                  </w:pPr>
                                  <w:r>
                                    <w:rPr>
                                      <w:sz w:val="23"/>
                                    </w:rPr>
                                    <w:t xml:space="preserve">2.00 </w:t>
                                  </w:r>
                                  <w:r>
                                    <w:rPr>
                                      <w:rFonts w:ascii="Lucida Sans Unicode" w:hAnsi="Lucida Sans Unicode"/>
                                      <w:sz w:val="23"/>
                                    </w:rPr>
                                    <w:t xml:space="preserve">± </w:t>
                                  </w:r>
                                  <w:r>
                                    <w:rPr>
                                      <w:sz w:val="23"/>
                                    </w:rPr>
                                    <w:t>3.7%</w:t>
                                  </w:r>
                                </w:p>
                              </w:tc>
                              <w:tc>
                                <w:tcPr>
                                  <w:tcW w:w="1815" w:type="dxa"/>
                                </w:tcPr>
                                <w:p w14:paraId="06B3A402" w14:textId="77777777" w:rsidR="002363D0" w:rsidRDefault="002363D0">
                                  <w:pPr>
                                    <w:pStyle w:val="TableParagraph"/>
                                    <w:spacing w:before="0" w:line="348" w:lineRule="exact"/>
                                    <w:ind w:left="289"/>
                                    <w:jc w:val="left"/>
                                    <w:rPr>
                                      <w:sz w:val="23"/>
                                    </w:rPr>
                                  </w:pPr>
                                  <w:r>
                                    <w:rPr>
                                      <w:sz w:val="23"/>
                                    </w:rPr>
                                    <w:t xml:space="preserve">2.00 </w:t>
                                  </w:r>
                                  <w:r>
                                    <w:rPr>
                                      <w:rFonts w:ascii="Lucida Sans Unicode" w:hAnsi="Lucida Sans Unicode"/>
                                      <w:sz w:val="23"/>
                                    </w:rPr>
                                    <w:t xml:space="preserve">± </w:t>
                                  </w:r>
                                  <w:r>
                                    <w:rPr>
                                      <w:sz w:val="23"/>
                                    </w:rPr>
                                    <w:t>1.7%</w:t>
                                  </w:r>
                                </w:p>
                              </w:tc>
                            </w:tr>
                            <w:tr w:rsidR="002363D0" w14:paraId="4047A26E" w14:textId="77777777">
                              <w:trPr>
                                <w:trHeight w:hRule="exact" w:val="340"/>
                              </w:trPr>
                              <w:tc>
                                <w:tcPr>
                                  <w:tcW w:w="1182" w:type="dxa"/>
                                </w:tcPr>
                                <w:p w14:paraId="1C045F88" w14:textId="77777777" w:rsidR="002363D0" w:rsidRDefault="002363D0">
                                  <w:pPr>
                                    <w:pStyle w:val="TableParagraph"/>
                                    <w:spacing w:before="22"/>
                                    <w:ind w:left="254" w:right="254"/>
                                    <w:rPr>
                                      <w:sz w:val="23"/>
                                    </w:rPr>
                                  </w:pPr>
                                  <w:r>
                                    <w:rPr>
                                      <w:w w:val="110"/>
                                      <w:sz w:val="15"/>
                                    </w:rPr>
                                    <w:t>149</w:t>
                                  </w:r>
                                  <w:r>
                                    <w:rPr>
                                      <w:w w:val="110"/>
                                      <w:position w:val="-8"/>
                                      <w:sz w:val="23"/>
                                    </w:rPr>
                                    <w:t>Pm</w:t>
                                  </w:r>
                                </w:p>
                              </w:tc>
                              <w:tc>
                                <w:tcPr>
                                  <w:tcW w:w="1853" w:type="dxa"/>
                                </w:tcPr>
                                <w:p w14:paraId="6ED19CD3" w14:textId="77777777" w:rsidR="002363D0" w:rsidRDefault="002363D0">
                                  <w:pPr>
                                    <w:pStyle w:val="TableParagraph"/>
                                    <w:spacing w:before="0" w:line="348" w:lineRule="exact"/>
                                    <w:ind w:right="113"/>
                                    <w:rPr>
                                      <w:sz w:val="23"/>
                                    </w:rPr>
                                  </w:pPr>
                                  <w:r>
                                    <w:rPr>
                                      <w:sz w:val="23"/>
                                    </w:rPr>
                                    <w:t xml:space="preserve">1.00 </w:t>
                                  </w:r>
                                  <w:r>
                                    <w:rPr>
                                      <w:rFonts w:ascii="Lucida Sans Unicode" w:hAnsi="Lucida Sans Unicode"/>
                                      <w:sz w:val="23"/>
                                    </w:rPr>
                                    <w:t xml:space="preserve">± </w:t>
                                  </w:r>
                                  <w:r>
                                    <w:rPr>
                                      <w:sz w:val="23"/>
                                    </w:rPr>
                                    <w:t>0.04</w:t>
                                  </w:r>
                                </w:p>
                              </w:tc>
                              <w:tc>
                                <w:tcPr>
                                  <w:tcW w:w="1968" w:type="dxa"/>
                                </w:tcPr>
                                <w:p w14:paraId="7A7A423C" w14:textId="77777777" w:rsidR="002363D0" w:rsidRDefault="002363D0">
                                  <w:pPr>
                                    <w:pStyle w:val="TableParagraph"/>
                                    <w:spacing w:before="0" w:line="348" w:lineRule="exact"/>
                                    <w:ind w:right="113"/>
                                    <w:rPr>
                                      <w:sz w:val="23"/>
                                    </w:rPr>
                                  </w:pPr>
                                  <w:r>
                                    <w:rPr>
                                      <w:sz w:val="23"/>
                                    </w:rPr>
                                    <w:t xml:space="preserve">1.00 </w:t>
                                  </w:r>
                                  <w:r>
                                    <w:rPr>
                                      <w:rFonts w:ascii="Lucida Sans Unicode" w:hAnsi="Lucida Sans Unicode"/>
                                      <w:sz w:val="23"/>
                                    </w:rPr>
                                    <w:t xml:space="preserve">± </w:t>
                                  </w:r>
                                  <w:r>
                                    <w:rPr>
                                      <w:sz w:val="23"/>
                                    </w:rPr>
                                    <w:t>0.03</w:t>
                                  </w:r>
                                </w:p>
                              </w:tc>
                              <w:tc>
                                <w:tcPr>
                                  <w:tcW w:w="1815" w:type="dxa"/>
                                </w:tcPr>
                                <w:p w14:paraId="3F4BF41A" w14:textId="77777777" w:rsidR="002363D0" w:rsidRDefault="002363D0">
                                  <w:pPr>
                                    <w:pStyle w:val="TableParagraph"/>
                                    <w:spacing w:before="0" w:line="348" w:lineRule="exact"/>
                                    <w:ind w:right="113"/>
                                    <w:rPr>
                                      <w:sz w:val="23"/>
                                    </w:rPr>
                                  </w:pPr>
                                  <w:r>
                                    <w:rPr>
                                      <w:sz w:val="23"/>
                                    </w:rPr>
                                    <w:t xml:space="preserve">4.78 </w:t>
                                  </w:r>
                                  <w:r>
                                    <w:rPr>
                                      <w:rFonts w:ascii="Lucida Sans Unicode" w:hAnsi="Lucida Sans Unicode"/>
                                      <w:sz w:val="23"/>
                                    </w:rPr>
                                    <w:t xml:space="preserve">± </w:t>
                                  </w:r>
                                  <w:r>
                                    <w:rPr>
                                      <w:sz w:val="23"/>
                                    </w:rPr>
                                    <w:t>4.8%</w:t>
                                  </w:r>
                                </w:p>
                              </w:tc>
                              <w:tc>
                                <w:tcPr>
                                  <w:tcW w:w="1815" w:type="dxa"/>
                                </w:tcPr>
                                <w:p w14:paraId="5FE07078" w14:textId="77777777" w:rsidR="002363D0" w:rsidRDefault="002363D0">
                                  <w:pPr>
                                    <w:pStyle w:val="TableParagraph"/>
                                    <w:spacing w:before="0" w:line="348" w:lineRule="exact"/>
                                    <w:ind w:left="289"/>
                                    <w:jc w:val="left"/>
                                    <w:rPr>
                                      <w:sz w:val="23"/>
                                    </w:rPr>
                                  </w:pPr>
                                  <w:r>
                                    <w:rPr>
                                      <w:sz w:val="23"/>
                                    </w:rPr>
                                    <w:t xml:space="preserve">4.79 </w:t>
                                  </w:r>
                                  <w:r>
                                    <w:rPr>
                                      <w:rFonts w:ascii="Lucida Sans Unicode" w:hAnsi="Lucida Sans Unicode"/>
                                      <w:sz w:val="23"/>
                                    </w:rPr>
                                    <w:t xml:space="preserve">± </w:t>
                                  </w:r>
                                  <w:r>
                                    <w:rPr>
                                      <w:sz w:val="23"/>
                                    </w:rPr>
                                    <w:t>3.3%</w:t>
                                  </w:r>
                                </w:p>
                              </w:tc>
                            </w:tr>
                            <w:tr w:rsidR="002363D0" w14:paraId="6642BBDC" w14:textId="77777777">
                              <w:trPr>
                                <w:trHeight w:hRule="exact" w:val="340"/>
                              </w:trPr>
                              <w:tc>
                                <w:tcPr>
                                  <w:tcW w:w="1182" w:type="dxa"/>
                                </w:tcPr>
                                <w:p w14:paraId="172F32F3" w14:textId="77777777" w:rsidR="002363D0" w:rsidRDefault="002363D0">
                                  <w:pPr>
                                    <w:pStyle w:val="TableParagraph"/>
                                    <w:spacing w:before="22"/>
                                    <w:ind w:left="254" w:right="254"/>
                                    <w:rPr>
                                      <w:sz w:val="23"/>
                                    </w:rPr>
                                  </w:pPr>
                                  <w:r>
                                    <w:rPr>
                                      <w:w w:val="110"/>
                                      <w:sz w:val="15"/>
                                    </w:rPr>
                                    <w:t>151</w:t>
                                  </w:r>
                                  <w:r>
                                    <w:rPr>
                                      <w:w w:val="110"/>
                                      <w:position w:val="-8"/>
                                      <w:sz w:val="23"/>
                                    </w:rPr>
                                    <w:t>Pm</w:t>
                                  </w:r>
                                </w:p>
                              </w:tc>
                              <w:tc>
                                <w:tcPr>
                                  <w:tcW w:w="1853" w:type="dxa"/>
                                </w:tcPr>
                                <w:p w14:paraId="08C257B7" w14:textId="77777777" w:rsidR="002363D0" w:rsidRDefault="002363D0">
                                  <w:pPr>
                                    <w:pStyle w:val="TableParagraph"/>
                                    <w:spacing w:before="0" w:line="348" w:lineRule="exact"/>
                                    <w:ind w:right="113"/>
                                    <w:rPr>
                                      <w:sz w:val="23"/>
                                    </w:rPr>
                                  </w:pPr>
                                  <w:r>
                                    <w:rPr>
                                      <w:sz w:val="23"/>
                                    </w:rPr>
                                    <w:t xml:space="preserve">0.47 </w:t>
                                  </w:r>
                                  <w:r>
                                    <w:rPr>
                                      <w:rFonts w:ascii="Lucida Sans Unicode" w:hAnsi="Lucida Sans Unicode"/>
                                      <w:sz w:val="23"/>
                                    </w:rPr>
                                    <w:t xml:space="preserve">± </w:t>
                                  </w:r>
                                  <w:r>
                                    <w:rPr>
                                      <w:sz w:val="23"/>
                                    </w:rPr>
                                    <w:t>0.02</w:t>
                                  </w:r>
                                </w:p>
                              </w:tc>
                              <w:tc>
                                <w:tcPr>
                                  <w:tcW w:w="1968" w:type="dxa"/>
                                </w:tcPr>
                                <w:p w14:paraId="22ABCD3E" w14:textId="77777777" w:rsidR="002363D0" w:rsidRDefault="002363D0">
                                  <w:pPr>
                                    <w:pStyle w:val="TableParagraph"/>
                                    <w:spacing w:before="0" w:line="348" w:lineRule="exact"/>
                                    <w:ind w:right="113"/>
                                    <w:rPr>
                                      <w:sz w:val="23"/>
                                    </w:rPr>
                                  </w:pPr>
                                  <w:r>
                                    <w:rPr>
                                      <w:sz w:val="23"/>
                                    </w:rPr>
                                    <w:t xml:space="preserve">0.46 </w:t>
                                  </w:r>
                                  <w:r>
                                    <w:rPr>
                                      <w:rFonts w:ascii="Lucida Sans Unicode" w:hAnsi="Lucida Sans Unicode"/>
                                      <w:sz w:val="23"/>
                                    </w:rPr>
                                    <w:t xml:space="preserve">± </w:t>
                                  </w:r>
                                  <w:r>
                                    <w:rPr>
                                      <w:sz w:val="23"/>
                                    </w:rPr>
                                    <w:t>0.02</w:t>
                                  </w:r>
                                </w:p>
                              </w:tc>
                              <w:tc>
                                <w:tcPr>
                                  <w:tcW w:w="1815" w:type="dxa"/>
                                </w:tcPr>
                                <w:p w14:paraId="33ED7B1F" w14:textId="77777777" w:rsidR="002363D0" w:rsidRDefault="002363D0">
                                  <w:pPr>
                                    <w:pStyle w:val="TableParagraph"/>
                                    <w:spacing w:before="0" w:line="348" w:lineRule="exact"/>
                                    <w:ind w:right="113"/>
                                    <w:rPr>
                                      <w:sz w:val="23"/>
                                    </w:rPr>
                                  </w:pPr>
                                  <w:r>
                                    <w:rPr>
                                      <w:sz w:val="23"/>
                                    </w:rPr>
                                    <w:t xml:space="preserve">1,360 </w:t>
                                  </w:r>
                                  <w:r>
                                    <w:rPr>
                                      <w:rFonts w:ascii="Lucida Sans Unicode" w:hAnsi="Lucida Sans Unicode"/>
                                      <w:sz w:val="23"/>
                                    </w:rPr>
                                    <w:t xml:space="preserve">± </w:t>
                                  </w:r>
                                  <w:r>
                                    <w:rPr>
                                      <w:sz w:val="23"/>
                                    </w:rPr>
                                    <w:t>5.0%</w:t>
                                  </w:r>
                                </w:p>
                              </w:tc>
                              <w:tc>
                                <w:tcPr>
                                  <w:tcW w:w="1815" w:type="dxa"/>
                                </w:tcPr>
                                <w:p w14:paraId="3899258F" w14:textId="77777777" w:rsidR="002363D0" w:rsidRDefault="002363D0">
                                  <w:pPr>
                                    <w:pStyle w:val="TableParagraph"/>
                                    <w:spacing w:before="0" w:line="348" w:lineRule="exact"/>
                                    <w:ind w:left="0" w:right="230"/>
                                    <w:jc w:val="right"/>
                                    <w:rPr>
                                      <w:sz w:val="23"/>
                                    </w:rPr>
                                  </w:pPr>
                                  <w:r>
                                    <w:rPr>
                                      <w:sz w:val="23"/>
                                    </w:rPr>
                                    <w:t xml:space="preserve">1,340 </w:t>
                                  </w:r>
                                  <w:r>
                                    <w:rPr>
                                      <w:rFonts w:ascii="Lucida Sans Unicode" w:hAnsi="Lucida Sans Unicode"/>
                                      <w:sz w:val="23"/>
                                    </w:rPr>
                                    <w:t xml:space="preserve">± </w:t>
                                  </w:r>
                                  <w:r>
                                    <w:rPr>
                                      <w:sz w:val="23"/>
                                    </w:rPr>
                                    <w:t>3.6%</w:t>
                                  </w:r>
                                </w:p>
                              </w:tc>
                            </w:tr>
                            <w:tr w:rsidR="002363D0" w14:paraId="0DBFFA62" w14:textId="77777777">
                              <w:trPr>
                                <w:trHeight w:hRule="exact" w:val="340"/>
                              </w:trPr>
                              <w:tc>
                                <w:tcPr>
                                  <w:tcW w:w="1182" w:type="dxa"/>
                                </w:tcPr>
                                <w:p w14:paraId="292DC9C1" w14:textId="77777777" w:rsidR="002363D0" w:rsidRDefault="002363D0">
                                  <w:pPr>
                                    <w:pStyle w:val="TableParagraph"/>
                                    <w:spacing w:before="22"/>
                                    <w:ind w:left="254" w:right="254"/>
                                    <w:rPr>
                                      <w:sz w:val="23"/>
                                    </w:rPr>
                                  </w:pPr>
                                  <w:r>
                                    <w:rPr>
                                      <w:w w:val="110"/>
                                      <w:sz w:val="15"/>
                                    </w:rPr>
                                    <w:t>153</w:t>
                                  </w:r>
                                  <w:proofErr w:type="spellStart"/>
                                  <w:r>
                                    <w:rPr>
                                      <w:w w:val="110"/>
                                      <w:position w:val="-8"/>
                                      <w:sz w:val="23"/>
                                    </w:rPr>
                                    <w:t>Sm</w:t>
                                  </w:r>
                                  <w:proofErr w:type="spellEnd"/>
                                </w:p>
                              </w:tc>
                              <w:tc>
                                <w:tcPr>
                                  <w:tcW w:w="1853" w:type="dxa"/>
                                </w:tcPr>
                                <w:p w14:paraId="5CA1BAFE" w14:textId="77777777" w:rsidR="002363D0" w:rsidRDefault="002363D0">
                                  <w:pPr>
                                    <w:pStyle w:val="TableParagraph"/>
                                    <w:spacing w:before="0" w:line="348" w:lineRule="exact"/>
                                    <w:ind w:right="113"/>
                                    <w:rPr>
                                      <w:sz w:val="23"/>
                                    </w:rPr>
                                  </w:pPr>
                                  <w:r>
                                    <w:rPr>
                                      <w:sz w:val="23"/>
                                    </w:rPr>
                                    <w:t xml:space="preserve">0.17 </w:t>
                                  </w:r>
                                  <w:r>
                                    <w:rPr>
                                      <w:rFonts w:ascii="Lucida Sans Unicode" w:hAnsi="Lucida Sans Unicode"/>
                                      <w:sz w:val="23"/>
                                    </w:rPr>
                                    <w:t xml:space="preserve">± </w:t>
                                  </w:r>
                                  <w:r>
                                    <w:rPr>
                                      <w:sz w:val="23"/>
                                    </w:rPr>
                                    <w:t>0.01</w:t>
                                  </w:r>
                                </w:p>
                              </w:tc>
                              <w:tc>
                                <w:tcPr>
                                  <w:tcW w:w="1968" w:type="dxa"/>
                                </w:tcPr>
                                <w:p w14:paraId="438F7FDC" w14:textId="77777777" w:rsidR="002363D0" w:rsidRDefault="002363D0">
                                  <w:pPr>
                                    <w:pStyle w:val="TableParagraph"/>
                                    <w:spacing w:before="0" w:line="348" w:lineRule="exact"/>
                                    <w:ind w:right="113"/>
                                    <w:rPr>
                                      <w:sz w:val="23"/>
                                    </w:rPr>
                                  </w:pPr>
                                  <w:r>
                                    <w:rPr>
                                      <w:sz w:val="23"/>
                                    </w:rPr>
                                    <w:t xml:space="preserve">0.17 </w:t>
                                  </w:r>
                                  <w:r>
                                    <w:rPr>
                                      <w:rFonts w:ascii="Lucida Sans Unicode" w:hAnsi="Lucida Sans Unicode"/>
                                      <w:sz w:val="23"/>
                                    </w:rPr>
                                    <w:t xml:space="preserve">± </w:t>
                                  </w:r>
                                  <w:r>
                                    <w:rPr>
                                      <w:sz w:val="23"/>
                                    </w:rPr>
                                    <w:t>0.01</w:t>
                                  </w:r>
                                </w:p>
                              </w:tc>
                              <w:tc>
                                <w:tcPr>
                                  <w:tcW w:w="1815" w:type="dxa"/>
                                </w:tcPr>
                                <w:p w14:paraId="7328EFBD" w14:textId="77777777" w:rsidR="002363D0" w:rsidRDefault="002363D0">
                                  <w:pPr>
                                    <w:pStyle w:val="TableParagraph"/>
                                    <w:spacing w:before="0" w:line="348" w:lineRule="exact"/>
                                    <w:ind w:right="113"/>
                                    <w:rPr>
                                      <w:sz w:val="23"/>
                                    </w:rPr>
                                  </w:pPr>
                                  <w:r>
                                    <w:rPr>
                                      <w:sz w:val="23"/>
                                    </w:rPr>
                                    <w:t xml:space="preserve">0.950 </w:t>
                                  </w:r>
                                  <w:r>
                                    <w:rPr>
                                      <w:rFonts w:ascii="Lucida Sans Unicode" w:hAnsi="Lucida Sans Unicode"/>
                                      <w:sz w:val="23"/>
                                    </w:rPr>
                                    <w:t xml:space="preserve">± </w:t>
                                  </w:r>
                                  <w:r>
                                    <w:rPr>
                                      <w:sz w:val="23"/>
                                    </w:rPr>
                                    <w:t>6.0%</w:t>
                                  </w:r>
                                </w:p>
                              </w:tc>
                              <w:tc>
                                <w:tcPr>
                                  <w:tcW w:w="1815" w:type="dxa"/>
                                </w:tcPr>
                                <w:p w14:paraId="0482172E" w14:textId="77777777" w:rsidR="002363D0" w:rsidRDefault="002363D0">
                                  <w:pPr>
                                    <w:pStyle w:val="TableParagraph"/>
                                    <w:spacing w:before="0" w:line="348" w:lineRule="exact"/>
                                    <w:ind w:left="0" w:right="230"/>
                                    <w:jc w:val="right"/>
                                    <w:rPr>
                                      <w:sz w:val="23"/>
                                    </w:rPr>
                                  </w:pPr>
                                  <w:r>
                                    <w:rPr>
                                      <w:sz w:val="23"/>
                                    </w:rPr>
                                    <w:t xml:space="preserve">0.936 </w:t>
                                  </w:r>
                                  <w:r>
                                    <w:rPr>
                                      <w:rFonts w:ascii="Lucida Sans Unicode" w:hAnsi="Lucida Sans Unicode"/>
                                      <w:sz w:val="23"/>
                                    </w:rPr>
                                    <w:t xml:space="preserve">± </w:t>
                                  </w:r>
                                  <w:r>
                                    <w:rPr>
                                      <w:sz w:val="23"/>
                                    </w:rPr>
                                    <w:t>4.7%</w:t>
                                  </w:r>
                                </w:p>
                              </w:tc>
                            </w:tr>
                            <w:tr w:rsidR="002363D0" w14:paraId="38E3B6A2" w14:textId="77777777">
                              <w:trPr>
                                <w:trHeight w:hRule="exact" w:val="340"/>
                              </w:trPr>
                              <w:tc>
                                <w:tcPr>
                                  <w:tcW w:w="1182" w:type="dxa"/>
                                </w:tcPr>
                                <w:p w14:paraId="18F53DB2" w14:textId="77777777" w:rsidR="002363D0" w:rsidRDefault="002363D0">
                                  <w:pPr>
                                    <w:pStyle w:val="TableParagraph"/>
                                    <w:spacing w:before="22"/>
                                    <w:ind w:left="254" w:right="254"/>
                                    <w:rPr>
                                      <w:sz w:val="23"/>
                                    </w:rPr>
                                  </w:pPr>
                                  <w:r>
                                    <w:rPr>
                                      <w:w w:val="110"/>
                                      <w:sz w:val="15"/>
                                    </w:rPr>
                                    <w:t>156</w:t>
                                  </w:r>
                                  <w:r>
                                    <w:rPr>
                                      <w:w w:val="110"/>
                                      <w:position w:val="-8"/>
                                      <w:sz w:val="23"/>
                                    </w:rPr>
                                    <w:t>Eu</w:t>
                                  </w:r>
                                </w:p>
                              </w:tc>
                              <w:tc>
                                <w:tcPr>
                                  <w:tcW w:w="1853" w:type="dxa"/>
                                </w:tcPr>
                                <w:p w14:paraId="134CA311" w14:textId="77777777" w:rsidR="002363D0" w:rsidRDefault="002363D0">
                                  <w:pPr>
                                    <w:pStyle w:val="TableParagraph"/>
                                    <w:spacing w:before="0" w:line="348" w:lineRule="exact"/>
                                    <w:ind w:right="113"/>
                                    <w:rPr>
                                      <w:sz w:val="23"/>
                                    </w:rPr>
                                  </w:pPr>
                                  <w:r>
                                    <w:rPr>
                                      <w:sz w:val="23"/>
                                    </w:rPr>
                                    <w:t xml:space="preserve">0.027 </w:t>
                                  </w:r>
                                  <w:r>
                                    <w:rPr>
                                      <w:rFonts w:ascii="Lucida Sans Unicode" w:hAnsi="Lucida Sans Unicode"/>
                                      <w:sz w:val="23"/>
                                    </w:rPr>
                                    <w:t xml:space="preserve">± </w:t>
                                  </w:r>
                                  <w:r>
                                    <w:rPr>
                                      <w:sz w:val="23"/>
                                    </w:rPr>
                                    <w:t>0.001</w:t>
                                  </w:r>
                                </w:p>
                              </w:tc>
                              <w:tc>
                                <w:tcPr>
                                  <w:tcW w:w="1968" w:type="dxa"/>
                                </w:tcPr>
                                <w:p w14:paraId="7E188F00" w14:textId="77777777" w:rsidR="002363D0" w:rsidRDefault="002363D0">
                                  <w:pPr>
                                    <w:pStyle w:val="TableParagraph"/>
                                    <w:spacing w:before="0" w:line="348" w:lineRule="exact"/>
                                    <w:ind w:right="113"/>
                                    <w:rPr>
                                      <w:sz w:val="23"/>
                                    </w:rPr>
                                  </w:pPr>
                                  <w:r>
                                    <w:rPr>
                                      <w:sz w:val="23"/>
                                    </w:rPr>
                                    <w:t xml:space="preserve">0.025 </w:t>
                                  </w:r>
                                  <w:r>
                                    <w:rPr>
                                      <w:rFonts w:ascii="Lucida Sans Unicode" w:hAnsi="Lucida Sans Unicode"/>
                                      <w:sz w:val="23"/>
                                    </w:rPr>
                                    <w:t xml:space="preserve">± </w:t>
                                  </w:r>
                                  <w:r>
                                    <w:rPr>
                                      <w:sz w:val="23"/>
                                    </w:rPr>
                                    <w:t>0.001</w:t>
                                  </w:r>
                                </w:p>
                              </w:tc>
                              <w:tc>
                                <w:tcPr>
                                  <w:tcW w:w="1815" w:type="dxa"/>
                                </w:tcPr>
                                <w:p w14:paraId="0F32EC50" w14:textId="77777777" w:rsidR="002363D0" w:rsidRDefault="002363D0">
                                  <w:pPr>
                                    <w:pStyle w:val="TableParagraph"/>
                                    <w:spacing w:before="0" w:line="348" w:lineRule="exact"/>
                                    <w:ind w:right="113"/>
                                    <w:rPr>
                                      <w:sz w:val="23"/>
                                    </w:rPr>
                                  </w:pPr>
                                  <w:r>
                                    <w:rPr>
                                      <w:sz w:val="23"/>
                                    </w:rPr>
                                    <w:t xml:space="preserve">0.0187 </w:t>
                                  </w:r>
                                  <w:r>
                                    <w:rPr>
                                      <w:rFonts w:ascii="Lucida Sans Unicode" w:hAnsi="Lucida Sans Unicode"/>
                                      <w:sz w:val="23"/>
                                    </w:rPr>
                                    <w:t xml:space="preserve">± </w:t>
                                  </w:r>
                                  <w:r>
                                    <w:rPr>
                                      <w:sz w:val="23"/>
                                    </w:rPr>
                                    <w:t>5.0%</w:t>
                                  </w:r>
                                </w:p>
                              </w:tc>
                              <w:tc>
                                <w:tcPr>
                                  <w:tcW w:w="1815" w:type="dxa"/>
                                </w:tcPr>
                                <w:p w14:paraId="2FA06F89" w14:textId="77777777" w:rsidR="002363D0" w:rsidRDefault="002363D0">
                                  <w:pPr>
                                    <w:pStyle w:val="TableParagraph"/>
                                    <w:spacing w:before="0" w:line="348" w:lineRule="exact"/>
                                    <w:ind w:left="0" w:right="172"/>
                                    <w:jc w:val="right"/>
                                    <w:rPr>
                                      <w:sz w:val="23"/>
                                    </w:rPr>
                                  </w:pPr>
                                  <w:r>
                                    <w:rPr>
                                      <w:sz w:val="23"/>
                                    </w:rPr>
                                    <w:t xml:space="preserve">0.0176 </w:t>
                                  </w:r>
                                  <w:r>
                                    <w:rPr>
                                      <w:rFonts w:ascii="Lucida Sans Unicode" w:hAnsi="Lucida Sans Unicode"/>
                                      <w:sz w:val="23"/>
                                    </w:rPr>
                                    <w:t xml:space="preserve">± </w:t>
                                  </w:r>
                                  <w:r>
                                    <w:rPr>
                                      <w:sz w:val="23"/>
                                    </w:rPr>
                                    <w:t>3.7%</w:t>
                                  </w:r>
                                </w:p>
                              </w:tc>
                            </w:tr>
                            <w:tr w:rsidR="002363D0" w14:paraId="5D0AAFA6" w14:textId="77777777">
                              <w:trPr>
                                <w:trHeight w:hRule="exact" w:val="340"/>
                              </w:trPr>
                              <w:tc>
                                <w:tcPr>
                                  <w:tcW w:w="1182" w:type="dxa"/>
                                </w:tcPr>
                                <w:p w14:paraId="12E232DB" w14:textId="77777777" w:rsidR="002363D0" w:rsidRDefault="002363D0">
                                  <w:pPr>
                                    <w:pStyle w:val="TableParagraph"/>
                                    <w:spacing w:before="22"/>
                                    <w:ind w:left="254" w:right="254"/>
                                    <w:rPr>
                                      <w:sz w:val="23"/>
                                    </w:rPr>
                                  </w:pPr>
                                  <w:r>
                                    <w:rPr>
                                      <w:w w:val="110"/>
                                      <w:sz w:val="15"/>
                                    </w:rPr>
                                    <w:t>161</w:t>
                                  </w:r>
                                  <w:r>
                                    <w:rPr>
                                      <w:w w:val="110"/>
                                      <w:position w:val="-8"/>
                                      <w:sz w:val="23"/>
                                    </w:rPr>
                                    <w:t>Tb</w:t>
                                  </w:r>
                                </w:p>
                              </w:tc>
                              <w:tc>
                                <w:tcPr>
                                  <w:tcW w:w="1853" w:type="dxa"/>
                                </w:tcPr>
                                <w:p w14:paraId="0AC5B269" w14:textId="77777777" w:rsidR="002363D0" w:rsidRDefault="002363D0">
                                  <w:pPr>
                                    <w:pStyle w:val="TableParagraph"/>
                                    <w:spacing w:before="0" w:line="348" w:lineRule="exact"/>
                                    <w:ind w:right="113"/>
                                    <w:rPr>
                                      <w:sz w:val="23"/>
                                    </w:rPr>
                                  </w:pPr>
                                  <w:r>
                                    <w:rPr>
                                      <w:sz w:val="23"/>
                                    </w:rPr>
                                    <w:t xml:space="preserve">0.0012 </w:t>
                                  </w:r>
                                  <w:r>
                                    <w:rPr>
                                      <w:rFonts w:ascii="Lucida Sans Unicode" w:hAnsi="Lucida Sans Unicode"/>
                                      <w:sz w:val="23"/>
                                    </w:rPr>
                                    <w:t xml:space="preserve">± </w:t>
                                  </w:r>
                                  <w:r>
                                    <w:rPr>
                                      <w:sz w:val="23"/>
                                    </w:rPr>
                                    <w:t>0.0001</w:t>
                                  </w:r>
                                </w:p>
                              </w:tc>
                              <w:tc>
                                <w:tcPr>
                                  <w:tcW w:w="1968" w:type="dxa"/>
                                </w:tcPr>
                                <w:p w14:paraId="5D5A181F" w14:textId="77777777" w:rsidR="002363D0" w:rsidRDefault="002363D0">
                                  <w:pPr>
                                    <w:pStyle w:val="TableParagraph"/>
                                    <w:spacing w:before="0" w:line="348" w:lineRule="exact"/>
                                    <w:ind w:right="113"/>
                                    <w:rPr>
                                      <w:sz w:val="23"/>
                                    </w:rPr>
                                  </w:pPr>
                                  <w:r>
                                    <w:rPr>
                                      <w:sz w:val="23"/>
                                    </w:rPr>
                                    <w:t xml:space="preserve">0.0010 </w:t>
                                  </w:r>
                                  <w:r>
                                    <w:rPr>
                                      <w:rFonts w:ascii="Lucida Sans Unicode" w:hAnsi="Lucida Sans Unicode"/>
                                      <w:sz w:val="23"/>
                                    </w:rPr>
                                    <w:t xml:space="preserve">± </w:t>
                                  </w:r>
                                  <w:r>
                                    <w:rPr>
                                      <w:sz w:val="23"/>
                                    </w:rPr>
                                    <w:t>0.00004</w:t>
                                  </w:r>
                                </w:p>
                              </w:tc>
                              <w:tc>
                                <w:tcPr>
                                  <w:tcW w:w="1815" w:type="dxa"/>
                                </w:tcPr>
                                <w:p w14:paraId="645C3D05" w14:textId="77777777" w:rsidR="002363D0" w:rsidRDefault="002363D0">
                                  <w:pPr>
                                    <w:pStyle w:val="TableParagraph"/>
                                    <w:spacing w:before="0" w:line="348" w:lineRule="exact"/>
                                    <w:ind w:right="113"/>
                                    <w:rPr>
                                      <w:sz w:val="23"/>
                                    </w:rPr>
                                  </w:pPr>
                                  <w:r>
                                    <w:rPr>
                                      <w:sz w:val="23"/>
                                    </w:rPr>
                                    <w:t xml:space="preserve">0.00185 </w:t>
                                  </w:r>
                                  <w:r>
                                    <w:rPr>
                                      <w:rFonts w:ascii="Lucida Sans Unicode" w:hAnsi="Lucida Sans Unicode"/>
                                      <w:sz w:val="23"/>
                                    </w:rPr>
                                    <w:t xml:space="preserve">± </w:t>
                                  </w:r>
                                  <w:r>
                                    <w:rPr>
                                      <w:sz w:val="23"/>
                                    </w:rPr>
                                    <w:t>5.4%</w:t>
                                  </w:r>
                                </w:p>
                              </w:tc>
                              <w:tc>
                                <w:tcPr>
                                  <w:tcW w:w="1815" w:type="dxa"/>
                                </w:tcPr>
                                <w:p w14:paraId="419DC7E7" w14:textId="77777777" w:rsidR="002363D0" w:rsidRDefault="002363D0">
                                  <w:pPr>
                                    <w:pStyle w:val="TableParagraph"/>
                                    <w:spacing w:before="0" w:line="348" w:lineRule="exact"/>
                                    <w:ind w:left="0" w:right="115"/>
                                    <w:jc w:val="right"/>
                                    <w:rPr>
                                      <w:sz w:val="23"/>
                                    </w:rPr>
                                  </w:pPr>
                                  <w:r>
                                    <w:rPr>
                                      <w:sz w:val="23"/>
                                    </w:rPr>
                                    <w:t xml:space="preserve">0.00160 </w:t>
                                  </w:r>
                                  <w:r>
                                    <w:rPr>
                                      <w:rFonts w:ascii="Lucida Sans Unicode" w:hAnsi="Lucida Sans Unicode"/>
                                      <w:sz w:val="23"/>
                                    </w:rPr>
                                    <w:t xml:space="preserve">± </w:t>
                                  </w:r>
                                  <w:r>
                                    <w:rPr>
                                      <w:sz w:val="23"/>
                                    </w:rPr>
                                    <w:t>4.2%</w:t>
                                  </w:r>
                                </w:p>
                              </w:tc>
                            </w:tr>
                          </w:tbl>
                          <w:p w14:paraId="7E015F1F" w14:textId="77777777" w:rsidR="002363D0" w:rsidRDefault="002363D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4CF6AD" id="Text Box 4" o:spid="_x0000_s1086" type="#_x0000_t202" style="position:absolute;left:0;text-align:left;margin-left:90pt;margin-top:13.7pt;width:432.25pt;height:424.95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" filled="f" stroked="f">
                <v:textbox inset="0,0,0,0">
                  <w:txbxContent>
                    <w:tbl>
                      <w:tblPr>
                        <w:tblW w:w="0" w:type="auto"/>
                        <w:tblBorders>
                          <w:top w:val="single" w:sz="3" w:space="0" w:color="000000"/>
                          <w:left w:val="single" w:sz="3" w:space="0" w:color="000000"/>
                          <w:bottom w:val="single" w:sz="3" w:space="0" w:color="000000"/>
                          <w:right w:val="single" w:sz="3" w:space="0" w:color="000000"/>
                          <w:insideH w:val="single" w:sz="3" w:space="0" w:color="000000"/>
                          <w:insideV w:val="single" w:sz="3" w:space="0" w:color="000000"/>
                        </w:tblBorders>
                        <w:tblLayout w:type="fixed"/>
                        <w:tblCellMar>
                          <w:left w:w="0" w:type="dxa"/>
                          <w:right w:w="0" w:type="dxa"/>
                        </w:tblCellMar>
                        <w:tblLook w:val="01E0" w:firstRow="1" w:lastRow="1" w:firstColumn="1" w:lastColumn="1" w:noHBand="0" w:noVBand="0"/>
                      </w:tblPr>
                      <w:tblGrid>
                        <w:gridCol w:w="1182"/>
                        <w:gridCol w:w="1853"/>
                        <w:gridCol w:w="1968"/>
                        <w:gridCol w:w="1815"/>
                        <w:gridCol w:w="1815"/>
                      </w:tblGrid>
                      <w:tr w:rsidR="002363D0" w14:paraId="41CA119B" w14:textId="77777777">
                        <w:trPr>
                          <w:trHeight w:hRule="exact" w:val="340"/>
                        </w:trPr>
                        <w:tc>
                          <w:tcPr>
                            <w:tcW w:w="1182" w:type="dxa"/>
                            <w:vMerge w:val="restart"/>
                          </w:tcPr>
                          <w:p w14:paraId="76D4E107" w14:textId="77777777" w:rsidR="002363D0" w:rsidRDefault="002363D0">
                            <w:pPr>
                              <w:pStyle w:val="TableParagraph"/>
                              <w:spacing w:before="32" w:line="302" w:lineRule="auto"/>
                              <w:ind w:left="117" w:firstLine="70"/>
                              <w:jc w:val="left"/>
                              <w:rPr>
                                <w:b/>
                                <w:sz w:val="23"/>
                              </w:rPr>
                            </w:pPr>
                            <w:r>
                              <w:rPr>
                                <w:b/>
                                <w:w w:val="115"/>
                                <w:sz w:val="23"/>
                              </w:rPr>
                              <w:t>Fission Product</w:t>
                            </w:r>
                          </w:p>
                        </w:tc>
                        <w:tc>
                          <w:tcPr>
                            <w:tcW w:w="3821" w:type="dxa"/>
                            <w:gridSpan w:val="2"/>
                          </w:tcPr>
                          <w:p w14:paraId="5FC9C938" w14:textId="77777777" w:rsidR="002363D0" w:rsidRDefault="002363D0">
                            <w:pPr>
                              <w:pStyle w:val="TableParagraph"/>
                              <w:spacing w:before="32"/>
                              <w:ind w:left="415"/>
                              <w:jc w:val="left"/>
                              <w:rPr>
                                <w:b/>
                                <w:sz w:val="23"/>
                              </w:rPr>
                            </w:pPr>
                            <w:r>
                              <w:rPr>
                                <w:b/>
                                <w:w w:val="115"/>
                                <w:sz w:val="23"/>
                              </w:rPr>
                              <w:t>Fission Product Yield [%]</w:t>
                            </w:r>
                          </w:p>
                        </w:tc>
                        <w:tc>
                          <w:tcPr>
                            <w:tcW w:w="3630" w:type="dxa"/>
                            <w:gridSpan w:val="2"/>
                          </w:tcPr>
                          <w:p w14:paraId="5B3956F6" w14:textId="77777777" w:rsidR="002363D0" w:rsidRDefault="002363D0">
                            <w:pPr>
                              <w:pStyle w:val="TableParagraph"/>
                              <w:spacing w:before="17"/>
                              <w:ind w:left="416"/>
                              <w:jc w:val="left"/>
                              <w:rPr>
                                <w:sz w:val="23"/>
                              </w:rPr>
                            </w:pPr>
                            <w:r>
                              <w:rPr>
                                <w:b/>
                                <w:w w:val="120"/>
                                <w:sz w:val="23"/>
                              </w:rPr>
                              <w:t xml:space="preserve">Relative Activity to </w:t>
                            </w:r>
                            <w:r>
                              <w:rPr>
                                <w:w w:val="120"/>
                                <w:position w:val="9"/>
                                <w:sz w:val="15"/>
                              </w:rPr>
                              <w:t>95</w:t>
                            </w:r>
                            <w:proofErr w:type="spellStart"/>
                            <w:r>
                              <w:rPr>
                                <w:w w:val="120"/>
                                <w:sz w:val="23"/>
                              </w:rPr>
                              <w:t>Zr</w:t>
                            </w:r>
                            <w:proofErr w:type="spellEnd"/>
                          </w:p>
                        </w:tc>
                      </w:tr>
                      <w:tr w:rsidR="002363D0" w14:paraId="6E17CD0F" w14:textId="77777777">
                        <w:trPr>
                          <w:trHeight w:hRule="exact" w:val="332"/>
                        </w:trPr>
                        <w:tc>
                          <w:tcPr>
                            <w:tcW w:w="1182" w:type="dxa"/>
                            <w:vMerge/>
                          </w:tcPr>
                          <w:p w14:paraId="001232EA" w14:textId="77777777" w:rsidR="002363D0" w:rsidRDefault="002363D0"/>
                        </w:tc>
                        <w:tc>
                          <w:tcPr>
                            <w:tcW w:w="1853" w:type="dxa"/>
                          </w:tcPr>
                          <w:p w14:paraId="5537F90C" w14:textId="77777777" w:rsidR="002363D0" w:rsidRDefault="002363D0">
                            <w:pPr>
                              <w:pStyle w:val="TableParagraph"/>
                              <w:spacing w:before="24"/>
                              <w:ind w:right="113"/>
                              <w:rPr>
                                <w:b/>
                                <w:sz w:val="23"/>
                              </w:rPr>
                            </w:pPr>
                            <w:r>
                              <w:rPr>
                                <w:b/>
                                <w:w w:val="115"/>
                                <w:sz w:val="23"/>
                              </w:rPr>
                              <w:t>ETA</w:t>
                            </w:r>
                          </w:p>
                        </w:tc>
                        <w:tc>
                          <w:tcPr>
                            <w:tcW w:w="1968" w:type="dxa"/>
                          </w:tcPr>
                          <w:p w14:paraId="5F5A2A7C" w14:textId="77777777" w:rsidR="002363D0" w:rsidRDefault="002363D0">
                            <w:pPr>
                              <w:pStyle w:val="TableParagraph"/>
                              <w:spacing w:before="24"/>
                              <w:ind w:right="113"/>
                              <w:rPr>
                                <w:b/>
                                <w:sz w:val="23"/>
                              </w:rPr>
                            </w:pPr>
                            <w:r>
                              <w:rPr>
                                <w:b/>
                                <w:w w:val="125"/>
                                <w:sz w:val="23"/>
                              </w:rPr>
                              <w:t>TN+PFNS</w:t>
                            </w:r>
                          </w:p>
                        </w:tc>
                        <w:tc>
                          <w:tcPr>
                            <w:tcW w:w="1815" w:type="dxa"/>
                          </w:tcPr>
                          <w:p w14:paraId="211CB875" w14:textId="77777777" w:rsidR="002363D0" w:rsidRDefault="002363D0">
                            <w:pPr>
                              <w:pStyle w:val="TableParagraph"/>
                              <w:spacing w:before="24"/>
                              <w:ind w:right="113"/>
                              <w:rPr>
                                <w:b/>
                                <w:sz w:val="23"/>
                              </w:rPr>
                            </w:pPr>
                            <w:r>
                              <w:rPr>
                                <w:b/>
                                <w:w w:val="115"/>
                                <w:sz w:val="23"/>
                              </w:rPr>
                              <w:t>ETA</w:t>
                            </w:r>
                          </w:p>
                        </w:tc>
                        <w:tc>
                          <w:tcPr>
                            <w:tcW w:w="1815" w:type="dxa"/>
                          </w:tcPr>
                          <w:p w14:paraId="65DD1913" w14:textId="77777777" w:rsidR="002363D0" w:rsidRDefault="002363D0">
                            <w:pPr>
                              <w:pStyle w:val="TableParagraph"/>
                              <w:spacing w:before="24"/>
                              <w:ind w:left="256"/>
                              <w:jc w:val="left"/>
                              <w:rPr>
                                <w:b/>
                                <w:sz w:val="23"/>
                              </w:rPr>
                            </w:pPr>
                            <w:r>
                              <w:rPr>
                                <w:b/>
                                <w:w w:val="125"/>
                                <w:sz w:val="23"/>
                              </w:rPr>
                              <w:t>TN+PFNS</w:t>
                            </w:r>
                          </w:p>
                        </w:tc>
                      </w:tr>
                      <w:tr w:rsidR="002363D0" w14:paraId="15880C4A" w14:textId="77777777">
                        <w:trPr>
                          <w:trHeight w:hRule="exact" w:val="340"/>
                        </w:trPr>
                        <w:tc>
                          <w:tcPr>
                            <w:tcW w:w="1182" w:type="dxa"/>
                          </w:tcPr>
                          <w:p w14:paraId="2222AC84" w14:textId="77777777" w:rsidR="002363D0" w:rsidRDefault="002363D0">
                            <w:pPr>
                              <w:pStyle w:val="TableParagraph"/>
                              <w:spacing w:before="22"/>
                              <w:ind w:left="254" w:right="254"/>
                              <w:rPr>
                                <w:sz w:val="23"/>
                              </w:rPr>
                            </w:pPr>
                            <w:r>
                              <w:rPr>
                                <w:w w:val="110"/>
                                <w:sz w:val="15"/>
                              </w:rPr>
                              <w:t>91</w:t>
                            </w:r>
                            <w:r>
                              <w:rPr>
                                <w:w w:val="110"/>
                                <w:position w:val="-8"/>
                                <w:sz w:val="23"/>
                              </w:rPr>
                              <w:t>Sr</w:t>
                            </w:r>
                          </w:p>
                        </w:tc>
                        <w:tc>
                          <w:tcPr>
                            <w:tcW w:w="1853" w:type="dxa"/>
                          </w:tcPr>
                          <w:p w14:paraId="2741055E" w14:textId="77777777" w:rsidR="002363D0" w:rsidRDefault="002363D0">
                            <w:pPr>
                              <w:pStyle w:val="TableParagraph"/>
                              <w:spacing w:before="0" w:line="348" w:lineRule="exact"/>
                              <w:ind w:right="113"/>
                              <w:rPr>
                                <w:sz w:val="23"/>
                              </w:rPr>
                            </w:pPr>
                            <w:r>
                              <w:rPr>
                                <w:sz w:val="23"/>
                              </w:rPr>
                              <w:t xml:space="preserve">5.36 </w:t>
                            </w:r>
                            <w:r>
                              <w:rPr>
                                <w:rFonts w:ascii="Lucida Sans Unicode" w:hAnsi="Lucida Sans Unicode"/>
                                <w:sz w:val="23"/>
                              </w:rPr>
                              <w:t xml:space="preserve">± </w:t>
                            </w:r>
                            <w:r>
                              <w:rPr>
                                <w:sz w:val="23"/>
                              </w:rPr>
                              <w:t>0.15</w:t>
                            </w:r>
                          </w:p>
                        </w:tc>
                        <w:tc>
                          <w:tcPr>
                            <w:tcW w:w="1968" w:type="dxa"/>
                          </w:tcPr>
                          <w:p w14:paraId="0477B095" w14:textId="77777777" w:rsidR="002363D0" w:rsidRDefault="002363D0">
                            <w:pPr>
                              <w:pStyle w:val="TableParagraph"/>
                              <w:spacing w:before="0" w:line="348" w:lineRule="exact"/>
                              <w:ind w:right="113"/>
                              <w:rPr>
                                <w:sz w:val="23"/>
                              </w:rPr>
                            </w:pPr>
                            <w:r>
                              <w:rPr>
                                <w:sz w:val="23"/>
                              </w:rPr>
                              <w:t xml:space="preserve">5.39 </w:t>
                            </w:r>
                            <w:r>
                              <w:rPr>
                                <w:rFonts w:ascii="Lucida Sans Unicode" w:hAnsi="Lucida Sans Unicode"/>
                                <w:sz w:val="23"/>
                              </w:rPr>
                              <w:t xml:space="preserve">± </w:t>
                            </w:r>
                            <w:r>
                              <w:rPr>
                                <w:sz w:val="23"/>
                              </w:rPr>
                              <w:t>0.08</w:t>
                            </w:r>
                          </w:p>
                        </w:tc>
                        <w:tc>
                          <w:tcPr>
                            <w:tcW w:w="1815" w:type="dxa"/>
                          </w:tcPr>
                          <w:p w14:paraId="7EBDF7E7" w14:textId="77777777" w:rsidR="002363D0" w:rsidRDefault="002363D0">
                            <w:pPr>
                              <w:pStyle w:val="TableParagraph"/>
                              <w:spacing w:before="0" w:line="348" w:lineRule="exact"/>
                              <w:ind w:right="113"/>
                              <w:rPr>
                                <w:sz w:val="23"/>
                              </w:rPr>
                            </w:pPr>
                            <w:r>
                              <w:rPr>
                                <w:sz w:val="23"/>
                              </w:rPr>
                              <w:t xml:space="preserve">141 </w:t>
                            </w:r>
                            <w:r>
                              <w:rPr>
                                <w:rFonts w:ascii="Lucida Sans Unicode" w:hAnsi="Lucida Sans Unicode"/>
                                <w:sz w:val="23"/>
                              </w:rPr>
                              <w:t xml:space="preserve">± </w:t>
                            </w:r>
                            <w:r>
                              <w:rPr>
                                <w:sz w:val="23"/>
                              </w:rPr>
                              <w:t>3.7%</w:t>
                            </w:r>
                          </w:p>
                        </w:tc>
                        <w:tc>
                          <w:tcPr>
                            <w:tcW w:w="1815" w:type="dxa"/>
                          </w:tcPr>
                          <w:p w14:paraId="58DC4676" w14:textId="77777777" w:rsidR="002363D0" w:rsidRDefault="002363D0">
                            <w:pPr>
                              <w:pStyle w:val="TableParagraph"/>
                              <w:spacing w:before="0" w:line="348" w:lineRule="exact"/>
                              <w:ind w:left="321"/>
                              <w:jc w:val="left"/>
                              <w:rPr>
                                <w:sz w:val="23"/>
                              </w:rPr>
                            </w:pPr>
                            <w:r>
                              <w:rPr>
                                <w:sz w:val="23"/>
                              </w:rPr>
                              <w:t xml:space="preserve">142 </w:t>
                            </w:r>
                            <w:r>
                              <w:rPr>
                                <w:rFonts w:ascii="Lucida Sans Unicode" w:hAnsi="Lucida Sans Unicode"/>
                                <w:sz w:val="23"/>
                              </w:rPr>
                              <w:t xml:space="preserve">± </w:t>
                            </w:r>
                            <w:r>
                              <w:rPr>
                                <w:sz w:val="23"/>
                              </w:rPr>
                              <w:t>1.7%</w:t>
                            </w:r>
                          </w:p>
                        </w:tc>
                      </w:tr>
                      <w:tr w:rsidR="002363D0" w14:paraId="1DEE5C68" w14:textId="77777777">
                        <w:trPr>
                          <w:trHeight w:hRule="exact" w:val="340"/>
                        </w:trPr>
                        <w:tc>
                          <w:tcPr>
                            <w:tcW w:w="1182" w:type="dxa"/>
                          </w:tcPr>
                          <w:p w14:paraId="1F4C2A2F" w14:textId="77777777" w:rsidR="002363D0" w:rsidRDefault="002363D0">
                            <w:pPr>
                              <w:pStyle w:val="TableParagraph"/>
                              <w:spacing w:before="22"/>
                              <w:ind w:left="254" w:right="254"/>
                              <w:rPr>
                                <w:sz w:val="23"/>
                              </w:rPr>
                            </w:pPr>
                            <w:r>
                              <w:rPr>
                                <w:w w:val="110"/>
                                <w:sz w:val="15"/>
                              </w:rPr>
                              <w:t>92</w:t>
                            </w:r>
                            <w:r>
                              <w:rPr>
                                <w:w w:val="110"/>
                                <w:position w:val="-8"/>
                                <w:sz w:val="23"/>
                              </w:rPr>
                              <w:t>Sr</w:t>
                            </w:r>
                          </w:p>
                        </w:tc>
                        <w:tc>
                          <w:tcPr>
                            <w:tcW w:w="1853" w:type="dxa"/>
                          </w:tcPr>
                          <w:p w14:paraId="47FB027F" w14:textId="77777777" w:rsidR="002363D0" w:rsidRDefault="002363D0">
                            <w:pPr>
                              <w:pStyle w:val="TableParagraph"/>
                              <w:spacing w:before="0" w:line="348" w:lineRule="exact"/>
                              <w:ind w:right="113"/>
                              <w:rPr>
                                <w:sz w:val="23"/>
                              </w:rPr>
                            </w:pPr>
                            <w:r>
                              <w:rPr>
                                <w:sz w:val="23"/>
                              </w:rPr>
                              <w:t xml:space="preserve">5.40 </w:t>
                            </w:r>
                            <w:r>
                              <w:rPr>
                                <w:rFonts w:ascii="Lucida Sans Unicode" w:hAnsi="Lucida Sans Unicode"/>
                                <w:sz w:val="23"/>
                              </w:rPr>
                              <w:t xml:space="preserve">± </w:t>
                            </w:r>
                            <w:r>
                              <w:rPr>
                                <w:sz w:val="23"/>
                              </w:rPr>
                              <w:t>0.16</w:t>
                            </w:r>
                          </w:p>
                        </w:tc>
                        <w:tc>
                          <w:tcPr>
                            <w:tcW w:w="1968" w:type="dxa"/>
                          </w:tcPr>
                          <w:p w14:paraId="039BAF89" w14:textId="77777777" w:rsidR="002363D0" w:rsidRDefault="002363D0">
                            <w:pPr>
                              <w:pStyle w:val="TableParagraph"/>
                              <w:spacing w:before="0" w:line="348" w:lineRule="exact"/>
                              <w:ind w:right="113"/>
                              <w:rPr>
                                <w:sz w:val="23"/>
                              </w:rPr>
                            </w:pPr>
                            <w:r>
                              <w:rPr>
                                <w:sz w:val="23"/>
                              </w:rPr>
                              <w:t xml:space="preserve">5.43 </w:t>
                            </w:r>
                            <w:r>
                              <w:rPr>
                                <w:rFonts w:ascii="Lucida Sans Unicode" w:hAnsi="Lucida Sans Unicode"/>
                                <w:sz w:val="23"/>
                              </w:rPr>
                              <w:t xml:space="preserve">± </w:t>
                            </w:r>
                            <w:r>
                              <w:rPr>
                                <w:sz w:val="23"/>
                              </w:rPr>
                              <w:t>0.10</w:t>
                            </w:r>
                          </w:p>
                        </w:tc>
                        <w:tc>
                          <w:tcPr>
                            <w:tcW w:w="1815" w:type="dxa"/>
                          </w:tcPr>
                          <w:p w14:paraId="06A9D5BE" w14:textId="77777777" w:rsidR="002363D0" w:rsidRDefault="002363D0">
                            <w:pPr>
                              <w:pStyle w:val="TableParagraph"/>
                              <w:spacing w:before="0" w:line="348" w:lineRule="exact"/>
                              <w:ind w:right="113"/>
                              <w:rPr>
                                <w:sz w:val="23"/>
                              </w:rPr>
                            </w:pPr>
                            <w:r>
                              <w:rPr>
                                <w:sz w:val="23"/>
                              </w:rPr>
                              <w:t xml:space="preserve">517 </w:t>
                            </w:r>
                            <w:r>
                              <w:rPr>
                                <w:rFonts w:ascii="Lucida Sans Unicode" w:hAnsi="Lucida Sans Unicode"/>
                                <w:sz w:val="23"/>
                              </w:rPr>
                              <w:t xml:space="preserve">± </w:t>
                            </w:r>
                            <w:r>
                              <w:rPr>
                                <w:sz w:val="23"/>
                              </w:rPr>
                              <w:t>3.9%</w:t>
                            </w:r>
                          </w:p>
                        </w:tc>
                        <w:tc>
                          <w:tcPr>
                            <w:tcW w:w="1815" w:type="dxa"/>
                          </w:tcPr>
                          <w:p w14:paraId="3C798BA0" w14:textId="77777777" w:rsidR="002363D0" w:rsidRDefault="002363D0">
                            <w:pPr>
                              <w:pStyle w:val="TableParagraph"/>
                              <w:spacing w:before="0" w:line="348" w:lineRule="exact"/>
                              <w:ind w:left="321"/>
                              <w:jc w:val="left"/>
                              <w:rPr>
                                <w:sz w:val="23"/>
                              </w:rPr>
                            </w:pPr>
                            <w:r>
                              <w:rPr>
                                <w:sz w:val="23"/>
                              </w:rPr>
                              <w:t xml:space="preserve">517 </w:t>
                            </w:r>
                            <w:r>
                              <w:rPr>
                                <w:rFonts w:ascii="Lucida Sans Unicode" w:hAnsi="Lucida Sans Unicode"/>
                                <w:sz w:val="23"/>
                              </w:rPr>
                              <w:t xml:space="preserve">± </w:t>
                            </w:r>
                            <w:r>
                              <w:rPr>
                                <w:sz w:val="23"/>
                              </w:rPr>
                              <w:t>2.0%</w:t>
                            </w:r>
                          </w:p>
                        </w:tc>
                      </w:tr>
                      <w:tr w:rsidR="002363D0" w14:paraId="3E0B65D4" w14:textId="77777777">
                        <w:trPr>
                          <w:trHeight w:hRule="exact" w:val="340"/>
                        </w:trPr>
                        <w:tc>
                          <w:tcPr>
                            <w:tcW w:w="1182" w:type="dxa"/>
                          </w:tcPr>
                          <w:p w14:paraId="5C5BCF1B" w14:textId="77777777" w:rsidR="002363D0" w:rsidRDefault="002363D0">
                            <w:pPr>
                              <w:pStyle w:val="TableParagraph"/>
                              <w:spacing w:before="22"/>
                              <w:ind w:left="254" w:right="254"/>
                              <w:rPr>
                                <w:sz w:val="23"/>
                              </w:rPr>
                            </w:pPr>
                            <w:r>
                              <w:rPr>
                                <w:w w:val="110"/>
                                <w:sz w:val="15"/>
                              </w:rPr>
                              <w:t>95</w:t>
                            </w:r>
                            <w:proofErr w:type="spellStart"/>
                            <w:r>
                              <w:rPr>
                                <w:w w:val="110"/>
                                <w:position w:val="-8"/>
                                <w:sz w:val="23"/>
                              </w:rPr>
                              <w:t>Zr</w:t>
                            </w:r>
                            <w:proofErr w:type="spellEnd"/>
                          </w:p>
                        </w:tc>
                        <w:tc>
                          <w:tcPr>
                            <w:tcW w:w="1853" w:type="dxa"/>
                          </w:tcPr>
                          <w:p w14:paraId="49252A08" w14:textId="77777777" w:rsidR="002363D0" w:rsidRDefault="002363D0">
                            <w:pPr>
                              <w:pStyle w:val="TableParagraph"/>
                              <w:spacing w:before="0" w:line="348" w:lineRule="exact"/>
                              <w:ind w:right="113"/>
                              <w:rPr>
                                <w:sz w:val="23"/>
                              </w:rPr>
                            </w:pPr>
                            <w:r>
                              <w:rPr>
                                <w:sz w:val="23"/>
                              </w:rPr>
                              <w:t xml:space="preserve">6.04 </w:t>
                            </w:r>
                            <w:r>
                              <w:rPr>
                                <w:rFonts w:ascii="Lucida Sans Unicode" w:hAnsi="Lucida Sans Unicode"/>
                                <w:sz w:val="23"/>
                              </w:rPr>
                              <w:t xml:space="preserve">± </w:t>
                            </w:r>
                            <w:r>
                              <w:rPr>
                                <w:sz w:val="23"/>
                              </w:rPr>
                              <w:t>0.15</w:t>
                            </w:r>
                          </w:p>
                        </w:tc>
                        <w:tc>
                          <w:tcPr>
                            <w:tcW w:w="1968" w:type="dxa"/>
                          </w:tcPr>
                          <w:p w14:paraId="31CA4BF9" w14:textId="77777777" w:rsidR="002363D0" w:rsidRDefault="002363D0">
                            <w:pPr>
                              <w:pStyle w:val="TableParagraph"/>
                              <w:spacing w:before="0" w:line="348" w:lineRule="exact"/>
                              <w:ind w:right="113"/>
                              <w:rPr>
                                <w:sz w:val="23"/>
                              </w:rPr>
                            </w:pPr>
                            <w:r>
                              <w:rPr>
                                <w:sz w:val="23"/>
                              </w:rPr>
                              <w:t xml:space="preserve">6.07 </w:t>
                            </w:r>
                            <w:r>
                              <w:rPr>
                                <w:rFonts w:ascii="Lucida Sans Unicode" w:hAnsi="Lucida Sans Unicode"/>
                                <w:sz w:val="23"/>
                              </w:rPr>
                              <w:t xml:space="preserve">± </w:t>
                            </w:r>
                            <w:r>
                              <w:rPr>
                                <w:sz w:val="23"/>
                              </w:rPr>
                              <w:t>0.06</w:t>
                            </w:r>
                          </w:p>
                        </w:tc>
                        <w:tc>
                          <w:tcPr>
                            <w:tcW w:w="1815" w:type="dxa"/>
                          </w:tcPr>
                          <w:p w14:paraId="38D16BD8" w14:textId="77777777" w:rsidR="002363D0" w:rsidRDefault="002363D0">
                            <w:pPr>
                              <w:pStyle w:val="TableParagraph"/>
                              <w:spacing w:before="0" w:line="348" w:lineRule="exact"/>
                              <w:ind w:right="113"/>
                              <w:rPr>
                                <w:sz w:val="23"/>
                              </w:rPr>
                            </w:pPr>
                            <w:r>
                              <w:rPr>
                                <w:sz w:val="23"/>
                              </w:rPr>
                              <w:t xml:space="preserve">1 </w:t>
                            </w:r>
                            <w:r>
                              <w:rPr>
                                <w:rFonts w:ascii="Lucida Sans Unicode" w:hAnsi="Lucida Sans Unicode"/>
                                <w:sz w:val="23"/>
                              </w:rPr>
                              <w:t xml:space="preserve">± </w:t>
                            </w:r>
                            <w:r>
                              <w:rPr>
                                <w:sz w:val="23"/>
                              </w:rPr>
                              <w:t>3.6%</w:t>
                            </w:r>
                          </w:p>
                        </w:tc>
                        <w:tc>
                          <w:tcPr>
                            <w:tcW w:w="1815" w:type="dxa"/>
                          </w:tcPr>
                          <w:p w14:paraId="552315E2" w14:textId="77777777" w:rsidR="002363D0" w:rsidRDefault="002363D0">
                            <w:pPr>
                              <w:pStyle w:val="TableParagraph"/>
                              <w:spacing w:before="0" w:line="348" w:lineRule="exact"/>
                              <w:ind w:left="436"/>
                              <w:jc w:val="left"/>
                              <w:rPr>
                                <w:sz w:val="23"/>
                              </w:rPr>
                            </w:pPr>
                            <w:r>
                              <w:rPr>
                                <w:sz w:val="23"/>
                              </w:rPr>
                              <w:t xml:space="preserve">1 </w:t>
                            </w:r>
                            <w:r>
                              <w:rPr>
                                <w:rFonts w:ascii="Lucida Sans Unicode" w:hAnsi="Lucida Sans Unicode"/>
                                <w:sz w:val="23"/>
                              </w:rPr>
                              <w:t xml:space="preserve">± </w:t>
                            </w:r>
                            <w:r>
                              <w:rPr>
                                <w:sz w:val="23"/>
                              </w:rPr>
                              <w:t>1.3%</w:t>
                            </w:r>
                          </w:p>
                        </w:tc>
                      </w:tr>
                      <w:tr w:rsidR="002363D0" w14:paraId="6658A27F" w14:textId="77777777">
                        <w:trPr>
                          <w:trHeight w:hRule="exact" w:val="340"/>
                        </w:trPr>
                        <w:tc>
                          <w:tcPr>
                            <w:tcW w:w="1182" w:type="dxa"/>
                          </w:tcPr>
                          <w:p w14:paraId="564E50FA" w14:textId="77777777" w:rsidR="002363D0" w:rsidRDefault="002363D0">
                            <w:pPr>
                              <w:pStyle w:val="TableParagraph"/>
                              <w:spacing w:before="22"/>
                              <w:ind w:left="254" w:right="254"/>
                              <w:rPr>
                                <w:sz w:val="23"/>
                              </w:rPr>
                            </w:pPr>
                            <w:r>
                              <w:rPr>
                                <w:w w:val="110"/>
                                <w:sz w:val="15"/>
                              </w:rPr>
                              <w:t>97</w:t>
                            </w:r>
                            <w:proofErr w:type="spellStart"/>
                            <w:r>
                              <w:rPr>
                                <w:w w:val="110"/>
                                <w:position w:val="-8"/>
                                <w:sz w:val="23"/>
                              </w:rPr>
                              <w:t>Zr</w:t>
                            </w:r>
                            <w:proofErr w:type="spellEnd"/>
                          </w:p>
                        </w:tc>
                        <w:tc>
                          <w:tcPr>
                            <w:tcW w:w="1853" w:type="dxa"/>
                          </w:tcPr>
                          <w:p w14:paraId="1585744B" w14:textId="77777777" w:rsidR="002363D0" w:rsidRDefault="002363D0">
                            <w:pPr>
                              <w:pStyle w:val="TableParagraph"/>
                              <w:spacing w:before="0" w:line="348" w:lineRule="exact"/>
                              <w:ind w:right="113"/>
                              <w:rPr>
                                <w:sz w:val="23"/>
                              </w:rPr>
                            </w:pPr>
                            <w:r>
                              <w:rPr>
                                <w:sz w:val="23"/>
                              </w:rPr>
                              <w:t xml:space="preserve">5.71 </w:t>
                            </w:r>
                            <w:r>
                              <w:rPr>
                                <w:rFonts w:ascii="Lucida Sans Unicode" w:hAnsi="Lucida Sans Unicode"/>
                                <w:sz w:val="23"/>
                              </w:rPr>
                              <w:t xml:space="preserve">± </w:t>
                            </w:r>
                            <w:r>
                              <w:rPr>
                                <w:sz w:val="23"/>
                              </w:rPr>
                              <w:t>0.16</w:t>
                            </w:r>
                          </w:p>
                        </w:tc>
                        <w:tc>
                          <w:tcPr>
                            <w:tcW w:w="1968" w:type="dxa"/>
                          </w:tcPr>
                          <w:p w14:paraId="3BCB232F" w14:textId="77777777" w:rsidR="002363D0" w:rsidRDefault="002363D0">
                            <w:pPr>
                              <w:pStyle w:val="TableParagraph"/>
                              <w:spacing w:before="0" w:line="348" w:lineRule="exact"/>
                              <w:ind w:right="113"/>
                              <w:rPr>
                                <w:sz w:val="23"/>
                              </w:rPr>
                            </w:pPr>
                            <w:r>
                              <w:rPr>
                                <w:sz w:val="23"/>
                              </w:rPr>
                              <w:t xml:space="preserve">5.74 </w:t>
                            </w:r>
                            <w:r>
                              <w:rPr>
                                <w:rFonts w:ascii="Lucida Sans Unicode" w:hAnsi="Lucida Sans Unicode"/>
                                <w:sz w:val="23"/>
                              </w:rPr>
                              <w:t xml:space="preserve">± </w:t>
                            </w:r>
                            <w:r>
                              <w:rPr>
                                <w:sz w:val="23"/>
                              </w:rPr>
                              <w:t>0.08</w:t>
                            </w:r>
                          </w:p>
                        </w:tc>
                        <w:tc>
                          <w:tcPr>
                            <w:tcW w:w="1815" w:type="dxa"/>
                          </w:tcPr>
                          <w:p w14:paraId="7B1195EA" w14:textId="77777777" w:rsidR="002363D0" w:rsidRDefault="002363D0">
                            <w:pPr>
                              <w:pStyle w:val="TableParagraph"/>
                              <w:spacing w:before="0" w:line="348" w:lineRule="exact"/>
                              <w:ind w:right="113"/>
                              <w:rPr>
                                <w:sz w:val="23"/>
                              </w:rPr>
                            </w:pPr>
                            <w:r>
                              <w:rPr>
                                <w:sz w:val="23"/>
                              </w:rPr>
                              <w:t xml:space="preserve">86.8 </w:t>
                            </w:r>
                            <w:r>
                              <w:rPr>
                                <w:rFonts w:ascii="Lucida Sans Unicode" w:hAnsi="Lucida Sans Unicode"/>
                                <w:sz w:val="23"/>
                              </w:rPr>
                              <w:t xml:space="preserve">± </w:t>
                            </w:r>
                            <w:r>
                              <w:rPr>
                                <w:sz w:val="23"/>
                              </w:rPr>
                              <w:t>3.7%</w:t>
                            </w:r>
                          </w:p>
                        </w:tc>
                        <w:tc>
                          <w:tcPr>
                            <w:tcW w:w="1815" w:type="dxa"/>
                          </w:tcPr>
                          <w:p w14:paraId="6CB13C06" w14:textId="77777777" w:rsidR="002363D0" w:rsidRDefault="002363D0">
                            <w:pPr>
                              <w:pStyle w:val="TableParagraph"/>
                              <w:spacing w:before="0" w:line="348" w:lineRule="exact"/>
                              <w:ind w:left="289"/>
                              <w:jc w:val="left"/>
                              <w:rPr>
                                <w:sz w:val="23"/>
                              </w:rPr>
                            </w:pPr>
                            <w:r>
                              <w:rPr>
                                <w:sz w:val="23"/>
                              </w:rPr>
                              <w:t xml:space="preserve">86.8 </w:t>
                            </w:r>
                            <w:r>
                              <w:rPr>
                                <w:rFonts w:ascii="Lucida Sans Unicode" w:hAnsi="Lucida Sans Unicode"/>
                                <w:sz w:val="23"/>
                              </w:rPr>
                              <w:t xml:space="preserve">± </w:t>
                            </w:r>
                            <w:r>
                              <w:rPr>
                                <w:sz w:val="23"/>
                              </w:rPr>
                              <w:t>1.6%</w:t>
                            </w:r>
                          </w:p>
                        </w:tc>
                      </w:tr>
                      <w:tr w:rsidR="002363D0" w14:paraId="622B961F" w14:textId="77777777">
                        <w:trPr>
                          <w:trHeight w:hRule="exact" w:val="340"/>
                        </w:trPr>
                        <w:tc>
                          <w:tcPr>
                            <w:tcW w:w="1182" w:type="dxa"/>
                          </w:tcPr>
                          <w:p w14:paraId="715EC6C3" w14:textId="77777777" w:rsidR="002363D0" w:rsidRDefault="002363D0">
                            <w:pPr>
                              <w:pStyle w:val="TableParagraph"/>
                              <w:spacing w:before="22"/>
                              <w:ind w:left="254" w:right="254"/>
                              <w:rPr>
                                <w:sz w:val="23"/>
                              </w:rPr>
                            </w:pPr>
                            <w:r>
                              <w:rPr>
                                <w:w w:val="105"/>
                                <w:sz w:val="15"/>
                              </w:rPr>
                              <w:t>99</w:t>
                            </w:r>
                            <w:r>
                              <w:rPr>
                                <w:w w:val="105"/>
                                <w:position w:val="-8"/>
                                <w:sz w:val="23"/>
                              </w:rPr>
                              <w:t>Mo</w:t>
                            </w:r>
                          </w:p>
                        </w:tc>
                        <w:tc>
                          <w:tcPr>
                            <w:tcW w:w="1853" w:type="dxa"/>
                          </w:tcPr>
                          <w:p w14:paraId="5BFC24DE" w14:textId="77777777" w:rsidR="002363D0" w:rsidRDefault="002363D0">
                            <w:pPr>
                              <w:pStyle w:val="TableParagraph"/>
                              <w:spacing w:before="0" w:line="348" w:lineRule="exact"/>
                              <w:ind w:right="113"/>
                              <w:rPr>
                                <w:sz w:val="23"/>
                              </w:rPr>
                            </w:pPr>
                            <w:r>
                              <w:rPr>
                                <w:sz w:val="23"/>
                              </w:rPr>
                              <w:t xml:space="preserve">5.61 </w:t>
                            </w:r>
                            <w:r>
                              <w:rPr>
                                <w:rFonts w:ascii="Lucida Sans Unicode" w:hAnsi="Lucida Sans Unicode"/>
                                <w:sz w:val="23"/>
                              </w:rPr>
                              <w:t xml:space="preserve">± </w:t>
                            </w:r>
                            <w:r>
                              <w:rPr>
                                <w:sz w:val="23"/>
                              </w:rPr>
                              <w:t>0.16</w:t>
                            </w:r>
                          </w:p>
                        </w:tc>
                        <w:tc>
                          <w:tcPr>
                            <w:tcW w:w="1968" w:type="dxa"/>
                          </w:tcPr>
                          <w:p w14:paraId="731F4691" w14:textId="77777777" w:rsidR="002363D0" w:rsidRDefault="002363D0">
                            <w:pPr>
                              <w:pStyle w:val="TableParagraph"/>
                              <w:spacing w:before="0" w:line="348" w:lineRule="exact"/>
                              <w:ind w:right="113"/>
                              <w:rPr>
                                <w:sz w:val="23"/>
                              </w:rPr>
                            </w:pPr>
                            <w:r>
                              <w:rPr>
                                <w:sz w:val="23"/>
                              </w:rPr>
                              <w:t xml:space="preserve">5.63 </w:t>
                            </w:r>
                            <w:r>
                              <w:rPr>
                                <w:rFonts w:ascii="Lucida Sans Unicode" w:hAnsi="Lucida Sans Unicode"/>
                                <w:sz w:val="23"/>
                              </w:rPr>
                              <w:t xml:space="preserve">± </w:t>
                            </w:r>
                            <w:r>
                              <w:rPr>
                                <w:sz w:val="23"/>
                              </w:rPr>
                              <w:t>0.08</w:t>
                            </w:r>
                          </w:p>
                        </w:tc>
                        <w:tc>
                          <w:tcPr>
                            <w:tcW w:w="1815" w:type="dxa"/>
                          </w:tcPr>
                          <w:p w14:paraId="11E3146D" w14:textId="77777777" w:rsidR="002363D0" w:rsidRDefault="002363D0">
                            <w:pPr>
                              <w:pStyle w:val="TableParagraph"/>
                              <w:spacing w:before="0" w:line="348" w:lineRule="exact"/>
                              <w:ind w:right="113"/>
                              <w:rPr>
                                <w:sz w:val="23"/>
                              </w:rPr>
                            </w:pPr>
                            <w:r>
                              <w:rPr>
                                <w:sz w:val="23"/>
                              </w:rPr>
                              <w:t xml:space="preserve">21.6 </w:t>
                            </w:r>
                            <w:r>
                              <w:rPr>
                                <w:rFonts w:ascii="Lucida Sans Unicode" w:hAnsi="Lucida Sans Unicode"/>
                                <w:sz w:val="23"/>
                              </w:rPr>
                              <w:t xml:space="preserve">± </w:t>
                            </w:r>
                            <w:r>
                              <w:rPr>
                                <w:sz w:val="23"/>
                              </w:rPr>
                              <w:t>3.8%</w:t>
                            </w:r>
                          </w:p>
                        </w:tc>
                        <w:tc>
                          <w:tcPr>
                            <w:tcW w:w="1815" w:type="dxa"/>
                          </w:tcPr>
                          <w:p w14:paraId="4F9354DE" w14:textId="77777777" w:rsidR="002363D0" w:rsidRDefault="002363D0">
                            <w:pPr>
                              <w:pStyle w:val="TableParagraph"/>
                              <w:spacing w:before="0" w:line="348" w:lineRule="exact"/>
                              <w:ind w:left="289"/>
                              <w:jc w:val="left"/>
                              <w:rPr>
                                <w:sz w:val="23"/>
                              </w:rPr>
                            </w:pPr>
                            <w:r>
                              <w:rPr>
                                <w:sz w:val="23"/>
                              </w:rPr>
                              <w:t xml:space="preserve">21.6 </w:t>
                            </w:r>
                            <w:r>
                              <w:rPr>
                                <w:rFonts w:ascii="Lucida Sans Unicode" w:hAnsi="Lucida Sans Unicode"/>
                                <w:sz w:val="23"/>
                              </w:rPr>
                              <w:t xml:space="preserve">± </w:t>
                            </w:r>
                            <w:r>
                              <w:rPr>
                                <w:sz w:val="23"/>
                              </w:rPr>
                              <w:t>1.7%</w:t>
                            </w:r>
                          </w:p>
                        </w:tc>
                      </w:tr>
                      <w:tr w:rsidR="002363D0" w14:paraId="68ACA86E" w14:textId="77777777">
                        <w:trPr>
                          <w:trHeight w:hRule="exact" w:val="340"/>
                        </w:trPr>
                        <w:tc>
                          <w:tcPr>
                            <w:tcW w:w="1182" w:type="dxa"/>
                          </w:tcPr>
                          <w:p w14:paraId="3D2B1C6C" w14:textId="77777777" w:rsidR="002363D0" w:rsidRDefault="002363D0">
                            <w:pPr>
                              <w:pStyle w:val="TableParagraph"/>
                              <w:spacing w:before="22"/>
                              <w:ind w:left="254" w:right="254"/>
                              <w:rPr>
                                <w:sz w:val="23"/>
                              </w:rPr>
                            </w:pPr>
                            <w:r>
                              <w:rPr>
                                <w:w w:val="110"/>
                                <w:sz w:val="15"/>
                              </w:rPr>
                              <w:t>103</w:t>
                            </w:r>
                            <w:r>
                              <w:rPr>
                                <w:w w:val="110"/>
                                <w:position w:val="-8"/>
                                <w:sz w:val="23"/>
                              </w:rPr>
                              <w:t>Ru</w:t>
                            </w:r>
                          </w:p>
                        </w:tc>
                        <w:tc>
                          <w:tcPr>
                            <w:tcW w:w="1853" w:type="dxa"/>
                          </w:tcPr>
                          <w:p w14:paraId="39EE2A0F" w14:textId="77777777" w:rsidR="002363D0" w:rsidRDefault="002363D0">
                            <w:pPr>
                              <w:pStyle w:val="TableParagraph"/>
                              <w:spacing w:before="0" w:line="348" w:lineRule="exact"/>
                              <w:ind w:right="113"/>
                              <w:rPr>
                                <w:sz w:val="23"/>
                              </w:rPr>
                            </w:pPr>
                            <w:r>
                              <w:rPr>
                                <w:sz w:val="23"/>
                              </w:rPr>
                              <w:t xml:space="preserve">3.15 </w:t>
                            </w:r>
                            <w:r>
                              <w:rPr>
                                <w:rFonts w:ascii="Lucida Sans Unicode" w:hAnsi="Lucida Sans Unicode"/>
                                <w:sz w:val="23"/>
                              </w:rPr>
                              <w:t xml:space="preserve">± </w:t>
                            </w:r>
                            <w:r>
                              <w:rPr>
                                <w:sz w:val="23"/>
                              </w:rPr>
                              <w:t>0.09</w:t>
                            </w:r>
                          </w:p>
                        </w:tc>
                        <w:tc>
                          <w:tcPr>
                            <w:tcW w:w="1968" w:type="dxa"/>
                          </w:tcPr>
                          <w:p w14:paraId="00D05E97" w14:textId="77777777" w:rsidR="002363D0" w:rsidRDefault="002363D0">
                            <w:pPr>
                              <w:pStyle w:val="TableParagraph"/>
                              <w:spacing w:before="0" w:line="348" w:lineRule="exact"/>
                              <w:ind w:right="113"/>
                              <w:rPr>
                                <w:sz w:val="23"/>
                              </w:rPr>
                            </w:pPr>
                            <w:r>
                              <w:rPr>
                                <w:sz w:val="23"/>
                              </w:rPr>
                              <w:t xml:space="preserve">3.15 </w:t>
                            </w:r>
                            <w:r>
                              <w:rPr>
                                <w:rFonts w:ascii="Lucida Sans Unicode" w:hAnsi="Lucida Sans Unicode"/>
                                <w:sz w:val="23"/>
                              </w:rPr>
                              <w:t xml:space="preserve">± </w:t>
                            </w:r>
                            <w:r>
                              <w:rPr>
                                <w:sz w:val="23"/>
                              </w:rPr>
                              <w:t>0.05</w:t>
                            </w:r>
                          </w:p>
                        </w:tc>
                        <w:tc>
                          <w:tcPr>
                            <w:tcW w:w="1815" w:type="dxa"/>
                          </w:tcPr>
                          <w:p w14:paraId="54C971DD" w14:textId="77777777" w:rsidR="002363D0" w:rsidRDefault="002363D0">
                            <w:pPr>
                              <w:pStyle w:val="TableParagraph"/>
                              <w:spacing w:before="0" w:line="348" w:lineRule="exact"/>
                              <w:ind w:right="113"/>
                              <w:rPr>
                                <w:sz w:val="23"/>
                              </w:rPr>
                            </w:pPr>
                            <w:r>
                              <w:rPr>
                                <w:sz w:val="23"/>
                              </w:rPr>
                              <w:t xml:space="preserve">0.851 </w:t>
                            </w:r>
                            <w:r>
                              <w:rPr>
                                <w:rFonts w:ascii="Lucida Sans Unicode" w:hAnsi="Lucida Sans Unicode"/>
                                <w:sz w:val="23"/>
                              </w:rPr>
                              <w:t xml:space="preserve">± </w:t>
                            </w:r>
                            <w:r>
                              <w:rPr>
                                <w:sz w:val="23"/>
                              </w:rPr>
                              <w:t>3.8%</w:t>
                            </w:r>
                          </w:p>
                        </w:tc>
                        <w:tc>
                          <w:tcPr>
                            <w:tcW w:w="1815" w:type="dxa"/>
                          </w:tcPr>
                          <w:p w14:paraId="4F220F2A" w14:textId="77777777" w:rsidR="002363D0" w:rsidRDefault="002363D0">
                            <w:pPr>
                              <w:pStyle w:val="TableParagraph"/>
                              <w:spacing w:before="0" w:line="348" w:lineRule="exact"/>
                              <w:ind w:left="0" w:right="230"/>
                              <w:jc w:val="right"/>
                              <w:rPr>
                                <w:sz w:val="23"/>
                              </w:rPr>
                            </w:pPr>
                            <w:r>
                              <w:rPr>
                                <w:sz w:val="23"/>
                              </w:rPr>
                              <w:t xml:space="preserve">0.847 </w:t>
                            </w:r>
                            <w:r>
                              <w:rPr>
                                <w:rFonts w:ascii="Lucida Sans Unicode" w:hAnsi="Lucida Sans Unicode"/>
                                <w:sz w:val="23"/>
                              </w:rPr>
                              <w:t xml:space="preserve">± </w:t>
                            </w:r>
                            <w:r>
                              <w:rPr>
                                <w:sz w:val="23"/>
                              </w:rPr>
                              <w:t>1.7%</w:t>
                            </w:r>
                          </w:p>
                        </w:tc>
                      </w:tr>
                      <w:tr w:rsidR="002363D0" w14:paraId="60EAD45B" w14:textId="77777777">
                        <w:trPr>
                          <w:trHeight w:hRule="exact" w:val="340"/>
                        </w:trPr>
                        <w:tc>
                          <w:tcPr>
                            <w:tcW w:w="1182" w:type="dxa"/>
                          </w:tcPr>
                          <w:p w14:paraId="42C66C90" w14:textId="77777777" w:rsidR="002363D0" w:rsidRDefault="002363D0">
                            <w:pPr>
                              <w:pStyle w:val="TableParagraph"/>
                              <w:spacing w:before="22"/>
                              <w:ind w:left="254" w:right="254"/>
                              <w:rPr>
                                <w:sz w:val="23"/>
                              </w:rPr>
                            </w:pPr>
                            <w:r>
                              <w:rPr>
                                <w:w w:val="110"/>
                                <w:sz w:val="15"/>
                              </w:rPr>
                              <w:t>105</w:t>
                            </w:r>
                            <w:r>
                              <w:rPr>
                                <w:w w:val="110"/>
                                <w:position w:val="-8"/>
                                <w:sz w:val="23"/>
                              </w:rPr>
                              <w:t>Ru</w:t>
                            </w:r>
                          </w:p>
                        </w:tc>
                        <w:tc>
                          <w:tcPr>
                            <w:tcW w:w="1853" w:type="dxa"/>
                          </w:tcPr>
                          <w:p w14:paraId="513F99AB" w14:textId="77777777" w:rsidR="002363D0" w:rsidRDefault="002363D0">
                            <w:pPr>
                              <w:pStyle w:val="TableParagraph"/>
                              <w:spacing w:before="0" w:line="348" w:lineRule="exact"/>
                              <w:ind w:right="113"/>
                              <w:rPr>
                                <w:sz w:val="23"/>
                              </w:rPr>
                            </w:pPr>
                            <w:r>
                              <w:rPr>
                                <w:sz w:val="23"/>
                              </w:rPr>
                              <w:t xml:space="preserve">1.37 </w:t>
                            </w:r>
                            <w:r>
                              <w:rPr>
                                <w:rFonts w:ascii="Lucida Sans Unicode" w:hAnsi="Lucida Sans Unicode"/>
                                <w:sz w:val="23"/>
                              </w:rPr>
                              <w:t xml:space="preserve">± </w:t>
                            </w:r>
                            <w:r>
                              <w:rPr>
                                <w:sz w:val="23"/>
                              </w:rPr>
                              <w:t>0.05</w:t>
                            </w:r>
                          </w:p>
                        </w:tc>
                        <w:tc>
                          <w:tcPr>
                            <w:tcW w:w="1968" w:type="dxa"/>
                          </w:tcPr>
                          <w:p w14:paraId="0FF7084B" w14:textId="77777777" w:rsidR="002363D0" w:rsidRDefault="002363D0">
                            <w:pPr>
                              <w:pStyle w:val="TableParagraph"/>
                              <w:spacing w:before="0" w:line="348" w:lineRule="exact"/>
                              <w:ind w:right="113"/>
                              <w:rPr>
                                <w:sz w:val="23"/>
                              </w:rPr>
                            </w:pPr>
                            <w:r>
                              <w:rPr>
                                <w:sz w:val="23"/>
                              </w:rPr>
                              <w:t xml:space="preserve">1.34 </w:t>
                            </w:r>
                            <w:r>
                              <w:rPr>
                                <w:rFonts w:ascii="Lucida Sans Unicode" w:hAnsi="Lucida Sans Unicode"/>
                                <w:sz w:val="23"/>
                              </w:rPr>
                              <w:t xml:space="preserve">± </w:t>
                            </w:r>
                            <w:r>
                              <w:rPr>
                                <w:sz w:val="23"/>
                              </w:rPr>
                              <w:t>0.04</w:t>
                            </w:r>
                          </w:p>
                        </w:tc>
                        <w:tc>
                          <w:tcPr>
                            <w:tcW w:w="1815" w:type="dxa"/>
                          </w:tcPr>
                          <w:p w14:paraId="1305F08D" w14:textId="77777777" w:rsidR="002363D0" w:rsidRDefault="002363D0">
                            <w:pPr>
                              <w:pStyle w:val="TableParagraph"/>
                              <w:spacing w:before="0" w:line="348" w:lineRule="exact"/>
                              <w:ind w:right="113"/>
                              <w:rPr>
                                <w:sz w:val="23"/>
                              </w:rPr>
                            </w:pPr>
                            <w:r>
                              <w:rPr>
                                <w:sz w:val="23"/>
                              </w:rPr>
                              <w:t xml:space="preserve">78.3 </w:t>
                            </w:r>
                            <w:r>
                              <w:rPr>
                                <w:rFonts w:ascii="Lucida Sans Unicode" w:hAnsi="Lucida Sans Unicode"/>
                                <w:sz w:val="23"/>
                              </w:rPr>
                              <w:t xml:space="preserve">± </w:t>
                            </w:r>
                            <w:r>
                              <w:rPr>
                                <w:sz w:val="23"/>
                              </w:rPr>
                              <w:t>4.6%</w:t>
                            </w:r>
                          </w:p>
                        </w:tc>
                        <w:tc>
                          <w:tcPr>
                            <w:tcW w:w="1815" w:type="dxa"/>
                          </w:tcPr>
                          <w:p w14:paraId="65EA19C0" w14:textId="77777777" w:rsidR="002363D0" w:rsidRDefault="002363D0">
                            <w:pPr>
                              <w:pStyle w:val="TableParagraph"/>
                              <w:spacing w:before="0" w:line="348" w:lineRule="exact"/>
                              <w:ind w:left="289"/>
                              <w:jc w:val="left"/>
                              <w:rPr>
                                <w:sz w:val="23"/>
                              </w:rPr>
                            </w:pPr>
                            <w:r>
                              <w:rPr>
                                <w:sz w:val="23"/>
                              </w:rPr>
                              <w:t xml:space="preserve">76.5 </w:t>
                            </w:r>
                            <w:r>
                              <w:rPr>
                                <w:rFonts w:ascii="Lucida Sans Unicode" w:hAnsi="Lucida Sans Unicode"/>
                                <w:sz w:val="23"/>
                              </w:rPr>
                              <w:t xml:space="preserve">± </w:t>
                            </w:r>
                            <w:r>
                              <w:rPr>
                                <w:sz w:val="23"/>
                              </w:rPr>
                              <w:t>3.0%</w:t>
                            </w:r>
                          </w:p>
                        </w:tc>
                      </w:tr>
                      <w:tr w:rsidR="002363D0" w14:paraId="564D7C5A" w14:textId="77777777">
                        <w:trPr>
                          <w:trHeight w:hRule="exact" w:val="340"/>
                        </w:trPr>
                        <w:tc>
                          <w:tcPr>
                            <w:tcW w:w="1182" w:type="dxa"/>
                          </w:tcPr>
                          <w:p w14:paraId="2BE19FB2" w14:textId="77777777" w:rsidR="002363D0" w:rsidRDefault="002363D0">
                            <w:pPr>
                              <w:pStyle w:val="TableParagraph"/>
                              <w:spacing w:before="22"/>
                              <w:ind w:left="254" w:right="254"/>
                              <w:rPr>
                                <w:sz w:val="23"/>
                              </w:rPr>
                            </w:pPr>
                            <w:r>
                              <w:rPr>
                                <w:w w:val="115"/>
                                <w:sz w:val="15"/>
                              </w:rPr>
                              <w:t>109</w:t>
                            </w:r>
                            <w:r>
                              <w:rPr>
                                <w:w w:val="115"/>
                                <w:position w:val="-8"/>
                                <w:sz w:val="23"/>
                              </w:rPr>
                              <w:t>Pd</w:t>
                            </w:r>
                          </w:p>
                        </w:tc>
                        <w:tc>
                          <w:tcPr>
                            <w:tcW w:w="1853" w:type="dxa"/>
                          </w:tcPr>
                          <w:p w14:paraId="09B83414" w14:textId="77777777" w:rsidR="002363D0" w:rsidRDefault="002363D0">
                            <w:pPr>
                              <w:pStyle w:val="TableParagraph"/>
                              <w:spacing w:before="0" w:line="348" w:lineRule="exact"/>
                              <w:ind w:right="113"/>
                              <w:rPr>
                                <w:sz w:val="23"/>
                              </w:rPr>
                            </w:pPr>
                            <w:r>
                              <w:rPr>
                                <w:sz w:val="23"/>
                              </w:rPr>
                              <w:t xml:space="preserve">0.32 </w:t>
                            </w:r>
                            <w:r>
                              <w:rPr>
                                <w:rFonts w:ascii="Lucida Sans Unicode" w:hAnsi="Lucida Sans Unicode"/>
                                <w:sz w:val="23"/>
                              </w:rPr>
                              <w:t xml:space="preserve">± </w:t>
                            </w:r>
                            <w:r>
                              <w:rPr>
                                <w:sz w:val="23"/>
                              </w:rPr>
                              <w:t>0.02</w:t>
                            </w:r>
                          </w:p>
                        </w:tc>
                        <w:tc>
                          <w:tcPr>
                            <w:tcW w:w="1968" w:type="dxa"/>
                          </w:tcPr>
                          <w:p w14:paraId="7AB29085" w14:textId="77777777" w:rsidR="002363D0" w:rsidRDefault="002363D0">
                            <w:pPr>
                              <w:pStyle w:val="TableParagraph"/>
                              <w:spacing w:before="0" w:line="348" w:lineRule="exact"/>
                              <w:ind w:right="113"/>
                              <w:rPr>
                                <w:sz w:val="23"/>
                              </w:rPr>
                            </w:pPr>
                            <w:r>
                              <w:rPr>
                                <w:sz w:val="23"/>
                              </w:rPr>
                              <w:t xml:space="preserve">0.29 </w:t>
                            </w:r>
                            <w:r>
                              <w:rPr>
                                <w:rFonts w:ascii="Lucida Sans Unicode" w:hAnsi="Lucida Sans Unicode"/>
                                <w:sz w:val="23"/>
                              </w:rPr>
                              <w:t xml:space="preserve">± </w:t>
                            </w:r>
                            <w:r>
                              <w:rPr>
                                <w:sz w:val="23"/>
                              </w:rPr>
                              <w:t>0.02</w:t>
                            </w:r>
                          </w:p>
                        </w:tc>
                        <w:tc>
                          <w:tcPr>
                            <w:tcW w:w="1815" w:type="dxa"/>
                          </w:tcPr>
                          <w:p w14:paraId="2F5F336E" w14:textId="77777777" w:rsidR="002363D0" w:rsidRDefault="002363D0">
                            <w:pPr>
                              <w:pStyle w:val="TableParagraph"/>
                              <w:spacing w:before="0" w:line="348" w:lineRule="exact"/>
                              <w:ind w:right="113"/>
                              <w:rPr>
                                <w:sz w:val="23"/>
                              </w:rPr>
                            </w:pPr>
                            <w:r>
                              <w:rPr>
                                <w:sz w:val="23"/>
                              </w:rPr>
                              <w:t xml:space="preserve">6.00 </w:t>
                            </w:r>
                            <w:r>
                              <w:rPr>
                                <w:rFonts w:ascii="Lucida Sans Unicode" w:hAnsi="Lucida Sans Unicode"/>
                                <w:sz w:val="23"/>
                              </w:rPr>
                              <w:t xml:space="preserve">± </w:t>
                            </w:r>
                            <w:r>
                              <w:rPr>
                                <w:sz w:val="23"/>
                              </w:rPr>
                              <w:t>6.0%</w:t>
                            </w:r>
                          </w:p>
                        </w:tc>
                        <w:tc>
                          <w:tcPr>
                            <w:tcW w:w="1815" w:type="dxa"/>
                          </w:tcPr>
                          <w:p w14:paraId="7244D933" w14:textId="77777777" w:rsidR="002363D0" w:rsidRDefault="002363D0">
                            <w:pPr>
                              <w:pStyle w:val="TableParagraph"/>
                              <w:spacing w:before="0" w:line="348" w:lineRule="exact"/>
                              <w:ind w:left="289"/>
                              <w:jc w:val="left"/>
                              <w:rPr>
                                <w:sz w:val="23"/>
                              </w:rPr>
                            </w:pPr>
                            <w:r>
                              <w:rPr>
                                <w:sz w:val="23"/>
                              </w:rPr>
                              <w:t xml:space="preserve">5.30 </w:t>
                            </w:r>
                            <w:r>
                              <w:rPr>
                                <w:rFonts w:ascii="Lucida Sans Unicode" w:hAnsi="Lucida Sans Unicode"/>
                                <w:sz w:val="23"/>
                              </w:rPr>
                              <w:t xml:space="preserve">± </w:t>
                            </w:r>
                            <w:r>
                              <w:rPr>
                                <w:sz w:val="23"/>
                              </w:rPr>
                              <w:t>5.3%</w:t>
                            </w:r>
                          </w:p>
                        </w:tc>
                      </w:tr>
                      <w:tr w:rsidR="002363D0" w14:paraId="39B406E0" w14:textId="77777777">
                        <w:trPr>
                          <w:trHeight w:hRule="exact" w:val="340"/>
                        </w:trPr>
                        <w:tc>
                          <w:tcPr>
                            <w:tcW w:w="1182" w:type="dxa"/>
                          </w:tcPr>
                          <w:p w14:paraId="75A8683A" w14:textId="77777777" w:rsidR="002363D0" w:rsidRDefault="002363D0">
                            <w:pPr>
                              <w:pStyle w:val="TableParagraph"/>
                              <w:spacing w:before="22"/>
                              <w:ind w:left="253" w:right="254"/>
                              <w:rPr>
                                <w:sz w:val="23"/>
                              </w:rPr>
                            </w:pPr>
                            <w:r>
                              <w:rPr>
                                <w:w w:val="105"/>
                                <w:sz w:val="15"/>
                              </w:rPr>
                              <w:t>111</w:t>
                            </w:r>
                            <w:r>
                              <w:rPr>
                                <w:w w:val="105"/>
                                <w:position w:val="-8"/>
                                <w:sz w:val="23"/>
                              </w:rPr>
                              <w:t>Ag</w:t>
                            </w:r>
                          </w:p>
                        </w:tc>
                        <w:tc>
                          <w:tcPr>
                            <w:tcW w:w="1853" w:type="dxa"/>
                          </w:tcPr>
                          <w:p w14:paraId="58B3699D" w14:textId="77777777" w:rsidR="002363D0" w:rsidRDefault="002363D0">
                            <w:pPr>
                              <w:pStyle w:val="TableParagraph"/>
                              <w:spacing w:before="0" w:line="348" w:lineRule="exact"/>
                              <w:ind w:right="113"/>
                              <w:rPr>
                                <w:sz w:val="23"/>
                              </w:rPr>
                            </w:pPr>
                            <w:r>
                              <w:rPr>
                                <w:sz w:val="23"/>
                              </w:rPr>
                              <w:t xml:space="preserve">0.28 </w:t>
                            </w:r>
                            <w:r>
                              <w:rPr>
                                <w:rFonts w:ascii="Lucida Sans Unicode" w:hAnsi="Lucida Sans Unicode"/>
                                <w:sz w:val="23"/>
                              </w:rPr>
                              <w:t xml:space="preserve">± </w:t>
                            </w:r>
                            <w:r>
                              <w:rPr>
                                <w:sz w:val="23"/>
                              </w:rPr>
                              <w:t>0.01</w:t>
                            </w:r>
                          </w:p>
                        </w:tc>
                        <w:tc>
                          <w:tcPr>
                            <w:tcW w:w="1968" w:type="dxa"/>
                          </w:tcPr>
                          <w:p w14:paraId="75E77F47" w14:textId="77777777" w:rsidR="002363D0" w:rsidRDefault="002363D0">
                            <w:pPr>
                              <w:pStyle w:val="TableParagraph"/>
                              <w:spacing w:before="0" w:line="348" w:lineRule="exact"/>
                              <w:ind w:right="113"/>
                              <w:rPr>
                                <w:sz w:val="23"/>
                              </w:rPr>
                            </w:pPr>
                            <w:r>
                              <w:rPr>
                                <w:sz w:val="23"/>
                              </w:rPr>
                              <w:t xml:space="preserve">0.25 </w:t>
                            </w:r>
                            <w:r>
                              <w:rPr>
                                <w:rFonts w:ascii="Lucida Sans Unicode" w:hAnsi="Lucida Sans Unicode"/>
                                <w:sz w:val="23"/>
                              </w:rPr>
                              <w:t xml:space="preserve">± </w:t>
                            </w:r>
                            <w:r>
                              <w:rPr>
                                <w:sz w:val="23"/>
                              </w:rPr>
                              <w:t>0.01</w:t>
                            </w:r>
                          </w:p>
                        </w:tc>
                        <w:tc>
                          <w:tcPr>
                            <w:tcW w:w="1815" w:type="dxa"/>
                          </w:tcPr>
                          <w:p w14:paraId="4D0ABF6D" w14:textId="77777777" w:rsidR="002363D0" w:rsidRDefault="002363D0">
                            <w:pPr>
                              <w:pStyle w:val="TableParagraph"/>
                              <w:spacing w:before="0" w:line="348" w:lineRule="exact"/>
                              <w:ind w:right="113"/>
                              <w:rPr>
                                <w:sz w:val="23"/>
                              </w:rPr>
                            </w:pPr>
                            <w:r>
                              <w:rPr>
                                <w:sz w:val="23"/>
                              </w:rPr>
                              <w:t xml:space="preserve">0.400 </w:t>
                            </w:r>
                            <w:r>
                              <w:rPr>
                                <w:rFonts w:ascii="Lucida Sans Unicode" w:hAnsi="Lucida Sans Unicode"/>
                                <w:sz w:val="23"/>
                              </w:rPr>
                              <w:t xml:space="preserve">± </w:t>
                            </w:r>
                            <w:r>
                              <w:rPr>
                                <w:sz w:val="23"/>
                              </w:rPr>
                              <w:t>4.7%</w:t>
                            </w:r>
                          </w:p>
                        </w:tc>
                        <w:tc>
                          <w:tcPr>
                            <w:tcW w:w="1815" w:type="dxa"/>
                          </w:tcPr>
                          <w:p w14:paraId="305EA386" w14:textId="77777777" w:rsidR="002363D0" w:rsidRDefault="002363D0">
                            <w:pPr>
                              <w:pStyle w:val="TableParagraph"/>
                              <w:spacing w:before="0" w:line="348" w:lineRule="exact"/>
                              <w:ind w:left="0" w:right="230"/>
                              <w:jc w:val="right"/>
                              <w:rPr>
                                <w:sz w:val="23"/>
                              </w:rPr>
                            </w:pPr>
                            <w:r>
                              <w:rPr>
                                <w:sz w:val="23"/>
                              </w:rPr>
                              <w:t xml:space="preserve">0.351 </w:t>
                            </w:r>
                            <w:r>
                              <w:rPr>
                                <w:rFonts w:ascii="Lucida Sans Unicode" w:hAnsi="Lucida Sans Unicode"/>
                                <w:sz w:val="23"/>
                              </w:rPr>
                              <w:t xml:space="preserve">± </w:t>
                            </w:r>
                            <w:r>
                              <w:rPr>
                                <w:sz w:val="23"/>
                              </w:rPr>
                              <w:t>3.6%</w:t>
                            </w:r>
                          </w:p>
                        </w:tc>
                      </w:tr>
                      <w:tr w:rsidR="002363D0" w14:paraId="02D8C311" w14:textId="77777777">
                        <w:trPr>
                          <w:trHeight w:hRule="exact" w:val="340"/>
                        </w:trPr>
                        <w:tc>
                          <w:tcPr>
                            <w:tcW w:w="1182" w:type="dxa"/>
                          </w:tcPr>
                          <w:p w14:paraId="4A7885E2" w14:textId="77777777" w:rsidR="002363D0" w:rsidRDefault="002363D0">
                            <w:pPr>
                              <w:pStyle w:val="TableParagraph"/>
                              <w:spacing w:before="22"/>
                              <w:ind w:left="254" w:right="254"/>
                              <w:rPr>
                                <w:sz w:val="23"/>
                              </w:rPr>
                            </w:pPr>
                            <w:r>
                              <w:rPr>
                                <w:w w:val="115"/>
                                <w:sz w:val="15"/>
                              </w:rPr>
                              <w:t>112</w:t>
                            </w:r>
                            <w:r>
                              <w:rPr>
                                <w:w w:val="115"/>
                                <w:position w:val="-8"/>
                                <w:sz w:val="23"/>
                              </w:rPr>
                              <w:t>Pd</w:t>
                            </w:r>
                          </w:p>
                        </w:tc>
                        <w:tc>
                          <w:tcPr>
                            <w:tcW w:w="1853" w:type="dxa"/>
                          </w:tcPr>
                          <w:p w14:paraId="0CB50606" w14:textId="77777777" w:rsidR="002363D0" w:rsidRDefault="002363D0">
                            <w:pPr>
                              <w:pStyle w:val="TableParagraph"/>
                              <w:spacing w:before="0" w:line="348" w:lineRule="exact"/>
                              <w:ind w:right="113"/>
                              <w:rPr>
                                <w:sz w:val="23"/>
                              </w:rPr>
                            </w:pPr>
                            <w:r>
                              <w:rPr>
                                <w:sz w:val="23"/>
                              </w:rPr>
                              <w:t xml:space="preserve">0.27 </w:t>
                            </w:r>
                            <w:r>
                              <w:rPr>
                                <w:rFonts w:ascii="Lucida Sans Unicode" w:hAnsi="Lucida Sans Unicode"/>
                                <w:sz w:val="23"/>
                              </w:rPr>
                              <w:t xml:space="preserve">± </w:t>
                            </w:r>
                            <w:r>
                              <w:rPr>
                                <w:sz w:val="23"/>
                              </w:rPr>
                              <w:t>0.01</w:t>
                            </w:r>
                          </w:p>
                        </w:tc>
                        <w:tc>
                          <w:tcPr>
                            <w:tcW w:w="1968" w:type="dxa"/>
                          </w:tcPr>
                          <w:p w14:paraId="17B4BC45" w14:textId="77777777" w:rsidR="002363D0" w:rsidRDefault="002363D0">
                            <w:pPr>
                              <w:pStyle w:val="TableParagraph"/>
                              <w:spacing w:before="0" w:line="348" w:lineRule="exact"/>
                              <w:ind w:right="113"/>
                              <w:rPr>
                                <w:sz w:val="23"/>
                              </w:rPr>
                            </w:pPr>
                            <w:r>
                              <w:rPr>
                                <w:sz w:val="23"/>
                              </w:rPr>
                              <w:t xml:space="preserve">0.23 </w:t>
                            </w:r>
                            <w:r>
                              <w:rPr>
                                <w:rFonts w:ascii="Lucida Sans Unicode" w:hAnsi="Lucida Sans Unicode"/>
                                <w:sz w:val="23"/>
                              </w:rPr>
                              <w:t xml:space="preserve">± </w:t>
                            </w:r>
                            <w:r>
                              <w:rPr>
                                <w:sz w:val="23"/>
                              </w:rPr>
                              <w:t>0.01</w:t>
                            </w:r>
                          </w:p>
                        </w:tc>
                        <w:tc>
                          <w:tcPr>
                            <w:tcW w:w="1815" w:type="dxa"/>
                          </w:tcPr>
                          <w:p w14:paraId="0BA75D5D" w14:textId="77777777" w:rsidR="002363D0" w:rsidRDefault="002363D0">
                            <w:pPr>
                              <w:pStyle w:val="TableParagraph"/>
                              <w:spacing w:before="0" w:line="348" w:lineRule="exact"/>
                              <w:ind w:right="113"/>
                              <w:rPr>
                                <w:sz w:val="23"/>
                              </w:rPr>
                            </w:pPr>
                            <w:r>
                              <w:rPr>
                                <w:sz w:val="23"/>
                              </w:rPr>
                              <w:t xml:space="preserve">3.23 </w:t>
                            </w:r>
                            <w:r>
                              <w:rPr>
                                <w:rFonts w:ascii="Lucida Sans Unicode" w:hAnsi="Lucida Sans Unicode"/>
                                <w:sz w:val="23"/>
                              </w:rPr>
                              <w:t xml:space="preserve">± </w:t>
                            </w:r>
                            <w:r>
                              <w:rPr>
                                <w:sz w:val="23"/>
                              </w:rPr>
                              <w:t>5.3%</w:t>
                            </w:r>
                          </w:p>
                        </w:tc>
                        <w:tc>
                          <w:tcPr>
                            <w:tcW w:w="1815" w:type="dxa"/>
                          </w:tcPr>
                          <w:p w14:paraId="2EB57867" w14:textId="77777777" w:rsidR="002363D0" w:rsidRDefault="002363D0">
                            <w:pPr>
                              <w:pStyle w:val="TableParagraph"/>
                              <w:spacing w:before="0" w:line="348" w:lineRule="exact"/>
                              <w:ind w:left="289"/>
                              <w:jc w:val="left"/>
                              <w:rPr>
                                <w:sz w:val="23"/>
                              </w:rPr>
                            </w:pPr>
                            <w:r>
                              <w:rPr>
                                <w:sz w:val="23"/>
                              </w:rPr>
                              <w:t xml:space="preserve">2.82 </w:t>
                            </w:r>
                            <w:r>
                              <w:rPr>
                                <w:rFonts w:ascii="Lucida Sans Unicode" w:hAnsi="Lucida Sans Unicode"/>
                                <w:sz w:val="23"/>
                              </w:rPr>
                              <w:t xml:space="preserve">± </w:t>
                            </w:r>
                            <w:r>
                              <w:rPr>
                                <w:sz w:val="23"/>
                              </w:rPr>
                              <w:t>4.5%</w:t>
                            </w:r>
                          </w:p>
                        </w:tc>
                      </w:tr>
                      <w:tr w:rsidR="002363D0" w14:paraId="7C2A57B1" w14:textId="77777777">
                        <w:trPr>
                          <w:trHeight w:hRule="exact" w:val="340"/>
                        </w:trPr>
                        <w:tc>
                          <w:tcPr>
                            <w:tcW w:w="1182" w:type="dxa"/>
                          </w:tcPr>
                          <w:p w14:paraId="50C006C4" w14:textId="77777777" w:rsidR="002363D0" w:rsidRDefault="002363D0">
                            <w:pPr>
                              <w:pStyle w:val="TableParagraph"/>
                              <w:spacing w:before="22"/>
                              <w:ind w:left="253" w:right="254"/>
                              <w:rPr>
                                <w:sz w:val="23"/>
                              </w:rPr>
                            </w:pPr>
                            <w:r>
                              <w:rPr>
                                <w:w w:val="105"/>
                                <w:sz w:val="15"/>
                              </w:rPr>
                              <w:t>113</w:t>
                            </w:r>
                            <w:r>
                              <w:rPr>
                                <w:w w:val="105"/>
                                <w:position w:val="-8"/>
                                <w:sz w:val="23"/>
                              </w:rPr>
                              <w:t>Ag</w:t>
                            </w:r>
                          </w:p>
                        </w:tc>
                        <w:tc>
                          <w:tcPr>
                            <w:tcW w:w="1853" w:type="dxa"/>
                          </w:tcPr>
                          <w:p w14:paraId="71D071C2" w14:textId="77777777" w:rsidR="002363D0" w:rsidRDefault="002363D0">
                            <w:pPr>
                              <w:pStyle w:val="TableParagraph"/>
                              <w:spacing w:before="0" w:line="348" w:lineRule="exact"/>
                              <w:ind w:right="113"/>
                              <w:rPr>
                                <w:sz w:val="23"/>
                              </w:rPr>
                            </w:pPr>
                            <w:r>
                              <w:rPr>
                                <w:sz w:val="23"/>
                              </w:rPr>
                              <w:t xml:space="preserve">0.20 </w:t>
                            </w:r>
                            <w:r>
                              <w:rPr>
                                <w:rFonts w:ascii="Lucida Sans Unicode" w:hAnsi="Lucida Sans Unicode"/>
                                <w:sz w:val="23"/>
                              </w:rPr>
                              <w:t xml:space="preserve">± </w:t>
                            </w:r>
                            <w:r>
                              <w:rPr>
                                <w:sz w:val="23"/>
                              </w:rPr>
                              <w:t>0.01</w:t>
                            </w:r>
                          </w:p>
                        </w:tc>
                        <w:tc>
                          <w:tcPr>
                            <w:tcW w:w="1968" w:type="dxa"/>
                          </w:tcPr>
                          <w:p w14:paraId="64A9072D" w14:textId="77777777" w:rsidR="002363D0" w:rsidRDefault="002363D0">
                            <w:pPr>
                              <w:pStyle w:val="TableParagraph"/>
                              <w:spacing w:before="0" w:line="348" w:lineRule="exact"/>
                              <w:ind w:right="113"/>
                              <w:rPr>
                                <w:sz w:val="23"/>
                              </w:rPr>
                            </w:pPr>
                            <w:r>
                              <w:rPr>
                                <w:sz w:val="23"/>
                              </w:rPr>
                              <w:t xml:space="preserve">0.18 </w:t>
                            </w:r>
                            <w:r>
                              <w:rPr>
                                <w:rFonts w:ascii="Lucida Sans Unicode" w:hAnsi="Lucida Sans Unicode"/>
                                <w:sz w:val="23"/>
                              </w:rPr>
                              <w:t xml:space="preserve">± </w:t>
                            </w:r>
                            <w:r>
                              <w:rPr>
                                <w:sz w:val="23"/>
                              </w:rPr>
                              <w:t>0.01</w:t>
                            </w:r>
                          </w:p>
                        </w:tc>
                        <w:tc>
                          <w:tcPr>
                            <w:tcW w:w="1815" w:type="dxa"/>
                          </w:tcPr>
                          <w:p w14:paraId="4385322C" w14:textId="77777777" w:rsidR="002363D0" w:rsidRDefault="002363D0">
                            <w:pPr>
                              <w:pStyle w:val="TableParagraph"/>
                              <w:spacing w:before="0" w:line="348" w:lineRule="exact"/>
                              <w:ind w:right="113"/>
                              <w:rPr>
                                <w:sz w:val="23"/>
                              </w:rPr>
                            </w:pPr>
                            <w:r>
                              <w:rPr>
                                <w:sz w:val="23"/>
                              </w:rPr>
                              <w:t xml:space="preserve">9.54 </w:t>
                            </w:r>
                            <w:r>
                              <w:rPr>
                                <w:rFonts w:ascii="Lucida Sans Unicode" w:hAnsi="Lucida Sans Unicode"/>
                                <w:sz w:val="23"/>
                              </w:rPr>
                              <w:t xml:space="preserve">± </w:t>
                            </w:r>
                            <w:r>
                              <w:rPr>
                                <w:sz w:val="23"/>
                              </w:rPr>
                              <w:t>6.5%</w:t>
                            </w:r>
                          </w:p>
                        </w:tc>
                        <w:tc>
                          <w:tcPr>
                            <w:tcW w:w="1815" w:type="dxa"/>
                          </w:tcPr>
                          <w:p w14:paraId="67E2A03E" w14:textId="77777777" w:rsidR="002363D0" w:rsidRDefault="002363D0">
                            <w:pPr>
                              <w:pStyle w:val="TableParagraph"/>
                              <w:spacing w:before="0" w:line="348" w:lineRule="exact"/>
                              <w:ind w:left="289"/>
                              <w:jc w:val="left"/>
                              <w:rPr>
                                <w:sz w:val="23"/>
                              </w:rPr>
                            </w:pPr>
                            <w:r>
                              <w:rPr>
                                <w:sz w:val="23"/>
                              </w:rPr>
                              <w:t xml:space="preserve">8.33 </w:t>
                            </w:r>
                            <w:r>
                              <w:rPr>
                                <w:rFonts w:ascii="Lucida Sans Unicode" w:hAnsi="Lucida Sans Unicode"/>
                                <w:sz w:val="23"/>
                              </w:rPr>
                              <w:t xml:space="preserve">± </w:t>
                            </w:r>
                            <w:r>
                              <w:rPr>
                                <w:sz w:val="23"/>
                              </w:rPr>
                              <w:t>6.0%</w:t>
                            </w:r>
                          </w:p>
                        </w:tc>
                      </w:tr>
                      <w:tr w:rsidR="002363D0" w14:paraId="404CA745" w14:textId="77777777">
                        <w:trPr>
                          <w:trHeight w:hRule="exact" w:val="340"/>
                        </w:trPr>
                        <w:tc>
                          <w:tcPr>
                            <w:tcW w:w="1182" w:type="dxa"/>
                          </w:tcPr>
                          <w:p w14:paraId="7F731416" w14:textId="77777777" w:rsidR="002363D0" w:rsidRDefault="002363D0">
                            <w:pPr>
                              <w:pStyle w:val="TableParagraph"/>
                              <w:spacing w:before="22"/>
                              <w:ind w:left="254" w:right="254"/>
                              <w:rPr>
                                <w:sz w:val="23"/>
                              </w:rPr>
                            </w:pPr>
                            <w:r>
                              <w:rPr>
                                <w:w w:val="110"/>
                                <w:sz w:val="15"/>
                              </w:rPr>
                              <w:t>115g</w:t>
                            </w:r>
                            <w:r>
                              <w:rPr>
                                <w:w w:val="110"/>
                                <w:position w:val="-8"/>
                                <w:sz w:val="23"/>
                              </w:rPr>
                              <w:t>Cd</w:t>
                            </w:r>
                          </w:p>
                        </w:tc>
                        <w:tc>
                          <w:tcPr>
                            <w:tcW w:w="1853" w:type="dxa"/>
                          </w:tcPr>
                          <w:p w14:paraId="7CD69AAE" w14:textId="77777777" w:rsidR="002363D0" w:rsidRDefault="002363D0">
                            <w:pPr>
                              <w:pStyle w:val="TableParagraph"/>
                              <w:spacing w:before="0" w:line="348" w:lineRule="exact"/>
                              <w:ind w:right="113"/>
                              <w:rPr>
                                <w:sz w:val="23"/>
                              </w:rPr>
                            </w:pPr>
                            <w:r>
                              <w:rPr>
                                <w:sz w:val="23"/>
                              </w:rPr>
                              <w:t xml:space="preserve">0.29 </w:t>
                            </w:r>
                            <w:r>
                              <w:rPr>
                                <w:rFonts w:ascii="Lucida Sans Unicode" w:hAnsi="Lucida Sans Unicode"/>
                                <w:sz w:val="23"/>
                              </w:rPr>
                              <w:t xml:space="preserve">± </w:t>
                            </w:r>
                            <w:r>
                              <w:rPr>
                                <w:sz w:val="23"/>
                              </w:rPr>
                              <w:t>0.01</w:t>
                            </w:r>
                          </w:p>
                        </w:tc>
                        <w:tc>
                          <w:tcPr>
                            <w:tcW w:w="1968" w:type="dxa"/>
                          </w:tcPr>
                          <w:p w14:paraId="4FF90DCE" w14:textId="77777777" w:rsidR="002363D0" w:rsidRDefault="002363D0">
                            <w:pPr>
                              <w:pStyle w:val="TableParagraph"/>
                              <w:spacing w:before="0" w:line="348" w:lineRule="exact"/>
                              <w:ind w:right="113"/>
                              <w:rPr>
                                <w:sz w:val="23"/>
                              </w:rPr>
                            </w:pPr>
                            <w:r>
                              <w:rPr>
                                <w:sz w:val="23"/>
                              </w:rPr>
                              <w:t xml:space="preserve">0.25 </w:t>
                            </w:r>
                            <w:r>
                              <w:rPr>
                                <w:rFonts w:ascii="Lucida Sans Unicode" w:hAnsi="Lucida Sans Unicode"/>
                                <w:sz w:val="23"/>
                              </w:rPr>
                              <w:t xml:space="preserve">± </w:t>
                            </w:r>
                            <w:r>
                              <w:rPr>
                                <w:sz w:val="23"/>
                              </w:rPr>
                              <w:t>0.01</w:t>
                            </w:r>
                          </w:p>
                        </w:tc>
                        <w:tc>
                          <w:tcPr>
                            <w:tcW w:w="1815" w:type="dxa"/>
                          </w:tcPr>
                          <w:p w14:paraId="209376C6" w14:textId="77777777" w:rsidR="002363D0" w:rsidRDefault="002363D0">
                            <w:pPr>
                              <w:pStyle w:val="TableParagraph"/>
                              <w:spacing w:before="0" w:line="348" w:lineRule="exact"/>
                              <w:ind w:right="113"/>
                              <w:rPr>
                                <w:sz w:val="23"/>
                              </w:rPr>
                            </w:pPr>
                            <w:r>
                              <w:rPr>
                                <w:sz w:val="23"/>
                              </w:rPr>
                              <w:t xml:space="preserve">1.38 </w:t>
                            </w:r>
                            <w:r>
                              <w:rPr>
                                <w:rFonts w:ascii="Lucida Sans Unicode" w:hAnsi="Lucida Sans Unicode"/>
                                <w:sz w:val="23"/>
                              </w:rPr>
                              <w:t xml:space="preserve">± </w:t>
                            </w:r>
                            <w:r>
                              <w:rPr>
                                <w:sz w:val="23"/>
                              </w:rPr>
                              <w:t>5.5%</w:t>
                            </w:r>
                          </w:p>
                        </w:tc>
                        <w:tc>
                          <w:tcPr>
                            <w:tcW w:w="1815" w:type="dxa"/>
                          </w:tcPr>
                          <w:p w14:paraId="544042B9" w14:textId="77777777" w:rsidR="002363D0" w:rsidRDefault="002363D0">
                            <w:pPr>
                              <w:pStyle w:val="TableParagraph"/>
                              <w:spacing w:before="0" w:line="348" w:lineRule="exact"/>
                              <w:ind w:left="289"/>
                              <w:jc w:val="left"/>
                              <w:rPr>
                                <w:sz w:val="23"/>
                              </w:rPr>
                            </w:pPr>
                            <w:r>
                              <w:rPr>
                                <w:sz w:val="23"/>
                              </w:rPr>
                              <w:t xml:space="preserve">1.20 </w:t>
                            </w:r>
                            <w:r>
                              <w:rPr>
                                <w:rFonts w:ascii="Lucida Sans Unicode" w:hAnsi="Lucida Sans Unicode"/>
                                <w:sz w:val="23"/>
                              </w:rPr>
                              <w:t xml:space="preserve">± </w:t>
                            </w:r>
                            <w:r>
                              <w:rPr>
                                <w:sz w:val="23"/>
                              </w:rPr>
                              <w:t>4.8%</w:t>
                            </w:r>
                          </w:p>
                        </w:tc>
                      </w:tr>
                      <w:tr w:rsidR="002363D0" w14:paraId="4381447A" w14:textId="77777777">
                        <w:trPr>
                          <w:trHeight w:hRule="exact" w:val="340"/>
                        </w:trPr>
                        <w:tc>
                          <w:tcPr>
                            <w:tcW w:w="1182" w:type="dxa"/>
                          </w:tcPr>
                          <w:p w14:paraId="57B9E9C4" w14:textId="77777777" w:rsidR="002363D0" w:rsidRDefault="002363D0">
                            <w:pPr>
                              <w:pStyle w:val="TableParagraph"/>
                              <w:spacing w:before="22"/>
                              <w:ind w:left="254" w:right="254"/>
                              <w:rPr>
                                <w:sz w:val="23"/>
                              </w:rPr>
                            </w:pPr>
                            <w:r>
                              <w:rPr>
                                <w:w w:val="110"/>
                                <w:sz w:val="15"/>
                              </w:rPr>
                              <w:t>132</w:t>
                            </w:r>
                            <w:proofErr w:type="spellStart"/>
                            <w:r>
                              <w:rPr>
                                <w:w w:val="110"/>
                                <w:position w:val="-8"/>
                                <w:sz w:val="23"/>
                              </w:rPr>
                              <w:t>Te</w:t>
                            </w:r>
                            <w:proofErr w:type="spellEnd"/>
                          </w:p>
                        </w:tc>
                        <w:tc>
                          <w:tcPr>
                            <w:tcW w:w="1853" w:type="dxa"/>
                          </w:tcPr>
                          <w:p w14:paraId="1249ED08" w14:textId="77777777" w:rsidR="002363D0" w:rsidRDefault="002363D0">
                            <w:pPr>
                              <w:pStyle w:val="TableParagraph"/>
                              <w:spacing w:before="0" w:line="348" w:lineRule="exact"/>
                              <w:ind w:right="113"/>
                              <w:rPr>
                                <w:sz w:val="23"/>
                              </w:rPr>
                            </w:pPr>
                            <w:r>
                              <w:rPr>
                                <w:sz w:val="23"/>
                              </w:rPr>
                              <w:t xml:space="preserve">4.30 </w:t>
                            </w:r>
                            <w:r>
                              <w:rPr>
                                <w:rFonts w:ascii="Lucida Sans Unicode" w:hAnsi="Lucida Sans Unicode"/>
                                <w:sz w:val="23"/>
                              </w:rPr>
                              <w:t xml:space="preserve">± </w:t>
                            </w:r>
                            <w:r>
                              <w:rPr>
                                <w:sz w:val="23"/>
                              </w:rPr>
                              <w:t>0.12</w:t>
                            </w:r>
                          </w:p>
                        </w:tc>
                        <w:tc>
                          <w:tcPr>
                            <w:tcW w:w="1968" w:type="dxa"/>
                          </w:tcPr>
                          <w:p w14:paraId="391703CE" w14:textId="77777777" w:rsidR="002363D0" w:rsidRDefault="002363D0">
                            <w:pPr>
                              <w:pStyle w:val="TableParagraph"/>
                              <w:spacing w:before="0" w:line="348" w:lineRule="exact"/>
                              <w:ind w:right="113"/>
                              <w:rPr>
                                <w:sz w:val="23"/>
                              </w:rPr>
                            </w:pPr>
                            <w:r>
                              <w:rPr>
                                <w:sz w:val="23"/>
                              </w:rPr>
                              <w:t xml:space="preserve">4.31 </w:t>
                            </w:r>
                            <w:r>
                              <w:rPr>
                                <w:rFonts w:ascii="Lucida Sans Unicode" w:hAnsi="Lucida Sans Unicode"/>
                                <w:sz w:val="23"/>
                              </w:rPr>
                              <w:t xml:space="preserve">± </w:t>
                            </w:r>
                            <w:r>
                              <w:rPr>
                                <w:sz w:val="23"/>
                              </w:rPr>
                              <w:t>0.07</w:t>
                            </w:r>
                          </w:p>
                        </w:tc>
                        <w:tc>
                          <w:tcPr>
                            <w:tcW w:w="1815" w:type="dxa"/>
                          </w:tcPr>
                          <w:p w14:paraId="42F9BCA5" w14:textId="77777777" w:rsidR="002363D0" w:rsidRDefault="002363D0">
                            <w:pPr>
                              <w:pStyle w:val="TableParagraph"/>
                              <w:spacing w:before="0" w:line="348" w:lineRule="exact"/>
                              <w:ind w:right="113"/>
                              <w:rPr>
                                <w:sz w:val="23"/>
                              </w:rPr>
                            </w:pPr>
                            <w:r>
                              <w:rPr>
                                <w:sz w:val="23"/>
                              </w:rPr>
                              <w:t xml:space="preserve">14.2 </w:t>
                            </w:r>
                            <w:r>
                              <w:rPr>
                                <w:rFonts w:ascii="Lucida Sans Unicode" w:hAnsi="Lucida Sans Unicode"/>
                                <w:sz w:val="23"/>
                              </w:rPr>
                              <w:t xml:space="preserve">± </w:t>
                            </w:r>
                            <w:r>
                              <w:rPr>
                                <w:sz w:val="23"/>
                              </w:rPr>
                              <w:t>3.8%</w:t>
                            </w:r>
                          </w:p>
                        </w:tc>
                        <w:tc>
                          <w:tcPr>
                            <w:tcW w:w="1815" w:type="dxa"/>
                          </w:tcPr>
                          <w:p w14:paraId="01C6D25F" w14:textId="77777777" w:rsidR="002363D0" w:rsidRDefault="002363D0">
                            <w:pPr>
                              <w:pStyle w:val="TableParagraph"/>
                              <w:spacing w:before="0" w:line="348" w:lineRule="exact"/>
                              <w:ind w:left="321"/>
                              <w:jc w:val="left"/>
                              <w:rPr>
                                <w:sz w:val="23"/>
                              </w:rPr>
                            </w:pPr>
                            <w:r>
                              <w:rPr>
                                <w:sz w:val="23"/>
                              </w:rPr>
                              <w:t xml:space="preserve">142 </w:t>
                            </w:r>
                            <w:r>
                              <w:rPr>
                                <w:rFonts w:ascii="Lucida Sans Unicode" w:hAnsi="Lucida Sans Unicode"/>
                                <w:sz w:val="23"/>
                              </w:rPr>
                              <w:t xml:space="preserve">± </w:t>
                            </w:r>
                            <w:r>
                              <w:rPr>
                                <w:sz w:val="23"/>
                              </w:rPr>
                              <w:t>1.9%</w:t>
                            </w:r>
                          </w:p>
                        </w:tc>
                      </w:tr>
                      <w:tr w:rsidR="002363D0" w14:paraId="413B9DDC" w14:textId="77777777">
                        <w:trPr>
                          <w:trHeight w:hRule="exact" w:val="340"/>
                        </w:trPr>
                        <w:tc>
                          <w:tcPr>
                            <w:tcW w:w="1182" w:type="dxa"/>
                          </w:tcPr>
                          <w:p w14:paraId="512CDE7A" w14:textId="77777777" w:rsidR="002363D0" w:rsidRDefault="002363D0">
                            <w:pPr>
                              <w:pStyle w:val="TableParagraph"/>
                              <w:spacing w:before="22"/>
                              <w:ind w:left="254" w:right="254"/>
                              <w:rPr>
                                <w:sz w:val="23"/>
                              </w:rPr>
                            </w:pPr>
                            <w:r>
                              <w:rPr>
                                <w:w w:val="110"/>
                                <w:sz w:val="15"/>
                              </w:rPr>
                              <w:t>140</w:t>
                            </w:r>
                            <w:r>
                              <w:rPr>
                                <w:w w:val="110"/>
                                <w:position w:val="-8"/>
                                <w:sz w:val="23"/>
                              </w:rPr>
                              <w:t>Ba</w:t>
                            </w:r>
                          </w:p>
                        </w:tc>
                        <w:tc>
                          <w:tcPr>
                            <w:tcW w:w="1853" w:type="dxa"/>
                          </w:tcPr>
                          <w:p w14:paraId="415FDD37" w14:textId="77777777" w:rsidR="002363D0" w:rsidRDefault="002363D0">
                            <w:pPr>
                              <w:pStyle w:val="TableParagraph"/>
                              <w:spacing w:before="0" w:line="348" w:lineRule="exact"/>
                              <w:ind w:right="113"/>
                              <w:rPr>
                                <w:sz w:val="23"/>
                              </w:rPr>
                            </w:pPr>
                            <w:r>
                              <w:rPr>
                                <w:sz w:val="23"/>
                              </w:rPr>
                              <w:t xml:space="preserve">5.55 </w:t>
                            </w:r>
                            <w:r>
                              <w:rPr>
                                <w:rFonts w:ascii="Lucida Sans Unicode" w:hAnsi="Lucida Sans Unicode"/>
                                <w:sz w:val="23"/>
                              </w:rPr>
                              <w:t xml:space="preserve">± </w:t>
                            </w:r>
                            <w:r>
                              <w:rPr>
                                <w:sz w:val="23"/>
                              </w:rPr>
                              <w:t>0.15</w:t>
                            </w:r>
                          </w:p>
                        </w:tc>
                        <w:tc>
                          <w:tcPr>
                            <w:tcW w:w="1968" w:type="dxa"/>
                          </w:tcPr>
                          <w:p w14:paraId="15B65A3B" w14:textId="77777777" w:rsidR="002363D0" w:rsidRDefault="002363D0">
                            <w:pPr>
                              <w:pStyle w:val="TableParagraph"/>
                              <w:spacing w:before="0" w:line="348" w:lineRule="exact"/>
                              <w:ind w:right="113"/>
                              <w:rPr>
                                <w:sz w:val="23"/>
                              </w:rPr>
                            </w:pPr>
                            <w:r>
                              <w:rPr>
                                <w:sz w:val="23"/>
                              </w:rPr>
                              <w:t xml:space="preserve">5.60 </w:t>
                            </w:r>
                            <w:r>
                              <w:rPr>
                                <w:rFonts w:ascii="Lucida Sans Unicode" w:hAnsi="Lucida Sans Unicode"/>
                                <w:sz w:val="23"/>
                              </w:rPr>
                              <w:t xml:space="preserve">± </w:t>
                            </w:r>
                            <w:r>
                              <w:rPr>
                                <w:sz w:val="23"/>
                              </w:rPr>
                              <w:t>0.07</w:t>
                            </w:r>
                          </w:p>
                        </w:tc>
                        <w:tc>
                          <w:tcPr>
                            <w:tcW w:w="1815" w:type="dxa"/>
                          </w:tcPr>
                          <w:p w14:paraId="0FB03558" w14:textId="77777777" w:rsidR="002363D0" w:rsidRDefault="002363D0">
                            <w:pPr>
                              <w:pStyle w:val="TableParagraph"/>
                              <w:spacing w:before="0" w:line="348" w:lineRule="exact"/>
                              <w:ind w:right="113"/>
                              <w:rPr>
                                <w:sz w:val="23"/>
                              </w:rPr>
                            </w:pPr>
                            <w:r>
                              <w:rPr>
                                <w:sz w:val="23"/>
                              </w:rPr>
                              <w:t xml:space="preserve">4.62 </w:t>
                            </w:r>
                            <w:r>
                              <w:rPr>
                                <w:rFonts w:ascii="Lucida Sans Unicode" w:hAnsi="Lucida Sans Unicode"/>
                                <w:sz w:val="23"/>
                              </w:rPr>
                              <w:t xml:space="preserve">± </w:t>
                            </w:r>
                            <w:r>
                              <w:rPr>
                                <w:sz w:val="23"/>
                              </w:rPr>
                              <w:t>3.7%</w:t>
                            </w:r>
                          </w:p>
                        </w:tc>
                        <w:tc>
                          <w:tcPr>
                            <w:tcW w:w="1815" w:type="dxa"/>
                          </w:tcPr>
                          <w:p w14:paraId="75FB3560" w14:textId="77777777" w:rsidR="002363D0" w:rsidRDefault="002363D0">
                            <w:pPr>
                              <w:pStyle w:val="TableParagraph"/>
                              <w:spacing w:before="0" w:line="348" w:lineRule="exact"/>
                              <w:ind w:left="289"/>
                              <w:jc w:val="left"/>
                              <w:rPr>
                                <w:sz w:val="23"/>
                              </w:rPr>
                            </w:pPr>
                            <w:r>
                              <w:rPr>
                                <w:sz w:val="23"/>
                              </w:rPr>
                              <w:t xml:space="preserve">4.63 </w:t>
                            </w:r>
                            <w:r>
                              <w:rPr>
                                <w:rFonts w:ascii="Lucida Sans Unicode" w:hAnsi="Lucida Sans Unicode"/>
                                <w:sz w:val="23"/>
                              </w:rPr>
                              <w:t xml:space="preserve">± </w:t>
                            </w:r>
                            <w:r>
                              <w:rPr>
                                <w:sz w:val="23"/>
                              </w:rPr>
                              <w:t>1.5%</w:t>
                            </w:r>
                          </w:p>
                        </w:tc>
                      </w:tr>
                      <w:tr w:rsidR="002363D0" w14:paraId="46A00161" w14:textId="77777777">
                        <w:trPr>
                          <w:trHeight w:hRule="exact" w:val="340"/>
                        </w:trPr>
                        <w:tc>
                          <w:tcPr>
                            <w:tcW w:w="1182" w:type="dxa"/>
                          </w:tcPr>
                          <w:p w14:paraId="2723CFAC" w14:textId="77777777" w:rsidR="002363D0" w:rsidRDefault="002363D0">
                            <w:pPr>
                              <w:pStyle w:val="TableParagraph"/>
                              <w:spacing w:before="22"/>
                              <w:ind w:left="254" w:right="254"/>
                              <w:rPr>
                                <w:sz w:val="23"/>
                              </w:rPr>
                            </w:pPr>
                            <w:r>
                              <w:rPr>
                                <w:w w:val="110"/>
                                <w:sz w:val="15"/>
                              </w:rPr>
                              <w:t>141</w:t>
                            </w:r>
                            <w:r>
                              <w:rPr>
                                <w:w w:val="110"/>
                                <w:position w:val="-8"/>
                                <w:sz w:val="23"/>
                              </w:rPr>
                              <w:t>Ce</w:t>
                            </w:r>
                          </w:p>
                        </w:tc>
                        <w:tc>
                          <w:tcPr>
                            <w:tcW w:w="1853" w:type="dxa"/>
                          </w:tcPr>
                          <w:p w14:paraId="23E2CFA7" w14:textId="77777777" w:rsidR="002363D0" w:rsidRDefault="002363D0">
                            <w:pPr>
                              <w:pStyle w:val="TableParagraph"/>
                              <w:spacing w:before="0" w:line="348" w:lineRule="exact"/>
                              <w:ind w:right="113"/>
                              <w:rPr>
                                <w:sz w:val="23"/>
                              </w:rPr>
                            </w:pPr>
                            <w:r>
                              <w:rPr>
                                <w:sz w:val="23"/>
                              </w:rPr>
                              <w:t xml:space="preserve">5.46 </w:t>
                            </w:r>
                            <w:r>
                              <w:rPr>
                                <w:rFonts w:ascii="Lucida Sans Unicode" w:hAnsi="Lucida Sans Unicode"/>
                                <w:sz w:val="23"/>
                              </w:rPr>
                              <w:t xml:space="preserve">± </w:t>
                            </w:r>
                            <w:r>
                              <w:rPr>
                                <w:sz w:val="23"/>
                              </w:rPr>
                              <w:t>0.16</w:t>
                            </w:r>
                          </w:p>
                        </w:tc>
                        <w:tc>
                          <w:tcPr>
                            <w:tcW w:w="1968" w:type="dxa"/>
                          </w:tcPr>
                          <w:p w14:paraId="4F450F29" w14:textId="77777777" w:rsidR="002363D0" w:rsidRDefault="002363D0">
                            <w:pPr>
                              <w:pStyle w:val="TableParagraph"/>
                              <w:spacing w:before="0" w:line="348" w:lineRule="exact"/>
                              <w:ind w:right="113"/>
                              <w:rPr>
                                <w:sz w:val="23"/>
                              </w:rPr>
                            </w:pPr>
                            <w:r>
                              <w:rPr>
                                <w:sz w:val="23"/>
                              </w:rPr>
                              <w:t xml:space="preserve">5.49 </w:t>
                            </w:r>
                            <w:r>
                              <w:rPr>
                                <w:rFonts w:ascii="Lucida Sans Unicode" w:hAnsi="Lucida Sans Unicode"/>
                                <w:sz w:val="23"/>
                              </w:rPr>
                              <w:t xml:space="preserve">± </w:t>
                            </w:r>
                            <w:r>
                              <w:rPr>
                                <w:sz w:val="23"/>
                              </w:rPr>
                              <w:t>0.10</w:t>
                            </w:r>
                          </w:p>
                        </w:tc>
                        <w:tc>
                          <w:tcPr>
                            <w:tcW w:w="1815" w:type="dxa"/>
                          </w:tcPr>
                          <w:p w14:paraId="27637B67" w14:textId="77777777" w:rsidR="002363D0" w:rsidRDefault="002363D0">
                            <w:pPr>
                              <w:pStyle w:val="TableParagraph"/>
                              <w:spacing w:before="0" w:line="348" w:lineRule="exact"/>
                              <w:ind w:right="113"/>
                              <w:rPr>
                                <w:sz w:val="23"/>
                              </w:rPr>
                            </w:pPr>
                            <w:r>
                              <w:rPr>
                                <w:sz w:val="23"/>
                              </w:rPr>
                              <w:t xml:space="preserve">1.78 </w:t>
                            </w:r>
                            <w:r>
                              <w:rPr>
                                <w:rFonts w:ascii="Lucida Sans Unicode" w:hAnsi="Lucida Sans Unicode"/>
                                <w:sz w:val="23"/>
                              </w:rPr>
                              <w:t xml:space="preserve">± </w:t>
                            </w:r>
                            <w:r>
                              <w:rPr>
                                <w:sz w:val="23"/>
                              </w:rPr>
                              <w:t>3.9%</w:t>
                            </w:r>
                          </w:p>
                        </w:tc>
                        <w:tc>
                          <w:tcPr>
                            <w:tcW w:w="1815" w:type="dxa"/>
                          </w:tcPr>
                          <w:p w14:paraId="2E81DA49" w14:textId="77777777" w:rsidR="002363D0" w:rsidRDefault="002363D0">
                            <w:pPr>
                              <w:pStyle w:val="TableParagraph"/>
                              <w:spacing w:before="0" w:line="348" w:lineRule="exact"/>
                              <w:ind w:left="289"/>
                              <w:jc w:val="left"/>
                              <w:rPr>
                                <w:sz w:val="23"/>
                              </w:rPr>
                            </w:pPr>
                            <w:r>
                              <w:rPr>
                                <w:sz w:val="23"/>
                              </w:rPr>
                              <w:t xml:space="preserve">1.78 </w:t>
                            </w:r>
                            <w:r>
                              <w:rPr>
                                <w:rFonts w:ascii="Lucida Sans Unicode" w:hAnsi="Lucida Sans Unicode"/>
                                <w:sz w:val="23"/>
                              </w:rPr>
                              <w:t xml:space="preserve">± </w:t>
                            </w:r>
                            <w:r>
                              <w:rPr>
                                <w:sz w:val="23"/>
                              </w:rPr>
                              <w:t>2.0%</w:t>
                            </w:r>
                          </w:p>
                        </w:tc>
                      </w:tr>
                      <w:tr w:rsidR="002363D0" w14:paraId="30B7B794" w14:textId="77777777">
                        <w:trPr>
                          <w:trHeight w:hRule="exact" w:val="340"/>
                        </w:trPr>
                        <w:tc>
                          <w:tcPr>
                            <w:tcW w:w="1182" w:type="dxa"/>
                          </w:tcPr>
                          <w:p w14:paraId="0361BE6F" w14:textId="77777777" w:rsidR="002363D0" w:rsidRDefault="002363D0">
                            <w:pPr>
                              <w:pStyle w:val="TableParagraph"/>
                              <w:spacing w:before="22"/>
                              <w:ind w:left="254" w:right="254"/>
                              <w:rPr>
                                <w:sz w:val="23"/>
                              </w:rPr>
                            </w:pPr>
                            <w:r>
                              <w:rPr>
                                <w:w w:val="110"/>
                                <w:sz w:val="15"/>
                              </w:rPr>
                              <w:t>143</w:t>
                            </w:r>
                            <w:r>
                              <w:rPr>
                                <w:w w:val="110"/>
                                <w:position w:val="-8"/>
                                <w:sz w:val="23"/>
                              </w:rPr>
                              <w:t>Ce</w:t>
                            </w:r>
                          </w:p>
                        </w:tc>
                        <w:tc>
                          <w:tcPr>
                            <w:tcW w:w="1853" w:type="dxa"/>
                          </w:tcPr>
                          <w:p w14:paraId="57D353C8" w14:textId="77777777" w:rsidR="002363D0" w:rsidRDefault="002363D0">
                            <w:pPr>
                              <w:pStyle w:val="TableParagraph"/>
                              <w:spacing w:before="0" w:line="348" w:lineRule="exact"/>
                              <w:ind w:right="113"/>
                              <w:rPr>
                                <w:sz w:val="23"/>
                              </w:rPr>
                            </w:pPr>
                            <w:r>
                              <w:rPr>
                                <w:sz w:val="23"/>
                              </w:rPr>
                              <w:t xml:space="preserve">5.06 </w:t>
                            </w:r>
                            <w:r>
                              <w:rPr>
                                <w:rFonts w:ascii="Lucida Sans Unicode" w:hAnsi="Lucida Sans Unicode"/>
                                <w:sz w:val="23"/>
                              </w:rPr>
                              <w:t xml:space="preserve">± </w:t>
                            </w:r>
                            <w:r>
                              <w:rPr>
                                <w:sz w:val="23"/>
                              </w:rPr>
                              <w:t>0.15</w:t>
                            </w:r>
                          </w:p>
                        </w:tc>
                        <w:tc>
                          <w:tcPr>
                            <w:tcW w:w="1968" w:type="dxa"/>
                          </w:tcPr>
                          <w:p w14:paraId="614206FB" w14:textId="77777777" w:rsidR="002363D0" w:rsidRDefault="002363D0">
                            <w:pPr>
                              <w:pStyle w:val="TableParagraph"/>
                              <w:spacing w:before="0" w:line="348" w:lineRule="exact"/>
                              <w:ind w:right="113"/>
                              <w:rPr>
                                <w:sz w:val="23"/>
                              </w:rPr>
                            </w:pPr>
                            <w:r>
                              <w:rPr>
                                <w:sz w:val="23"/>
                              </w:rPr>
                              <w:t xml:space="preserve">5.11 </w:t>
                            </w:r>
                            <w:r>
                              <w:rPr>
                                <w:rFonts w:ascii="Lucida Sans Unicode" w:hAnsi="Lucida Sans Unicode"/>
                                <w:sz w:val="23"/>
                              </w:rPr>
                              <w:t xml:space="preserve">± </w:t>
                            </w:r>
                            <w:r>
                              <w:rPr>
                                <w:sz w:val="23"/>
                              </w:rPr>
                              <w:t>0.08</w:t>
                            </w:r>
                          </w:p>
                        </w:tc>
                        <w:tc>
                          <w:tcPr>
                            <w:tcW w:w="1815" w:type="dxa"/>
                          </w:tcPr>
                          <w:p w14:paraId="3D12B788" w14:textId="77777777" w:rsidR="002363D0" w:rsidRDefault="002363D0">
                            <w:pPr>
                              <w:pStyle w:val="TableParagraph"/>
                              <w:spacing w:before="0" w:line="348" w:lineRule="exact"/>
                              <w:ind w:right="113"/>
                              <w:rPr>
                                <w:sz w:val="23"/>
                              </w:rPr>
                            </w:pPr>
                            <w:r>
                              <w:rPr>
                                <w:sz w:val="23"/>
                              </w:rPr>
                              <w:t xml:space="preserve">39.0 </w:t>
                            </w:r>
                            <w:r>
                              <w:rPr>
                                <w:rFonts w:ascii="Lucida Sans Unicode" w:hAnsi="Lucida Sans Unicode"/>
                                <w:sz w:val="23"/>
                              </w:rPr>
                              <w:t xml:space="preserve">± </w:t>
                            </w:r>
                            <w:r>
                              <w:rPr>
                                <w:sz w:val="23"/>
                              </w:rPr>
                              <w:t>3.8%</w:t>
                            </w:r>
                          </w:p>
                        </w:tc>
                        <w:tc>
                          <w:tcPr>
                            <w:tcW w:w="1815" w:type="dxa"/>
                          </w:tcPr>
                          <w:p w14:paraId="1217A8E9" w14:textId="77777777" w:rsidR="002363D0" w:rsidRDefault="002363D0">
                            <w:pPr>
                              <w:pStyle w:val="TableParagraph"/>
                              <w:spacing w:before="0" w:line="348" w:lineRule="exact"/>
                              <w:ind w:left="289"/>
                              <w:jc w:val="left"/>
                              <w:rPr>
                                <w:sz w:val="23"/>
                              </w:rPr>
                            </w:pPr>
                            <w:r>
                              <w:rPr>
                                <w:sz w:val="23"/>
                              </w:rPr>
                              <w:t xml:space="preserve">39.2 </w:t>
                            </w:r>
                            <w:r>
                              <w:rPr>
                                <w:rFonts w:ascii="Lucida Sans Unicode" w:hAnsi="Lucida Sans Unicode"/>
                                <w:sz w:val="23"/>
                              </w:rPr>
                              <w:t xml:space="preserve">± </w:t>
                            </w:r>
                            <w:r>
                              <w:rPr>
                                <w:sz w:val="23"/>
                              </w:rPr>
                              <w:t>1.9%</w:t>
                            </w:r>
                          </w:p>
                        </w:tc>
                      </w:tr>
                      <w:tr w:rsidR="002363D0" w14:paraId="2CB95543" w14:textId="77777777">
                        <w:trPr>
                          <w:trHeight w:hRule="exact" w:val="340"/>
                        </w:trPr>
                        <w:tc>
                          <w:tcPr>
                            <w:tcW w:w="1182" w:type="dxa"/>
                          </w:tcPr>
                          <w:p w14:paraId="130A86CE" w14:textId="77777777" w:rsidR="002363D0" w:rsidRDefault="002363D0">
                            <w:pPr>
                              <w:pStyle w:val="TableParagraph"/>
                              <w:spacing w:before="22"/>
                              <w:ind w:left="254" w:right="254"/>
                              <w:rPr>
                                <w:sz w:val="23"/>
                              </w:rPr>
                            </w:pPr>
                            <w:r>
                              <w:rPr>
                                <w:w w:val="110"/>
                                <w:sz w:val="15"/>
                              </w:rPr>
                              <w:t>144</w:t>
                            </w:r>
                            <w:r>
                              <w:rPr>
                                <w:w w:val="110"/>
                                <w:position w:val="-8"/>
                                <w:sz w:val="23"/>
                              </w:rPr>
                              <w:t>Ce</w:t>
                            </w:r>
                          </w:p>
                        </w:tc>
                        <w:tc>
                          <w:tcPr>
                            <w:tcW w:w="1853" w:type="dxa"/>
                          </w:tcPr>
                          <w:p w14:paraId="15E23EBE" w14:textId="77777777" w:rsidR="002363D0" w:rsidRDefault="002363D0">
                            <w:pPr>
                              <w:pStyle w:val="TableParagraph"/>
                              <w:spacing w:before="0" w:line="348" w:lineRule="exact"/>
                              <w:ind w:right="113"/>
                              <w:rPr>
                                <w:sz w:val="23"/>
                              </w:rPr>
                            </w:pPr>
                            <w:r>
                              <w:rPr>
                                <w:sz w:val="23"/>
                              </w:rPr>
                              <w:t xml:space="preserve">4.68 </w:t>
                            </w:r>
                            <w:r>
                              <w:rPr>
                                <w:rFonts w:ascii="Lucida Sans Unicode" w:hAnsi="Lucida Sans Unicode"/>
                                <w:sz w:val="23"/>
                              </w:rPr>
                              <w:t xml:space="preserve">± </w:t>
                            </w:r>
                            <w:r>
                              <w:rPr>
                                <w:sz w:val="23"/>
                              </w:rPr>
                              <w:t>0.13</w:t>
                            </w:r>
                          </w:p>
                        </w:tc>
                        <w:tc>
                          <w:tcPr>
                            <w:tcW w:w="1968" w:type="dxa"/>
                          </w:tcPr>
                          <w:p w14:paraId="238DB174" w14:textId="77777777" w:rsidR="002363D0" w:rsidRDefault="002363D0">
                            <w:pPr>
                              <w:pStyle w:val="TableParagraph"/>
                              <w:spacing w:before="0" w:line="348" w:lineRule="exact"/>
                              <w:ind w:right="113"/>
                              <w:rPr>
                                <w:sz w:val="23"/>
                              </w:rPr>
                            </w:pPr>
                            <w:r>
                              <w:rPr>
                                <w:sz w:val="23"/>
                              </w:rPr>
                              <w:t xml:space="preserve">4.74 </w:t>
                            </w:r>
                            <w:r>
                              <w:rPr>
                                <w:rFonts w:ascii="Lucida Sans Unicode" w:hAnsi="Lucida Sans Unicode"/>
                                <w:sz w:val="23"/>
                              </w:rPr>
                              <w:t xml:space="preserve">± </w:t>
                            </w:r>
                            <w:r>
                              <w:rPr>
                                <w:sz w:val="23"/>
                              </w:rPr>
                              <w:t>0.06</w:t>
                            </w:r>
                          </w:p>
                        </w:tc>
                        <w:tc>
                          <w:tcPr>
                            <w:tcW w:w="1815" w:type="dxa"/>
                          </w:tcPr>
                          <w:p w14:paraId="0DDD6BFC" w14:textId="77777777" w:rsidR="002363D0" w:rsidRDefault="002363D0">
                            <w:pPr>
                              <w:pStyle w:val="TableParagraph"/>
                              <w:spacing w:before="0" w:line="348" w:lineRule="exact"/>
                              <w:ind w:right="113"/>
                              <w:rPr>
                                <w:sz w:val="23"/>
                              </w:rPr>
                            </w:pPr>
                            <w:r>
                              <w:rPr>
                                <w:sz w:val="23"/>
                              </w:rPr>
                              <w:t xml:space="preserve">0.174 </w:t>
                            </w:r>
                            <w:r>
                              <w:rPr>
                                <w:rFonts w:ascii="Lucida Sans Unicode" w:hAnsi="Lucida Sans Unicode"/>
                                <w:sz w:val="23"/>
                              </w:rPr>
                              <w:t xml:space="preserve">± </w:t>
                            </w:r>
                            <w:r>
                              <w:rPr>
                                <w:sz w:val="23"/>
                              </w:rPr>
                              <w:t>3.7%</w:t>
                            </w:r>
                          </w:p>
                        </w:tc>
                        <w:tc>
                          <w:tcPr>
                            <w:tcW w:w="1815" w:type="dxa"/>
                          </w:tcPr>
                          <w:p w14:paraId="028468E9" w14:textId="77777777" w:rsidR="002363D0" w:rsidRDefault="002363D0">
                            <w:pPr>
                              <w:pStyle w:val="TableParagraph"/>
                              <w:spacing w:before="0" w:line="348" w:lineRule="exact"/>
                              <w:ind w:left="0" w:right="230"/>
                              <w:jc w:val="right"/>
                              <w:rPr>
                                <w:sz w:val="23"/>
                              </w:rPr>
                            </w:pPr>
                            <w:r>
                              <w:rPr>
                                <w:sz w:val="23"/>
                              </w:rPr>
                              <w:t xml:space="preserve">0.175 </w:t>
                            </w:r>
                            <w:r>
                              <w:rPr>
                                <w:rFonts w:ascii="Lucida Sans Unicode" w:hAnsi="Lucida Sans Unicode"/>
                                <w:sz w:val="23"/>
                              </w:rPr>
                              <w:t xml:space="preserve">± </w:t>
                            </w:r>
                            <w:r>
                              <w:rPr>
                                <w:sz w:val="23"/>
                              </w:rPr>
                              <w:t>1.6%</w:t>
                            </w:r>
                          </w:p>
                        </w:tc>
                      </w:tr>
                      <w:tr w:rsidR="002363D0" w14:paraId="34A794CE" w14:textId="77777777">
                        <w:trPr>
                          <w:trHeight w:hRule="exact" w:val="340"/>
                        </w:trPr>
                        <w:tc>
                          <w:tcPr>
                            <w:tcW w:w="1182" w:type="dxa"/>
                          </w:tcPr>
                          <w:p w14:paraId="5D08C208" w14:textId="77777777" w:rsidR="002363D0" w:rsidRDefault="002363D0">
                            <w:pPr>
                              <w:pStyle w:val="TableParagraph"/>
                              <w:spacing w:before="22"/>
                              <w:ind w:left="254" w:right="254"/>
                              <w:rPr>
                                <w:sz w:val="23"/>
                              </w:rPr>
                            </w:pPr>
                            <w:r>
                              <w:rPr>
                                <w:w w:val="110"/>
                                <w:sz w:val="15"/>
                              </w:rPr>
                              <w:t>147</w:t>
                            </w:r>
                            <w:r>
                              <w:rPr>
                                <w:w w:val="110"/>
                                <w:position w:val="-8"/>
                                <w:sz w:val="23"/>
                              </w:rPr>
                              <w:t>Nd</w:t>
                            </w:r>
                          </w:p>
                        </w:tc>
                        <w:tc>
                          <w:tcPr>
                            <w:tcW w:w="1853" w:type="dxa"/>
                          </w:tcPr>
                          <w:p w14:paraId="3408A3D2" w14:textId="77777777" w:rsidR="002363D0" w:rsidRDefault="002363D0">
                            <w:pPr>
                              <w:pStyle w:val="TableParagraph"/>
                              <w:spacing w:before="0" w:line="348" w:lineRule="exact"/>
                              <w:ind w:right="113"/>
                              <w:rPr>
                                <w:sz w:val="23"/>
                              </w:rPr>
                            </w:pPr>
                            <w:r>
                              <w:rPr>
                                <w:sz w:val="23"/>
                              </w:rPr>
                              <w:t xml:space="preserve">2.07 </w:t>
                            </w:r>
                            <w:r>
                              <w:rPr>
                                <w:rFonts w:ascii="Lucida Sans Unicode" w:hAnsi="Lucida Sans Unicode"/>
                                <w:sz w:val="23"/>
                              </w:rPr>
                              <w:t xml:space="preserve">± </w:t>
                            </w:r>
                            <w:r>
                              <w:rPr>
                                <w:sz w:val="23"/>
                              </w:rPr>
                              <w:t>0.06</w:t>
                            </w:r>
                          </w:p>
                        </w:tc>
                        <w:tc>
                          <w:tcPr>
                            <w:tcW w:w="1968" w:type="dxa"/>
                          </w:tcPr>
                          <w:p w14:paraId="4A816CE1" w14:textId="77777777" w:rsidR="002363D0" w:rsidRDefault="002363D0">
                            <w:pPr>
                              <w:pStyle w:val="TableParagraph"/>
                              <w:spacing w:before="0" w:line="348" w:lineRule="exact"/>
                              <w:ind w:right="113"/>
                              <w:rPr>
                                <w:sz w:val="23"/>
                              </w:rPr>
                            </w:pPr>
                            <w:r>
                              <w:rPr>
                                <w:sz w:val="23"/>
                              </w:rPr>
                              <w:t xml:space="preserve">2.08 </w:t>
                            </w:r>
                            <w:r>
                              <w:rPr>
                                <w:rFonts w:ascii="Lucida Sans Unicode" w:hAnsi="Lucida Sans Unicode"/>
                                <w:sz w:val="23"/>
                              </w:rPr>
                              <w:t xml:space="preserve">± </w:t>
                            </w:r>
                            <w:r>
                              <w:rPr>
                                <w:sz w:val="23"/>
                              </w:rPr>
                              <w:t>0.03</w:t>
                            </w:r>
                          </w:p>
                        </w:tc>
                        <w:tc>
                          <w:tcPr>
                            <w:tcW w:w="1815" w:type="dxa"/>
                          </w:tcPr>
                          <w:p w14:paraId="623AD96A" w14:textId="77777777" w:rsidR="002363D0" w:rsidRDefault="002363D0">
                            <w:pPr>
                              <w:pStyle w:val="TableParagraph"/>
                              <w:spacing w:before="0" w:line="348" w:lineRule="exact"/>
                              <w:ind w:right="113"/>
                              <w:rPr>
                                <w:sz w:val="23"/>
                              </w:rPr>
                            </w:pPr>
                            <w:r>
                              <w:rPr>
                                <w:sz w:val="23"/>
                              </w:rPr>
                              <w:t xml:space="preserve">2.00 </w:t>
                            </w:r>
                            <w:r>
                              <w:rPr>
                                <w:rFonts w:ascii="Lucida Sans Unicode" w:hAnsi="Lucida Sans Unicode"/>
                                <w:sz w:val="23"/>
                              </w:rPr>
                              <w:t xml:space="preserve">± </w:t>
                            </w:r>
                            <w:r>
                              <w:rPr>
                                <w:sz w:val="23"/>
                              </w:rPr>
                              <w:t>3.7%</w:t>
                            </w:r>
                          </w:p>
                        </w:tc>
                        <w:tc>
                          <w:tcPr>
                            <w:tcW w:w="1815" w:type="dxa"/>
                          </w:tcPr>
                          <w:p w14:paraId="06B3A402" w14:textId="77777777" w:rsidR="002363D0" w:rsidRDefault="002363D0">
                            <w:pPr>
                              <w:pStyle w:val="TableParagraph"/>
                              <w:spacing w:before="0" w:line="348" w:lineRule="exact"/>
                              <w:ind w:left="289"/>
                              <w:jc w:val="left"/>
                              <w:rPr>
                                <w:sz w:val="23"/>
                              </w:rPr>
                            </w:pPr>
                            <w:r>
                              <w:rPr>
                                <w:sz w:val="23"/>
                              </w:rPr>
                              <w:t xml:space="preserve">2.00 </w:t>
                            </w:r>
                            <w:r>
                              <w:rPr>
                                <w:rFonts w:ascii="Lucida Sans Unicode" w:hAnsi="Lucida Sans Unicode"/>
                                <w:sz w:val="23"/>
                              </w:rPr>
                              <w:t xml:space="preserve">± </w:t>
                            </w:r>
                            <w:r>
                              <w:rPr>
                                <w:sz w:val="23"/>
                              </w:rPr>
                              <w:t>1.7%</w:t>
                            </w:r>
                          </w:p>
                        </w:tc>
                      </w:tr>
                      <w:tr w:rsidR="002363D0" w14:paraId="4047A26E" w14:textId="77777777">
                        <w:trPr>
                          <w:trHeight w:hRule="exact" w:val="340"/>
                        </w:trPr>
                        <w:tc>
                          <w:tcPr>
                            <w:tcW w:w="1182" w:type="dxa"/>
                          </w:tcPr>
                          <w:p w14:paraId="1C045F88" w14:textId="77777777" w:rsidR="002363D0" w:rsidRDefault="002363D0">
                            <w:pPr>
                              <w:pStyle w:val="TableParagraph"/>
                              <w:spacing w:before="22"/>
                              <w:ind w:left="254" w:right="254"/>
                              <w:rPr>
                                <w:sz w:val="23"/>
                              </w:rPr>
                            </w:pPr>
                            <w:r>
                              <w:rPr>
                                <w:w w:val="110"/>
                                <w:sz w:val="15"/>
                              </w:rPr>
                              <w:t>149</w:t>
                            </w:r>
                            <w:r>
                              <w:rPr>
                                <w:w w:val="110"/>
                                <w:position w:val="-8"/>
                                <w:sz w:val="23"/>
                              </w:rPr>
                              <w:t>Pm</w:t>
                            </w:r>
                          </w:p>
                        </w:tc>
                        <w:tc>
                          <w:tcPr>
                            <w:tcW w:w="1853" w:type="dxa"/>
                          </w:tcPr>
                          <w:p w14:paraId="6ED19CD3" w14:textId="77777777" w:rsidR="002363D0" w:rsidRDefault="002363D0">
                            <w:pPr>
                              <w:pStyle w:val="TableParagraph"/>
                              <w:spacing w:before="0" w:line="348" w:lineRule="exact"/>
                              <w:ind w:right="113"/>
                              <w:rPr>
                                <w:sz w:val="23"/>
                              </w:rPr>
                            </w:pPr>
                            <w:r>
                              <w:rPr>
                                <w:sz w:val="23"/>
                              </w:rPr>
                              <w:t xml:space="preserve">1.00 </w:t>
                            </w:r>
                            <w:r>
                              <w:rPr>
                                <w:rFonts w:ascii="Lucida Sans Unicode" w:hAnsi="Lucida Sans Unicode"/>
                                <w:sz w:val="23"/>
                              </w:rPr>
                              <w:t xml:space="preserve">± </w:t>
                            </w:r>
                            <w:r>
                              <w:rPr>
                                <w:sz w:val="23"/>
                              </w:rPr>
                              <w:t>0.04</w:t>
                            </w:r>
                          </w:p>
                        </w:tc>
                        <w:tc>
                          <w:tcPr>
                            <w:tcW w:w="1968" w:type="dxa"/>
                          </w:tcPr>
                          <w:p w14:paraId="7A7A423C" w14:textId="77777777" w:rsidR="002363D0" w:rsidRDefault="002363D0">
                            <w:pPr>
                              <w:pStyle w:val="TableParagraph"/>
                              <w:spacing w:before="0" w:line="348" w:lineRule="exact"/>
                              <w:ind w:right="113"/>
                              <w:rPr>
                                <w:sz w:val="23"/>
                              </w:rPr>
                            </w:pPr>
                            <w:r>
                              <w:rPr>
                                <w:sz w:val="23"/>
                              </w:rPr>
                              <w:t xml:space="preserve">1.00 </w:t>
                            </w:r>
                            <w:r>
                              <w:rPr>
                                <w:rFonts w:ascii="Lucida Sans Unicode" w:hAnsi="Lucida Sans Unicode"/>
                                <w:sz w:val="23"/>
                              </w:rPr>
                              <w:t xml:space="preserve">± </w:t>
                            </w:r>
                            <w:r>
                              <w:rPr>
                                <w:sz w:val="23"/>
                              </w:rPr>
                              <w:t>0.03</w:t>
                            </w:r>
                          </w:p>
                        </w:tc>
                        <w:tc>
                          <w:tcPr>
                            <w:tcW w:w="1815" w:type="dxa"/>
                          </w:tcPr>
                          <w:p w14:paraId="3F4BF41A" w14:textId="77777777" w:rsidR="002363D0" w:rsidRDefault="002363D0">
                            <w:pPr>
                              <w:pStyle w:val="TableParagraph"/>
                              <w:spacing w:before="0" w:line="348" w:lineRule="exact"/>
                              <w:ind w:right="113"/>
                              <w:rPr>
                                <w:sz w:val="23"/>
                              </w:rPr>
                            </w:pPr>
                            <w:r>
                              <w:rPr>
                                <w:sz w:val="23"/>
                              </w:rPr>
                              <w:t xml:space="preserve">4.78 </w:t>
                            </w:r>
                            <w:r>
                              <w:rPr>
                                <w:rFonts w:ascii="Lucida Sans Unicode" w:hAnsi="Lucida Sans Unicode"/>
                                <w:sz w:val="23"/>
                              </w:rPr>
                              <w:t xml:space="preserve">± </w:t>
                            </w:r>
                            <w:r>
                              <w:rPr>
                                <w:sz w:val="23"/>
                              </w:rPr>
                              <w:t>4.8%</w:t>
                            </w:r>
                          </w:p>
                        </w:tc>
                        <w:tc>
                          <w:tcPr>
                            <w:tcW w:w="1815" w:type="dxa"/>
                          </w:tcPr>
                          <w:p w14:paraId="5FE07078" w14:textId="77777777" w:rsidR="002363D0" w:rsidRDefault="002363D0">
                            <w:pPr>
                              <w:pStyle w:val="TableParagraph"/>
                              <w:spacing w:before="0" w:line="348" w:lineRule="exact"/>
                              <w:ind w:left="289"/>
                              <w:jc w:val="left"/>
                              <w:rPr>
                                <w:sz w:val="23"/>
                              </w:rPr>
                            </w:pPr>
                            <w:r>
                              <w:rPr>
                                <w:sz w:val="23"/>
                              </w:rPr>
                              <w:t xml:space="preserve">4.79 </w:t>
                            </w:r>
                            <w:r>
                              <w:rPr>
                                <w:rFonts w:ascii="Lucida Sans Unicode" w:hAnsi="Lucida Sans Unicode"/>
                                <w:sz w:val="23"/>
                              </w:rPr>
                              <w:t xml:space="preserve">± </w:t>
                            </w:r>
                            <w:r>
                              <w:rPr>
                                <w:sz w:val="23"/>
                              </w:rPr>
                              <w:t>3.3%</w:t>
                            </w:r>
                          </w:p>
                        </w:tc>
                      </w:tr>
                      <w:tr w:rsidR="002363D0" w14:paraId="6642BBDC" w14:textId="77777777">
                        <w:trPr>
                          <w:trHeight w:hRule="exact" w:val="340"/>
                        </w:trPr>
                        <w:tc>
                          <w:tcPr>
                            <w:tcW w:w="1182" w:type="dxa"/>
                          </w:tcPr>
                          <w:p w14:paraId="172F32F3" w14:textId="77777777" w:rsidR="002363D0" w:rsidRDefault="002363D0">
                            <w:pPr>
                              <w:pStyle w:val="TableParagraph"/>
                              <w:spacing w:before="22"/>
                              <w:ind w:left="254" w:right="254"/>
                              <w:rPr>
                                <w:sz w:val="23"/>
                              </w:rPr>
                            </w:pPr>
                            <w:r>
                              <w:rPr>
                                <w:w w:val="110"/>
                                <w:sz w:val="15"/>
                              </w:rPr>
                              <w:t>151</w:t>
                            </w:r>
                            <w:r>
                              <w:rPr>
                                <w:w w:val="110"/>
                                <w:position w:val="-8"/>
                                <w:sz w:val="23"/>
                              </w:rPr>
                              <w:t>Pm</w:t>
                            </w:r>
                          </w:p>
                        </w:tc>
                        <w:tc>
                          <w:tcPr>
                            <w:tcW w:w="1853" w:type="dxa"/>
                          </w:tcPr>
                          <w:p w14:paraId="08C257B7" w14:textId="77777777" w:rsidR="002363D0" w:rsidRDefault="002363D0">
                            <w:pPr>
                              <w:pStyle w:val="TableParagraph"/>
                              <w:spacing w:before="0" w:line="348" w:lineRule="exact"/>
                              <w:ind w:right="113"/>
                              <w:rPr>
                                <w:sz w:val="23"/>
                              </w:rPr>
                            </w:pPr>
                            <w:r>
                              <w:rPr>
                                <w:sz w:val="23"/>
                              </w:rPr>
                              <w:t xml:space="preserve">0.47 </w:t>
                            </w:r>
                            <w:r>
                              <w:rPr>
                                <w:rFonts w:ascii="Lucida Sans Unicode" w:hAnsi="Lucida Sans Unicode"/>
                                <w:sz w:val="23"/>
                              </w:rPr>
                              <w:t xml:space="preserve">± </w:t>
                            </w:r>
                            <w:r>
                              <w:rPr>
                                <w:sz w:val="23"/>
                              </w:rPr>
                              <w:t>0.02</w:t>
                            </w:r>
                          </w:p>
                        </w:tc>
                        <w:tc>
                          <w:tcPr>
                            <w:tcW w:w="1968" w:type="dxa"/>
                          </w:tcPr>
                          <w:p w14:paraId="22ABCD3E" w14:textId="77777777" w:rsidR="002363D0" w:rsidRDefault="002363D0">
                            <w:pPr>
                              <w:pStyle w:val="TableParagraph"/>
                              <w:spacing w:before="0" w:line="348" w:lineRule="exact"/>
                              <w:ind w:right="113"/>
                              <w:rPr>
                                <w:sz w:val="23"/>
                              </w:rPr>
                            </w:pPr>
                            <w:r>
                              <w:rPr>
                                <w:sz w:val="23"/>
                              </w:rPr>
                              <w:t xml:space="preserve">0.46 </w:t>
                            </w:r>
                            <w:r>
                              <w:rPr>
                                <w:rFonts w:ascii="Lucida Sans Unicode" w:hAnsi="Lucida Sans Unicode"/>
                                <w:sz w:val="23"/>
                              </w:rPr>
                              <w:t xml:space="preserve">± </w:t>
                            </w:r>
                            <w:r>
                              <w:rPr>
                                <w:sz w:val="23"/>
                              </w:rPr>
                              <w:t>0.02</w:t>
                            </w:r>
                          </w:p>
                        </w:tc>
                        <w:tc>
                          <w:tcPr>
                            <w:tcW w:w="1815" w:type="dxa"/>
                          </w:tcPr>
                          <w:p w14:paraId="33ED7B1F" w14:textId="77777777" w:rsidR="002363D0" w:rsidRDefault="002363D0">
                            <w:pPr>
                              <w:pStyle w:val="TableParagraph"/>
                              <w:spacing w:before="0" w:line="348" w:lineRule="exact"/>
                              <w:ind w:right="113"/>
                              <w:rPr>
                                <w:sz w:val="23"/>
                              </w:rPr>
                            </w:pPr>
                            <w:r>
                              <w:rPr>
                                <w:sz w:val="23"/>
                              </w:rPr>
                              <w:t xml:space="preserve">1,360 </w:t>
                            </w:r>
                            <w:r>
                              <w:rPr>
                                <w:rFonts w:ascii="Lucida Sans Unicode" w:hAnsi="Lucida Sans Unicode"/>
                                <w:sz w:val="23"/>
                              </w:rPr>
                              <w:t xml:space="preserve">± </w:t>
                            </w:r>
                            <w:r>
                              <w:rPr>
                                <w:sz w:val="23"/>
                              </w:rPr>
                              <w:t>5.0%</w:t>
                            </w:r>
                          </w:p>
                        </w:tc>
                        <w:tc>
                          <w:tcPr>
                            <w:tcW w:w="1815" w:type="dxa"/>
                          </w:tcPr>
                          <w:p w14:paraId="3899258F" w14:textId="77777777" w:rsidR="002363D0" w:rsidRDefault="002363D0">
                            <w:pPr>
                              <w:pStyle w:val="TableParagraph"/>
                              <w:spacing w:before="0" w:line="348" w:lineRule="exact"/>
                              <w:ind w:left="0" w:right="230"/>
                              <w:jc w:val="right"/>
                              <w:rPr>
                                <w:sz w:val="23"/>
                              </w:rPr>
                            </w:pPr>
                            <w:r>
                              <w:rPr>
                                <w:sz w:val="23"/>
                              </w:rPr>
                              <w:t xml:space="preserve">1,340 </w:t>
                            </w:r>
                            <w:r>
                              <w:rPr>
                                <w:rFonts w:ascii="Lucida Sans Unicode" w:hAnsi="Lucida Sans Unicode"/>
                                <w:sz w:val="23"/>
                              </w:rPr>
                              <w:t xml:space="preserve">± </w:t>
                            </w:r>
                            <w:r>
                              <w:rPr>
                                <w:sz w:val="23"/>
                              </w:rPr>
                              <w:t>3.6%</w:t>
                            </w:r>
                          </w:p>
                        </w:tc>
                      </w:tr>
                      <w:tr w:rsidR="002363D0" w14:paraId="0DBFFA62" w14:textId="77777777">
                        <w:trPr>
                          <w:trHeight w:hRule="exact" w:val="340"/>
                        </w:trPr>
                        <w:tc>
                          <w:tcPr>
                            <w:tcW w:w="1182" w:type="dxa"/>
                          </w:tcPr>
                          <w:p w14:paraId="292DC9C1" w14:textId="77777777" w:rsidR="002363D0" w:rsidRDefault="002363D0">
                            <w:pPr>
                              <w:pStyle w:val="TableParagraph"/>
                              <w:spacing w:before="22"/>
                              <w:ind w:left="254" w:right="254"/>
                              <w:rPr>
                                <w:sz w:val="23"/>
                              </w:rPr>
                            </w:pPr>
                            <w:r>
                              <w:rPr>
                                <w:w w:val="110"/>
                                <w:sz w:val="15"/>
                              </w:rPr>
                              <w:t>153</w:t>
                            </w:r>
                            <w:proofErr w:type="spellStart"/>
                            <w:r>
                              <w:rPr>
                                <w:w w:val="110"/>
                                <w:position w:val="-8"/>
                                <w:sz w:val="23"/>
                              </w:rPr>
                              <w:t>Sm</w:t>
                            </w:r>
                            <w:proofErr w:type="spellEnd"/>
                          </w:p>
                        </w:tc>
                        <w:tc>
                          <w:tcPr>
                            <w:tcW w:w="1853" w:type="dxa"/>
                          </w:tcPr>
                          <w:p w14:paraId="5CA1BAFE" w14:textId="77777777" w:rsidR="002363D0" w:rsidRDefault="002363D0">
                            <w:pPr>
                              <w:pStyle w:val="TableParagraph"/>
                              <w:spacing w:before="0" w:line="348" w:lineRule="exact"/>
                              <w:ind w:right="113"/>
                              <w:rPr>
                                <w:sz w:val="23"/>
                              </w:rPr>
                            </w:pPr>
                            <w:r>
                              <w:rPr>
                                <w:sz w:val="23"/>
                              </w:rPr>
                              <w:t xml:space="preserve">0.17 </w:t>
                            </w:r>
                            <w:r>
                              <w:rPr>
                                <w:rFonts w:ascii="Lucida Sans Unicode" w:hAnsi="Lucida Sans Unicode"/>
                                <w:sz w:val="23"/>
                              </w:rPr>
                              <w:t xml:space="preserve">± </w:t>
                            </w:r>
                            <w:r>
                              <w:rPr>
                                <w:sz w:val="23"/>
                              </w:rPr>
                              <w:t>0.01</w:t>
                            </w:r>
                          </w:p>
                        </w:tc>
                        <w:tc>
                          <w:tcPr>
                            <w:tcW w:w="1968" w:type="dxa"/>
                          </w:tcPr>
                          <w:p w14:paraId="438F7FDC" w14:textId="77777777" w:rsidR="002363D0" w:rsidRDefault="002363D0">
                            <w:pPr>
                              <w:pStyle w:val="TableParagraph"/>
                              <w:spacing w:before="0" w:line="348" w:lineRule="exact"/>
                              <w:ind w:right="113"/>
                              <w:rPr>
                                <w:sz w:val="23"/>
                              </w:rPr>
                            </w:pPr>
                            <w:r>
                              <w:rPr>
                                <w:sz w:val="23"/>
                              </w:rPr>
                              <w:t xml:space="preserve">0.17 </w:t>
                            </w:r>
                            <w:r>
                              <w:rPr>
                                <w:rFonts w:ascii="Lucida Sans Unicode" w:hAnsi="Lucida Sans Unicode"/>
                                <w:sz w:val="23"/>
                              </w:rPr>
                              <w:t xml:space="preserve">± </w:t>
                            </w:r>
                            <w:r>
                              <w:rPr>
                                <w:sz w:val="23"/>
                              </w:rPr>
                              <w:t>0.01</w:t>
                            </w:r>
                          </w:p>
                        </w:tc>
                        <w:tc>
                          <w:tcPr>
                            <w:tcW w:w="1815" w:type="dxa"/>
                          </w:tcPr>
                          <w:p w14:paraId="7328EFBD" w14:textId="77777777" w:rsidR="002363D0" w:rsidRDefault="002363D0">
                            <w:pPr>
                              <w:pStyle w:val="TableParagraph"/>
                              <w:spacing w:before="0" w:line="348" w:lineRule="exact"/>
                              <w:ind w:right="113"/>
                              <w:rPr>
                                <w:sz w:val="23"/>
                              </w:rPr>
                            </w:pPr>
                            <w:r>
                              <w:rPr>
                                <w:sz w:val="23"/>
                              </w:rPr>
                              <w:t xml:space="preserve">0.950 </w:t>
                            </w:r>
                            <w:r>
                              <w:rPr>
                                <w:rFonts w:ascii="Lucida Sans Unicode" w:hAnsi="Lucida Sans Unicode"/>
                                <w:sz w:val="23"/>
                              </w:rPr>
                              <w:t xml:space="preserve">± </w:t>
                            </w:r>
                            <w:r>
                              <w:rPr>
                                <w:sz w:val="23"/>
                              </w:rPr>
                              <w:t>6.0%</w:t>
                            </w:r>
                          </w:p>
                        </w:tc>
                        <w:tc>
                          <w:tcPr>
                            <w:tcW w:w="1815" w:type="dxa"/>
                          </w:tcPr>
                          <w:p w14:paraId="0482172E" w14:textId="77777777" w:rsidR="002363D0" w:rsidRDefault="002363D0">
                            <w:pPr>
                              <w:pStyle w:val="TableParagraph"/>
                              <w:spacing w:before="0" w:line="348" w:lineRule="exact"/>
                              <w:ind w:left="0" w:right="230"/>
                              <w:jc w:val="right"/>
                              <w:rPr>
                                <w:sz w:val="23"/>
                              </w:rPr>
                            </w:pPr>
                            <w:r>
                              <w:rPr>
                                <w:sz w:val="23"/>
                              </w:rPr>
                              <w:t xml:space="preserve">0.936 </w:t>
                            </w:r>
                            <w:r>
                              <w:rPr>
                                <w:rFonts w:ascii="Lucida Sans Unicode" w:hAnsi="Lucida Sans Unicode"/>
                                <w:sz w:val="23"/>
                              </w:rPr>
                              <w:t xml:space="preserve">± </w:t>
                            </w:r>
                            <w:r>
                              <w:rPr>
                                <w:sz w:val="23"/>
                              </w:rPr>
                              <w:t>4.7%</w:t>
                            </w:r>
                          </w:p>
                        </w:tc>
                      </w:tr>
                      <w:tr w:rsidR="002363D0" w14:paraId="38E3B6A2" w14:textId="77777777">
                        <w:trPr>
                          <w:trHeight w:hRule="exact" w:val="340"/>
                        </w:trPr>
                        <w:tc>
                          <w:tcPr>
                            <w:tcW w:w="1182" w:type="dxa"/>
                          </w:tcPr>
                          <w:p w14:paraId="18F53DB2" w14:textId="77777777" w:rsidR="002363D0" w:rsidRDefault="002363D0">
                            <w:pPr>
                              <w:pStyle w:val="TableParagraph"/>
                              <w:spacing w:before="22"/>
                              <w:ind w:left="254" w:right="254"/>
                              <w:rPr>
                                <w:sz w:val="23"/>
                              </w:rPr>
                            </w:pPr>
                            <w:r>
                              <w:rPr>
                                <w:w w:val="110"/>
                                <w:sz w:val="15"/>
                              </w:rPr>
                              <w:t>156</w:t>
                            </w:r>
                            <w:r>
                              <w:rPr>
                                <w:w w:val="110"/>
                                <w:position w:val="-8"/>
                                <w:sz w:val="23"/>
                              </w:rPr>
                              <w:t>Eu</w:t>
                            </w:r>
                          </w:p>
                        </w:tc>
                        <w:tc>
                          <w:tcPr>
                            <w:tcW w:w="1853" w:type="dxa"/>
                          </w:tcPr>
                          <w:p w14:paraId="134CA311" w14:textId="77777777" w:rsidR="002363D0" w:rsidRDefault="002363D0">
                            <w:pPr>
                              <w:pStyle w:val="TableParagraph"/>
                              <w:spacing w:before="0" w:line="348" w:lineRule="exact"/>
                              <w:ind w:right="113"/>
                              <w:rPr>
                                <w:sz w:val="23"/>
                              </w:rPr>
                            </w:pPr>
                            <w:r>
                              <w:rPr>
                                <w:sz w:val="23"/>
                              </w:rPr>
                              <w:t xml:space="preserve">0.027 </w:t>
                            </w:r>
                            <w:r>
                              <w:rPr>
                                <w:rFonts w:ascii="Lucida Sans Unicode" w:hAnsi="Lucida Sans Unicode"/>
                                <w:sz w:val="23"/>
                              </w:rPr>
                              <w:t xml:space="preserve">± </w:t>
                            </w:r>
                            <w:r>
                              <w:rPr>
                                <w:sz w:val="23"/>
                              </w:rPr>
                              <w:t>0.001</w:t>
                            </w:r>
                          </w:p>
                        </w:tc>
                        <w:tc>
                          <w:tcPr>
                            <w:tcW w:w="1968" w:type="dxa"/>
                          </w:tcPr>
                          <w:p w14:paraId="7E188F00" w14:textId="77777777" w:rsidR="002363D0" w:rsidRDefault="002363D0">
                            <w:pPr>
                              <w:pStyle w:val="TableParagraph"/>
                              <w:spacing w:before="0" w:line="348" w:lineRule="exact"/>
                              <w:ind w:right="113"/>
                              <w:rPr>
                                <w:sz w:val="23"/>
                              </w:rPr>
                            </w:pPr>
                            <w:r>
                              <w:rPr>
                                <w:sz w:val="23"/>
                              </w:rPr>
                              <w:t xml:space="preserve">0.025 </w:t>
                            </w:r>
                            <w:r>
                              <w:rPr>
                                <w:rFonts w:ascii="Lucida Sans Unicode" w:hAnsi="Lucida Sans Unicode"/>
                                <w:sz w:val="23"/>
                              </w:rPr>
                              <w:t xml:space="preserve">± </w:t>
                            </w:r>
                            <w:r>
                              <w:rPr>
                                <w:sz w:val="23"/>
                              </w:rPr>
                              <w:t>0.001</w:t>
                            </w:r>
                          </w:p>
                        </w:tc>
                        <w:tc>
                          <w:tcPr>
                            <w:tcW w:w="1815" w:type="dxa"/>
                          </w:tcPr>
                          <w:p w14:paraId="0F32EC50" w14:textId="77777777" w:rsidR="002363D0" w:rsidRDefault="002363D0">
                            <w:pPr>
                              <w:pStyle w:val="TableParagraph"/>
                              <w:spacing w:before="0" w:line="348" w:lineRule="exact"/>
                              <w:ind w:right="113"/>
                              <w:rPr>
                                <w:sz w:val="23"/>
                              </w:rPr>
                            </w:pPr>
                            <w:r>
                              <w:rPr>
                                <w:sz w:val="23"/>
                              </w:rPr>
                              <w:t xml:space="preserve">0.0187 </w:t>
                            </w:r>
                            <w:r>
                              <w:rPr>
                                <w:rFonts w:ascii="Lucida Sans Unicode" w:hAnsi="Lucida Sans Unicode"/>
                                <w:sz w:val="23"/>
                              </w:rPr>
                              <w:t xml:space="preserve">± </w:t>
                            </w:r>
                            <w:r>
                              <w:rPr>
                                <w:sz w:val="23"/>
                              </w:rPr>
                              <w:t>5.0%</w:t>
                            </w:r>
                          </w:p>
                        </w:tc>
                        <w:tc>
                          <w:tcPr>
                            <w:tcW w:w="1815" w:type="dxa"/>
                          </w:tcPr>
                          <w:p w14:paraId="2FA06F89" w14:textId="77777777" w:rsidR="002363D0" w:rsidRDefault="002363D0">
                            <w:pPr>
                              <w:pStyle w:val="TableParagraph"/>
                              <w:spacing w:before="0" w:line="348" w:lineRule="exact"/>
                              <w:ind w:left="0" w:right="172"/>
                              <w:jc w:val="right"/>
                              <w:rPr>
                                <w:sz w:val="23"/>
                              </w:rPr>
                            </w:pPr>
                            <w:r>
                              <w:rPr>
                                <w:sz w:val="23"/>
                              </w:rPr>
                              <w:t xml:space="preserve">0.0176 </w:t>
                            </w:r>
                            <w:r>
                              <w:rPr>
                                <w:rFonts w:ascii="Lucida Sans Unicode" w:hAnsi="Lucida Sans Unicode"/>
                                <w:sz w:val="23"/>
                              </w:rPr>
                              <w:t xml:space="preserve">± </w:t>
                            </w:r>
                            <w:r>
                              <w:rPr>
                                <w:sz w:val="23"/>
                              </w:rPr>
                              <w:t>3.7%</w:t>
                            </w:r>
                          </w:p>
                        </w:tc>
                      </w:tr>
                      <w:tr w:rsidR="002363D0" w14:paraId="5D0AAFA6" w14:textId="77777777">
                        <w:trPr>
                          <w:trHeight w:hRule="exact" w:val="340"/>
                        </w:trPr>
                        <w:tc>
                          <w:tcPr>
                            <w:tcW w:w="1182" w:type="dxa"/>
                          </w:tcPr>
                          <w:p w14:paraId="12E232DB" w14:textId="77777777" w:rsidR="002363D0" w:rsidRDefault="002363D0">
                            <w:pPr>
                              <w:pStyle w:val="TableParagraph"/>
                              <w:spacing w:before="22"/>
                              <w:ind w:left="254" w:right="254"/>
                              <w:rPr>
                                <w:sz w:val="23"/>
                              </w:rPr>
                            </w:pPr>
                            <w:r>
                              <w:rPr>
                                <w:w w:val="110"/>
                                <w:sz w:val="15"/>
                              </w:rPr>
                              <w:t>161</w:t>
                            </w:r>
                            <w:r>
                              <w:rPr>
                                <w:w w:val="110"/>
                                <w:position w:val="-8"/>
                                <w:sz w:val="23"/>
                              </w:rPr>
                              <w:t>Tb</w:t>
                            </w:r>
                          </w:p>
                        </w:tc>
                        <w:tc>
                          <w:tcPr>
                            <w:tcW w:w="1853" w:type="dxa"/>
                          </w:tcPr>
                          <w:p w14:paraId="0AC5B269" w14:textId="77777777" w:rsidR="002363D0" w:rsidRDefault="002363D0">
                            <w:pPr>
                              <w:pStyle w:val="TableParagraph"/>
                              <w:spacing w:before="0" w:line="348" w:lineRule="exact"/>
                              <w:ind w:right="113"/>
                              <w:rPr>
                                <w:sz w:val="23"/>
                              </w:rPr>
                            </w:pPr>
                            <w:r>
                              <w:rPr>
                                <w:sz w:val="23"/>
                              </w:rPr>
                              <w:t xml:space="preserve">0.0012 </w:t>
                            </w:r>
                            <w:r>
                              <w:rPr>
                                <w:rFonts w:ascii="Lucida Sans Unicode" w:hAnsi="Lucida Sans Unicode"/>
                                <w:sz w:val="23"/>
                              </w:rPr>
                              <w:t xml:space="preserve">± </w:t>
                            </w:r>
                            <w:r>
                              <w:rPr>
                                <w:sz w:val="23"/>
                              </w:rPr>
                              <w:t>0.0001</w:t>
                            </w:r>
                          </w:p>
                        </w:tc>
                        <w:tc>
                          <w:tcPr>
                            <w:tcW w:w="1968" w:type="dxa"/>
                          </w:tcPr>
                          <w:p w14:paraId="5D5A181F" w14:textId="77777777" w:rsidR="002363D0" w:rsidRDefault="002363D0">
                            <w:pPr>
                              <w:pStyle w:val="TableParagraph"/>
                              <w:spacing w:before="0" w:line="348" w:lineRule="exact"/>
                              <w:ind w:right="113"/>
                              <w:rPr>
                                <w:sz w:val="23"/>
                              </w:rPr>
                            </w:pPr>
                            <w:r>
                              <w:rPr>
                                <w:sz w:val="23"/>
                              </w:rPr>
                              <w:t xml:space="preserve">0.0010 </w:t>
                            </w:r>
                            <w:r>
                              <w:rPr>
                                <w:rFonts w:ascii="Lucida Sans Unicode" w:hAnsi="Lucida Sans Unicode"/>
                                <w:sz w:val="23"/>
                              </w:rPr>
                              <w:t xml:space="preserve">± </w:t>
                            </w:r>
                            <w:r>
                              <w:rPr>
                                <w:sz w:val="23"/>
                              </w:rPr>
                              <w:t>0.00004</w:t>
                            </w:r>
                          </w:p>
                        </w:tc>
                        <w:tc>
                          <w:tcPr>
                            <w:tcW w:w="1815" w:type="dxa"/>
                          </w:tcPr>
                          <w:p w14:paraId="645C3D05" w14:textId="77777777" w:rsidR="002363D0" w:rsidRDefault="002363D0">
                            <w:pPr>
                              <w:pStyle w:val="TableParagraph"/>
                              <w:spacing w:before="0" w:line="348" w:lineRule="exact"/>
                              <w:ind w:right="113"/>
                              <w:rPr>
                                <w:sz w:val="23"/>
                              </w:rPr>
                            </w:pPr>
                            <w:r>
                              <w:rPr>
                                <w:sz w:val="23"/>
                              </w:rPr>
                              <w:t xml:space="preserve">0.00185 </w:t>
                            </w:r>
                            <w:r>
                              <w:rPr>
                                <w:rFonts w:ascii="Lucida Sans Unicode" w:hAnsi="Lucida Sans Unicode"/>
                                <w:sz w:val="23"/>
                              </w:rPr>
                              <w:t xml:space="preserve">± </w:t>
                            </w:r>
                            <w:r>
                              <w:rPr>
                                <w:sz w:val="23"/>
                              </w:rPr>
                              <w:t>5.4%</w:t>
                            </w:r>
                          </w:p>
                        </w:tc>
                        <w:tc>
                          <w:tcPr>
                            <w:tcW w:w="1815" w:type="dxa"/>
                          </w:tcPr>
                          <w:p w14:paraId="419DC7E7" w14:textId="77777777" w:rsidR="002363D0" w:rsidRDefault="002363D0">
                            <w:pPr>
                              <w:pStyle w:val="TableParagraph"/>
                              <w:spacing w:before="0" w:line="348" w:lineRule="exact"/>
                              <w:ind w:left="0" w:right="115"/>
                              <w:jc w:val="right"/>
                              <w:rPr>
                                <w:sz w:val="23"/>
                              </w:rPr>
                            </w:pPr>
                            <w:r>
                              <w:rPr>
                                <w:sz w:val="23"/>
                              </w:rPr>
                              <w:t xml:space="preserve">0.00160 </w:t>
                            </w:r>
                            <w:r>
                              <w:rPr>
                                <w:rFonts w:ascii="Lucida Sans Unicode" w:hAnsi="Lucida Sans Unicode"/>
                                <w:sz w:val="23"/>
                              </w:rPr>
                              <w:t xml:space="preserve">± </w:t>
                            </w:r>
                            <w:r>
                              <w:rPr>
                                <w:sz w:val="23"/>
                              </w:rPr>
                              <w:t>4.2%</w:t>
                            </w:r>
                          </w:p>
                        </w:tc>
                      </w:tr>
                    </w:tbl>
                    <w:p w14:paraId="7E015F1F" w14:textId="77777777" w:rsidR="002363D0" w:rsidRDefault="002363D0">
                      <w:pPr>
                        <w:pStyle w:val="BodyText"/>
                      </w:pPr>
                    </w:p>
                  </w:txbxContent>
                </v:textbox>
                <w10:wrap anchorx="page"/>
              </v:shape>
            </w:pict>
          </mc:Fallback>
        </mc:AlternateContent>
      </w:r>
      <w:r w:rsidR="008F0850">
        <w:rPr>
          <w:w w:val="107"/>
        </w:rPr>
        <w:t>.</w:t>
      </w:r>
    </w:p>
    <w:p w14:paraId="003B7ECE" w14:textId="77777777" w:rsidR="00430DE3" w:rsidRDefault="00430DE3">
      <w:pPr>
        <w:pStyle w:val="BodyText"/>
      </w:pPr>
    </w:p>
    <w:p w14:paraId="057C4DD3" w14:textId="77777777" w:rsidR="00430DE3" w:rsidRDefault="00430DE3">
      <w:pPr>
        <w:pStyle w:val="BodyText"/>
      </w:pPr>
    </w:p>
    <w:p w14:paraId="0CC258D8" w14:textId="77777777" w:rsidR="00430DE3" w:rsidRDefault="00430DE3">
      <w:pPr>
        <w:pStyle w:val="BodyText"/>
      </w:pPr>
    </w:p>
    <w:p w14:paraId="16D7195E" w14:textId="77777777" w:rsidR="00430DE3" w:rsidRDefault="00430DE3">
      <w:pPr>
        <w:pStyle w:val="BodyText"/>
      </w:pPr>
    </w:p>
    <w:p w14:paraId="54F4F5F7" w14:textId="77777777" w:rsidR="00430DE3" w:rsidRDefault="00430DE3">
      <w:pPr>
        <w:pStyle w:val="BodyText"/>
      </w:pPr>
    </w:p>
    <w:p w14:paraId="548CD983" w14:textId="77777777" w:rsidR="00430DE3" w:rsidRDefault="00430DE3">
      <w:pPr>
        <w:pStyle w:val="BodyText"/>
      </w:pPr>
    </w:p>
    <w:p w14:paraId="3A815167" w14:textId="77777777" w:rsidR="00430DE3" w:rsidRDefault="00430DE3">
      <w:pPr>
        <w:pStyle w:val="BodyText"/>
      </w:pPr>
    </w:p>
    <w:p w14:paraId="0E1CBBF4" w14:textId="77777777" w:rsidR="00430DE3" w:rsidRDefault="00430DE3">
      <w:pPr>
        <w:pStyle w:val="BodyText"/>
      </w:pPr>
    </w:p>
    <w:p w14:paraId="7F6349D1" w14:textId="77777777" w:rsidR="00430DE3" w:rsidRDefault="00430DE3">
      <w:pPr>
        <w:pStyle w:val="BodyText"/>
      </w:pPr>
    </w:p>
    <w:p w14:paraId="1F13D063" w14:textId="77777777" w:rsidR="00430DE3" w:rsidRDefault="00430DE3">
      <w:pPr>
        <w:pStyle w:val="BodyText"/>
      </w:pPr>
    </w:p>
    <w:p w14:paraId="562E2A60" w14:textId="77777777" w:rsidR="00430DE3" w:rsidRDefault="00430DE3">
      <w:pPr>
        <w:pStyle w:val="BodyText"/>
      </w:pPr>
    </w:p>
    <w:p w14:paraId="441C787F" w14:textId="77777777" w:rsidR="00430DE3" w:rsidRDefault="00430DE3">
      <w:pPr>
        <w:pStyle w:val="BodyText"/>
      </w:pPr>
    </w:p>
    <w:p w14:paraId="13476EE4" w14:textId="77777777" w:rsidR="00430DE3" w:rsidRDefault="00430DE3">
      <w:pPr>
        <w:pStyle w:val="BodyText"/>
      </w:pPr>
    </w:p>
    <w:p w14:paraId="3675D0A2" w14:textId="77777777" w:rsidR="00430DE3" w:rsidRDefault="00430DE3">
      <w:pPr>
        <w:pStyle w:val="BodyText"/>
      </w:pPr>
    </w:p>
    <w:p w14:paraId="60D1AC58" w14:textId="77777777" w:rsidR="00430DE3" w:rsidRDefault="00430DE3">
      <w:pPr>
        <w:pStyle w:val="BodyText"/>
      </w:pPr>
    </w:p>
    <w:p w14:paraId="66CD8F79" w14:textId="77777777" w:rsidR="00430DE3" w:rsidRDefault="00430DE3">
      <w:pPr>
        <w:pStyle w:val="BodyText"/>
      </w:pPr>
    </w:p>
    <w:p w14:paraId="7705F72F" w14:textId="77777777" w:rsidR="00430DE3" w:rsidRDefault="00430DE3">
      <w:pPr>
        <w:pStyle w:val="BodyText"/>
      </w:pPr>
    </w:p>
    <w:p w14:paraId="3AE8CB4C" w14:textId="77777777" w:rsidR="00430DE3" w:rsidRDefault="00430DE3">
      <w:pPr>
        <w:pStyle w:val="BodyText"/>
      </w:pPr>
    </w:p>
    <w:p w14:paraId="0FCBFAF4" w14:textId="77777777" w:rsidR="00430DE3" w:rsidRDefault="00430DE3">
      <w:pPr>
        <w:pStyle w:val="BodyText"/>
      </w:pPr>
    </w:p>
    <w:p w14:paraId="1F671C0A" w14:textId="77777777" w:rsidR="00430DE3" w:rsidRDefault="00430DE3">
      <w:pPr>
        <w:pStyle w:val="BodyText"/>
      </w:pPr>
    </w:p>
    <w:p w14:paraId="51AB645A" w14:textId="77777777" w:rsidR="00430DE3" w:rsidRDefault="00430DE3">
      <w:pPr>
        <w:pStyle w:val="BodyText"/>
      </w:pPr>
    </w:p>
    <w:p w14:paraId="3735BDCB" w14:textId="77777777" w:rsidR="00430DE3" w:rsidRDefault="00430DE3">
      <w:pPr>
        <w:pStyle w:val="BodyText"/>
      </w:pPr>
    </w:p>
    <w:p w14:paraId="23BEDA35" w14:textId="77777777" w:rsidR="00430DE3" w:rsidRDefault="00430DE3">
      <w:pPr>
        <w:pStyle w:val="BodyText"/>
      </w:pPr>
    </w:p>
    <w:p w14:paraId="6BC5E557" w14:textId="77777777" w:rsidR="00430DE3" w:rsidRDefault="00430DE3">
      <w:pPr>
        <w:pStyle w:val="BodyText"/>
      </w:pPr>
    </w:p>
    <w:p w14:paraId="21FC1C64" w14:textId="77777777" w:rsidR="00430DE3" w:rsidRDefault="00430DE3">
      <w:pPr>
        <w:pStyle w:val="BodyText"/>
      </w:pPr>
    </w:p>
    <w:p w14:paraId="5FD9DD73" w14:textId="77777777" w:rsidR="00430DE3" w:rsidRDefault="00430DE3">
      <w:pPr>
        <w:pStyle w:val="BodyText"/>
      </w:pPr>
    </w:p>
    <w:p w14:paraId="44117CAA" w14:textId="77777777" w:rsidR="00430DE3" w:rsidRDefault="00430DE3">
      <w:pPr>
        <w:pStyle w:val="BodyText"/>
      </w:pPr>
    </w:p>
    <w:p w14:paraId="6DE85135" w14:textId="77777777" w:rsidR="00430DE3" w:rsidRDefault="00430DE3">
      <w:pPr>
        <w:pStyle w:val="BodyText"/>
      </w:pPr>
    </w:p>
    <w:p w14:paraId="04805B17" w14:textId="77777777" w:rsidR="00430DE3" w:rsidRDefault="00430DE3">
      <w:pPr>
        <w:pStyle w:val="BodyText"/>
      </w:pPr>
    </w:p>
    <w:p w14:paraId="4B332625" w14:textId="77777777" w:rsidR="00430DE3" w:rsidRDefault="00430DE3">
      <w:pPr>
        <w:pStyle w:val="BodyText"/>
      </w:pPr>
    </w:p>
    <w:p w14:paraId="044B3A67" w14:textId="77777777" w:rsidR="00430DE3" w:rsidRDefault="00430DE3">
      <w:pPr>
        <w:pStyle w:val="BodyText"/>
      </w:pPr>
    </w:p>
    <w:p w14:paraId="550C368B" w14:textId="77777777" w:rsidR="00430DE3" w:rsidRDefault="00430DE3">
      <w:pPr>
        <w:pStyle w:val="BodyText"/>
        <w:spacing w:before="3"/>
        <w:rPr>
          <w:sz w:val="28"/>
        </w:rPr>
      </w:pPr>
    </w:p>
    <w:p w14:paraId="50954404" w14:textId="77777777" w:rsidR="00430DE3" w:rsidRDefault="008F0850">
      <w:pPr>
        <w:pStyle w:val="BodyText"/>
        <w:spacing w:line="415" w:lineRule="auto"/>
        <w:ind w:left="100" w:right="117"/>
        <w:jc w:val="both"/>
      </w:pPr>
      <w:r>
        <w:rPr>
          <w:w w:val="105"/>
        </w:rPr>
        <w:t xml:space="preserve">enable </w:t>
      </w:r>
      <w:r>
        <w:rPr>
          <w:spacing w:val="-3"/>
          <w:w w:val="105"/>
        </w:rPr>
        <w:t xml:space="preserve">lower </w:t>
      </w:r>
      <w:r>
        <w:rPr>
          <w:w w:val="105"/>
        </w:rPr>
        <w:t xml:space="preserve">uncertainty approximations of the mass chain yields than GEF where experimental data exists. Figure </w:t>
      </w:r>
      <w:hyperlink w:anchor="_bookmark128" w:history="1">
        <w:r>
          <w:rPr>
            <w:w w:val="105"/>
          </w:rPr>
          <w:t>46</w:t>
        </w:r>
      </w:hyperlink>
      <w:r>
        <w:rPr>
          <w:w w:val="105"/>
        </w:rPr>
        <w:t xml:space="preserve"> displays the </w:t>
      </w:r>
      <w:r>
        <w:rPr>
          <w:spacing w:val="-7"/>
          <w:w w:val="105"/>
        </w:rPr>
        <w:t xml:space="preserve">ETA </w:t>
      </w:r>
      <w:r>
        <w:rPr>
          <w:w w:val="105"/>
        </w:rPr>
        <w:t>results with Nagy fit data in their given mass chains, which substantially improves the picture of predicting</w:t>
      </w:r>
      <w:r>
        <w:rPr>
          <w:spacing w:val="-43"/>
          <w:w w:val="105"/>
        </w:rPr>
        <w:t xml:space="preserve"> </w:t>
      </w:r>
      <w:r>
        <w:rPr>
          <w:w w:val="105"/>
        </w:rPr>
        <w:t xml:space="preserve">fission product yields. In particular, these isotopes serve as excellent verification data points for the </w:t>
      </w:r>
      <w:r>
        <w:rPr>
          <w:spacing w:val="-7"/>
          <w:w w:val="105"/>
        </w:rPr>
        <w:t xml:space="preserve">ETA </w:t>
      </w:r>
      <w:r>
        <w:rPr>
          <w:w w:val="105"/>
        </w:rPr>
        <w:t xml:space="preserve">experiment in confirming the </w:t>
      </w:r>
      <w:r>
        <w:rPr>
          <w:spacing w:val="-7"/>
          <w:w w:val="105"/>
        </w:rPr>
        <w:t xml:space="preserve">ETA </w:t>
      </w:r>
      <w:proofErr w:type="gramStart"/>
      <w:r>
        <w:rPr>
          <w:w w:val="105"/>
        </w:rPr>
        <w:t>fission</w:t>
      </w:r>
      <w:r w:rsidR="00DB52C2">
        <w:rPr>
          <w:w w:val="105"/>
        </w:rPr>
        <w:t xml:space="preserve"> </w:t>
      </w:r>
      <w:r>
        <w:rPr>
          <w:spacing w:val="6"/>
          <w:w w:val="105"/>
        </w:rPr>
        <w:t xml:space="preserve"> </w:t>
      </w:r>
      <w:r>
        <w:rPr>
          <w:w w:val="105"/>
        </w:rPr>
        <w:t>products</w:t>
      </w:r>
      <w:proofErr w:type="gramEnd"/>
      <w:r>
        <w:rPr>
          <w:w w:val="105"/>
        </w:rPr>
        <w:t>.</w:t>
      </w:r>
    </w:p>
    <w:p w14:paraId="095F3F46" w14:textId="77777777" w:rsidR="00430DE3" w:rsidRDefault="008F0850">
      <w:pPr>
        <w:pStyle w:val="BodyText"/>
        <w:spacing w:before="8"/>
        <w:ind w:left="451"/>
      </w:pPr>
      <w:r>
        <w:rPr>
          <w:w w:val="105"/>
        </w:rPr>
        <w:t xml:space="preserve">In a </w:t>
      </w:r>
      <w:proofErr w:type="gramStart"/>
      <w:r>
        <w:rPr>
          <w:w w:val="105"/>
        </w:rPr>
        <w:t>real world</w:t>
      </w:r>
      <w:proofErr w:type="gramEnd"/>
      <w:r>
        <w:rPr>
          <w:w w:val="105"/>
        </w:rPr>
        <w:t xml:space="preserve"> scenario, these fallout particles may be collected on the ground</w:t>
      </w:r>
    </w:p>
    <w:p w14:paraId="260B1089" w14:textId="77777777" w:rsidR="00430DE3" w:rsidRDefault="00430DE3">
      <w:pPr>
        <w:sectPr w:rsidR="00430DE3">
          <w:pgSz w:w="12240" w:h="15840"/>
          <w:pgMar w:top="1380" w:right="1680" w:bottom="1380" w:left="1700" w:header="0" w:footer="1182" w:gutter="0"/>
          <w:cols w:space="720"/>
        </w:sectPr>
      </w:pPr>
    </w:p>
    <w:p w14:paraId="118622C7" w14:textId="77777777" w:rsidR="00430DE3" w:rsidRDefault="008F0850">
      <w:pPr>
        <w:pStyle w:val="BodyText"/>
        <w:ind w:left="734"/>
        <w:rPr>
          <w:sz w:val="20"/>
        </w:rPr>
      </w:pPr>
      <w:r>
        <w:rPr>
          <w:noProof/>
          <w:sz w:val="20"/>
        </w:rPr>
        <w:lastRenderedPageBreak/>
        <w:drawing>
          <wp:inline distT="0" distB="0" distL="0" distR="0" wp14:anchorId="5942986F" wp14:editId="6ADEBC07">
            <wp:extent cx="4601718" cy="3394710"/>
            <wp:effectExtent l="0" t="0" r="0" b="0"/>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68" cstate="print"/>
                    <a:stretch>
                      <a:fillRect/>
                    </a:stretch>
                  </pic:blipFill>
                  <pic:spPr>
                    <a:xfrm>
                      <a:off x="0" y="0"/>
                      <a:ext cx="4601718" cy="3394710"/>
                    </a:xfrm>
                    <a:prstGeom prst="rect">
                      <a:avLst/>
                    </a:prstGeom>
                  </pic:spPr>
                </pic:pic>
              </a:graphicData>
            </a:graphic>
          </wp:inline>
        </w:drawing>
      </w:r>
    </w:p>
    <w:p w14:paraId="61F0D8F3" w14:textId="77777777" w:rsidR="00430DE3" w:rsidRDefault="00430DE3">
      <w:pPr>
        <w:pStyle w:val="BodyText"/>
        <w:spacing w:before="6"/>
        <w:rPr>
          <w:sz w:val="11"/>
        </w:rPr>
      </w:pPr>
    </w:p>
    <w:p w14:paraId="6FBFC601" w14:textId="77777777" w:rsidR="00430DE3" w:rsidRDefault="008F0850">
      <w:pPr>
        <w:pStyle w:val="ListParagraph"/>
        <w:numPr>
          <w:ilvl w:val="3"/>
          <w:numId w:val="4"/>
        </w:numPr>
        <w:tabs>
          <w:tab w:val="left" w:pos="3502"/>
        </w:tabs>
        <w:spacing w:before="63"/>
        <w:ind w:left="3501"/>
        <w:jc w:val="left"/>
        <w:rPr>
          <w:sz w:val="20"/>
        </w:rPr>
      </w:pPr>
      <w:bookmarkStart w:id="711" w:name="_bookmark128"/>
      <w:bookmarkEnd w:id="711"/>
      <w:r>
        <w:rPr>
          <w:w w:val="105"/>
          <w:sz w:val="20"/>
        </w:rPr>
        <w:t>Logarithmic energy</w:t>
      </w:r>
      <w:r>
        <w:rPr>
          <w:spacing w:val="33"/>
          <w:w w:val="105"/>
          <w:sz w:val="20"/>
        </w:rPr>
        <w:t xml:space="preserve"> </w:t>
      </w:r>
      <w:r>
        <w:rPr>
          <w:w w:val="105"/>
          <w:sz w:val="20"/>
        </w:rPr>
        <w:t>scale</w:t>
      </w:r>
    </w:p>
    <w:p w14:paraId="2B1C0B80" w14:textId="77777777" w:rsidR="00430DE3" w:rsidRDefault="008F0850">
      <w:pPr>
        <w:pStyle w:val="BodyText"/>
        <w:spacing w:before="2"/>
        <w:rPr>
          <w:sz w:val="16"/>
        </w:rPr>
      </w:pPr>
      <w:r>
        <w:rPr>
          <w:noProof/>
        </w:rPr>
        <w:drawing>
          <wp:anchor distT="0" distB="0" distL="0" distR="0" simplePos="0" relativeHeight="251623936" behindDoc="0" locked="0" layoutInCell="1" allowOverlap="1" wp14:anchorId="7DE05359" wp14:editId="21EA7272">
            <wp:simplePos x="0" y="0"/>
            <wp:positionH relativeFrom="page">
              <wp:posOffset>1546199</wp:posOffset>
            </wp:positionH>
            <wp:positionV relativeFrom="paragraph">
              <wp:posOffset>143283</wp:posOffset>
            </wp:positionV>
            <wp:extent cx="4595431" cy="3394710"/>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69" cstate="print"/>
                    <a:stretch>
                      <a:fillRect/>
                    </a:stretch>
                  </pic:blipFill>
                  <pic:spPr>
                    <a:xfrm>
                      <a:off x="0" y="0"/>
                      <a:ext cx="4595431" cy="3394710"/>
                    </a:xfrm>
                    <a:prstGeom prst="rect">
                      <a:avLst/>
                    </a:prstGeom>
                  </pic:spPr>
                </pic:pic>
              </a:graphicData>
            </a:graphic>
          </wp:anchor>
        </w:drawing>
      </w:r>
    </w:p>
    <w:p w14:paraId="6DF20025" w14:textId="77777777" w:rsidR="00430DE3" w:rsidRDefault="008F0850">
      <w:pPr>
        <w:pStyle w:val="ListParagraph"/>
        <w:numPr>
          <w:ilvl w:val="3"/>
          <w:numId w:val="4"/>
        </w:numPr>
        <w:tabs>
          <w:tab w:val="left" w:pos="3757"/>
        </w:tabs>
        <w:spacing w:before="171"/>
        <w:ind w:left="3756" w:hanging="343"/>
        <w:jc w:val="left"/>
        <w:rPr>
          <w:sz w:val="20"/>
        </w:rPr>
      </w:pPr>
      <w:r>
        <w:rPr>
          <w:w w:val="105"/>
          <w:sz w:val="20"/>
        </w:rPr>
        <w:t>Linear energy</w:t>
      </w:r>
      <w:r>
        <w:rPr>
          <w:spacing w:val="24"/>
          <w:w w:val="105"/>
          <w:sz w:val="20"/>
        </w:rPr>
        <w:t xml:space="preserve"> </w:t>
      </w:r>
      <w:r>
        <w:rPr>
          <w:w w:val="105"/>
          <w:sz w:val="20"/>
        </w:rPr>
        <w:t>scale</w:t>
      </w:r>
    </w:p>
    <w:p w14:paraId="77FC72B1" w14:textId="77777777" w:rsidR="00430DE3" w:rsidRDefault="00430DE3">
      <w:pPr>
        <w:pStyle w:val="BodyText"/>
        <w:spacing w:before="9"/>
      </w:pPr>
    </w:p>
    <w:p w14:paraId="2AC8D5D5" w14:textId="77777777" w:rsidR="00430DE3" w:rsidRDefault="008F0850">
      <w:pPr>
        <w:spacing w:line="249" w:lineRule="auto"/>
        <w:ind w:left="100" w:right="64"/>
        <w:rPr>
          <w:b/>
          <w:sz w:val="20"/>
        </w:rPr>
      </w:pPr>
      <w:r>
        <w:rPr>
          <w:b/>
          <w:w w:val="115"/>
          <w:sz w:val="20"/>
        </w:rPr>
        <w:t xml:space="preserve">Figure 46. Experimental predictions of ETA mass chain yields utilizing GEF and Nagy fit data where experimental measurements </w:t>
      </w:r>
      <w:proofErr w:type="gramStart"/>
      <w:r>
        <w:rPr>
          <w:b/>
          <w:w w:val="115"/>
          <w:sz w:val="20"/>
        </w:rPr>
        <w:t>were</w:t>
      </w:r>
      <w:r w:rsidR="00DB52C2">
        <w:rPr>
          <w:b/>
          <w:w w:val="115"/>
          <w:sz w:val="20"/>
        </w:rPr>
        <w:t xml:space="preserve"> </w:t>
      </w:r>
      <w:r>
        <w:rPr>
          <w:b/>
          <w:w w:val="115"/>
          <w:sz w:val="20"/>
        </w:rPr>
        <w:t xml:space="preserve"> taken</w:t>
      </w:r>
      <w:proofErr w:type="gramEnd"/>
      <w:r>
        <w:rPr>
          <w:b/>
          <w:w w:val="115"/>
          <w:sz w:val="20"/>
        </w:rPr>
        <w:t>.</w:t>
      </w:r>
    </w:p>
    <w:p w14:paraId="75C004A6" w14:textId="77777777" w:rsidR="00430DE3" w:rsidRDefault="00430DE3">
      <w:pPr>
        <w:spacing w:line="249" w:lineRule="auto"/>
        <w:rPr>
          <w:sz w:val="20"/>
        </w:rPr>
        <w:sectPr w:rsidR="00430DE3">
          <w:pgSz w:w="12240" w:h="15840"/>
          <w:pgMar w:top="1460" w:right="1700" w:bottom="1380" w:left="1700" w:header="0" w:footer="1182" w:gutter="0"/>
          <w:cols w:space="720"/>
        </w:sectPr>
      </w:pPr>
    </w:p>
    <w:p w14:paraId="627F3DF4" w14:textId="2ED6451D" w:rsidR="00430DE3" w:rsidRDefault="008F0850">
      <w:pPr>
        <w:pStyle w:val="BodyText"/>
        <w:spacing w:before="35" w:line="415" w:lineRule="auto"/>
        <w:ind w:left="100" w:right="117"/>
        <w:jc w:val="both"/>
      </w:pPr>
      <w:r>
        <w:rPr>
          <w:noProof/>
        </w:rPr>
        <w:lastRenderedPageBreak/>
        <w:drawing>
          <wp:anchor distT="0" distB="0" distL="0" distR="0" simplePos="0" relativeHeight="251624960" behindDoc="0" locked="0" layoutInCell="1" allowOverlap="1" wp14:anchorId="3A3555A8" wp14:editId="2B23EA7F">
            <wp:simplePos x="0" y="0"/>
            <wp:positionH relativeFrom="page">
              <wp:posOffset>1546199</wp:posOffset>
            </wp:positionH>
            <wp:positionV relativeFrom="paragraph">
              <wp:posOffset>3103824</wp:posOffset>
            </wp:positionV>
            <wp:extent cx="4714208" cy="3723036"/>
            <wp:effectExtent l="0" t="0" r="0" b="0"/>
            <wp:wrapTopAndBottom/>
            <wp:docPr id="109"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jpeg"/>
                    <pic:cNvPicPr/>
                  </pic:nvPicPr>
                  <pic:blipFill>
                    <a:blip r:embed="rId70" cstate="print"/>
                    <a:stretch>
                      <a:fillRect/>
                    </a:stretch>
                  </pic:blipFill>
                  <pic:spPr>
                    <a:xfrm>
                      <a:off x="0" y="0"/>
                      <a:ext cx="4714208" cy="3723036"/>
                    </a:xfrm>
                    <a:prstGeom prst="rect">
                      <a:avLst/>
                    </a:prstGeom>
                  </pic:spPr>
                </pic:pic>
              </a:graphicData>
            </a:graphic>
          </wp:anchor>
        </w:drawing>
      </w:r>
      <w:r>
        <w:rPr>
          <w:w w:val="105"/>
        </w:rPr>
        <w:t xml:space="preserve">or air as with the CTBT monitoring. The Department of Defense </w:t>
      </w:r>
      <w:r>
        <w:rPr>
          <w:spacing w:val="-3"/>
          <w:w w:val="105"/>
        </w:rPr>
        <w:t xml:space="preserve">Fallout </w:t>
      </w:r>
      <w:r>
        <w:rPr>
          <w:w w:val="105"/>
        </w:rPr>
        <w:t>Prediction System,</w:t>
      </w:r>
      <w:r>
        <w:rPr>
          <w:spacing w:val="-5"/>
          <w:w w:val="105"/>
        </w:rPr>
        <w:t xml:space="preserve"> </w:t>
      </w:r>
      <w:r>
        <w:rPr>
          <w:w w:val="105"/>
        </w:rPr>
        <w:t>DELFIC,</w:t>
      </w:r>
      <w:r>
        <w:rPr>
          <w:spacing w:val="-9"/>
          <w:w w:val="105"/>
        </w:rPr>
        <w:t xml:space="preserve"> </w:t>
      </w:r>
      <w:r>
        <w:rPr>
          <w:w w:val="105"/>
        </w:rPr>
        <w:t>can</w:t>
      </w:r>
      <w:r>
        <w:rPr>
          <w:spacing w:val="-9"/>
          <w:w w:val="105"/>
        </w:rPr>
        <w:t xml:space="preserve"> </w:t>
      </w:r>
      <w:r>
        <w:rPr>
          <w:w w:val="105"/>
        </w:rPr>
        <w:t>model</w:t>
      </w:r>
      <w:r>
        <w:rPr>
          <w:spacing w:val="-9"/>
          <w:w w:val="105"/>
        </w:rPr>
        <w:t xml:space="preserve"> </w:t>
      </w:r>
      <w:r>
        <w:rPr>
          <w:w w:val="105"/>
        </w:rPr>
        <w:t>the</w:t>
      </w:r>
      <w:r>
        <w:rPr>
          <w:spacing w:val="-9"/>
          <w:w w:val="105"/>
        </w:rPr>
        <w:t xml:space="preserve"> </w:t>
      </w:r>
      <w:r>
        <w:rPr>
          <w:w w:val="105"/>
        </w:rPr>
        <w:t>fallout</w:t>
      </w:r>
      <w:r>
        <w:rPr>
          <w:spacing w:val="-8"/>
          <w:w w:val="105"/>
        </w:rPr>
        <w:t xml:space="preserve"> </w:t>
      </w:r>
      <w:r>
        <w:rPr>
          <w:w w:val="105"/>
        </w:rPr>
        <w:t>distribution</w:t>
      </w:r>
      <w:r>
        <w:rPr>
          <w:spacing w:val="-9"/>
          <w:w w:val="105"/>
        </w:rPr>
        <w:t xml:space="preserve"> </w:t>
      </w:r>
      <w:r>
        <w:rPr>
          <w:w w:val="105"/>
        </w:rPr>
        <w:t>on</w:t>
      </w:r>
      <w:r>
        <w:rPr>
          <w:spacing w:val="-9"/>
          <w:w w:val="105"/>
        </w:rPr>
        <w:t xml:space="preserve"> </w:t>
      </w:r>
      <w:r>
        <w:rPr>
          <w:w w:val="105"/>
        </w:rPr>
        <w:t>the</w:t>
      </w:r>
      <w:r>
        <w:rPr>
          <w:spacing w:val="-9"/>
          <w:w w:val="105"/>
        </w:rPr>
        <w:t xml:space="preserve"> </w:t>
      </w:r>
      <w:r>
        <w:rPr>
          <w:w w:val="105"/>
        </w:rPr>
        <w:t>ground</w:t>
      </w:r>
      <w:r>
        <w:rPr>
          <w:spacing w:val="-9"/>
          <w:w w:val="105"/>
        </w:rPr>
        <w:t xml:space="preserve"> </w:t>
      </w:r>
      <w:r>
        <w:rPr>
          <w:w w:val="105"/>
        </w:rPr>
        <w:t>following</w:t>
      </w:r>
      <w:r>
        <w:rPr>
          <w:spacing w:val="-8"/>
          <w:w w:val="105"/>
        </w:rPr>
        <w:t xml:space="preserve"> </w:t>
      </w:r>
      <w:r>
        <w:rPr>
          <w:w w:val="105"/>
        </w:rPr>
        <w:t>a</w:t>
      </w:r>
      <w:r>
        <w:rPr>
          <w:spacing w:val="-9"/>
          <w:w w:val="105"/>
        </w:rPr>
        <w:t xml:space="preserve"> </w:t>
      </w:r>
      <w:r>
        <w:rPr>
          <w:w w:val="105"/>
        </w:rPr>
        <w:t xml:space="preserve">nuclear </w:t>
      </w:r>
      <w:r>
        <w:rPr>
          <w:spacing w:val="-3"/>
          <w:w w:val="105"/>
        </w:rPr>
        <w:t xml:space="preserve">event </w:t>
      </w:r>
      <w:r>
        <w:rPr>
          <w:w w:val="105"/>
        </w:rPr>
        <w:t>[</w:t>
      </w:r>
      <w:hyperlink w:anchor="_bookmark224" w:history="1">
        <w:r>
          <w:rPr>
            <w:w w:val="105"/>
          </w:rPr>
          <w:t>97</w:t>
        </w:r>
      </w:hyperlink>
      <w:r>
        <w:rPr>
          <w:w w:val="105"/>
        </w:rPr>
        <w:t>].</w:t>
      </w:r>
      <w:r w:rsidR="00DB52C2">
        <w:rPr>
          <w:w w:val="105"/>
        </w:rPr>
        <w:t xml:space="preserve"> </w:t>
      </w:r>
      <w:r>
        <w:rPr>
          <w:w w:val="105"/>
        </w:rPr>
        <w:t xml:space="preserve">A 10 KT fission weapon at ground level </w:t>
      </w:r>
      <w:r>
        <w:rPr>
          <w:spacing w:val="-3"/>
          <w:w w:val="105"/>
        </w:rPr>
        <w:t xml:space="preserve">was </w:t>
      </w:r>
      <w:r>
        <w:rPr>
          <w:w w:val="105"/>
        </w:rPr>
        <w:t xml:space="preserve">modeled using data </w:t>
      </w:r>
      <w:proofErr w:type="gramStart"/>
      <w:r>
        <w:rPr>
          <w:w w:val="105"/>
        </w:rPr>
        <w:t>from</w:t>
      </w:r>
      <w:r w:rsidR="00DB52C2">
        <w:rPr>
          <w:w w:val="105"/>
        </w:rPr>
        <w:t xml:space="preserve"> </w:t>
      </w:r>
      <w:r>
        <w:rPr>
          <w:w w:val="105"/>
        </w:rPr>
        <w:t xml:space="preserve"> 16</w:t>
      </w:r>
      <w:proofErr w:type="gramEnd"/>
      <w:r>
        <w:rPr>
          <w:w w:val="105"/>
        </w:rPr>
        <w:t xml:space="preserve"> August 2017 at </w:t>
      </w:r>
      <w:r>
        <w:rPr>
          <w:spacing w:val="-3"/>
          <w:w w:val="105"/>
        </w:rPr>
        <w:t xml:space="preserve">Wright-Patterson </w:t>
      </w:r>
      <w:r>
        <w:rPr>
          <w:w w:val="105"/>
        </w:rPr>
        <w:t xml:space="preserve">Air </w:t>
      </w:r>
      <w:r>
        <w:rPr>
          <w:spacing w:val="-4"/>
          <w:w w:val="105"/>
        </w:rPr>
        <w:t xml:space="preserve">Force </w:t>
      </w:r>
      <w:r>
        <w:rPr>
          <w:w w:val="105"/>
        </w:rPr>
        <w:t>Base, OH. The ground dispersal in effective</w:t>
      </w:r>
      <w:r>
        <w:rPr>
          <w:spacing w:val="-5"/>
          <w:w w:val="105"/>
        </w:rPr>
        <w:t xml:space="preserve"> </w:t>
      </w:r>
      <w:r>
        <w:rPr>
          <w:w w:val="105"/>
        </w:rPr>
        <w:t>fissions</w:t>
      </w:r>
      <w:r>
        <w:rPr>
          <w:spacing w:val="-5"/>
          <w:w w:val="105"/>
        </w:rPr>
        <w:t xml:space="preserve"> </w:t>
      </w:r>
      <w:r>
        <w:rPr>
          <w:w w:val="105"/>
        </w:rPr>
        <w:t>per</w:t>
      </w:r>
      <w:r>
        <w:rPr>
          <w:spacing w:val="-5"/>
          <w:w w:val="105"/>
        </w:rPr>
        <w:t xml:space="preserve"> </w:t>
      </w:r>
      <w:r>
        <w:rPr>
          <w:w w:val="105"/>
        </w:rPr>
        <w:t>meter</w:t>
      </w:r>
      <w:r>
        <w:rPr>
          <w:spacing w:val="-5"/>
          <w:w w:val="105"/>
        </w:rPr>
        <w:t xml:space="preserve"> </w:t>
      </w:r>
      <w:r>
        <w:rPr>
          <w:w w:val="105"/>
        </w:rPr>
        <w:t>square</w:t>
      </w:r>
      <w:r>
        <w:rPr>
          <w:spacing w:val="-4"/>
          <w:w w:val="105"/>
        </w:rPr>
        <w:t xml:space="preserve"> </w:t>
      </w:r>
      <w:r>
        <w:rPr>
          <w:w w:val="105"/>
        </w:rPr>
        <w:t>from</w:t>
      </w:r>
      <w:r>
        <w:rPr>
          <w:spacing w:val="-4"/>
          <w:w w:val="105"/>
        </w:rPr>
        <w:t xml:space="preserve"> </w:t>
      </w:r>
      <w:r>
        <w:rPr>
          <w:w w:val="105"/>
        </w:rPr>
        <w:t>the</w:t>
      </w:r>
      <w:r>
        <w:rPr>
          <w:spacing w:val="-5"/>
          <w:w w:val="105"/>
        </w:rPr>
        <w:t xml:space="preserve"> </w:t>
      </w:r>
      <w:proofErr w:type="gramStart"/>
      <w:r>
        <w:rPr>
          <w:w w:val="105"/>
        </w:rPr>
        <w:t>140</w:t>
      </w:r>
      <w:r>
        <w:rPr>
          <w:spacing w:val="-5"/>
          <w:w w:val="105"/>
        </w:rPr>
        <w:t xml:space="preserve"> </w:t>
      </w:r>
      <w:r>
        <w:rPr>
          <w:w w:val="105"/>
        </w:rPr>
        <w:t>mass</w:t>
      </w:r>
      <w:proofErr w:type="gramEnd"/>
      <w:r>
        <w:rPr>
          <w:spacing w:val="-5"/>
          <w:w w:val="105"/>
        </w:rPr>
        <w:t xml:space="preserve"> </w:t>
      </w:r>
      <w:r>
        <w:rPr>
          <w:w w:val="105"/>
        </w:rPr>
        <w:t>chain</w:t>
      </w:r>
      <w:r>
        <w:rPr>
          <w:spacing w:val="-5"/>
          <w:w w:val="105"/>
        </w:rPr>
        <w:t xml:space="preserve"> </w:t>
      </w:r>
      <w:r>
        <w:rPr>
          <w:w w:val="105"/>
        </w:rPr>
        <w:t>is</w:t>
      </w:r>
      <w:r>
        <w:rPr>
          <w:spacing w:val="-5"/>
          <w:w w:val="105"/>
        </w:rPr>
        <w:t xml:space="preserve"> </w:t>
      </w:r>
      <w:r>
        <w:rPr>
          <w:w w:val="105"/>
        </w:rPr>
        <w:t>shown</w:t>
      </w:r>
      <w:r>
        <w:rPr>
          <w:spacing w:val="-5"/>
          <w:w w:val="105"/>
        </w:rPr>
        <w:t xml:space="preserve"> </w:t>
      </w:r>
      <w:r>
        <w:rPr>
          <w:w w:val="105"/>
        </w:rPr>
        <w:t>in</w:t>
      </w:r>
      <w:r>
        <w:rPr>
          <w:spacing w:val="-4"/>
          <w:w w:val="105"/>
        </w:rPr>
        <w:t xml:space="preserve"> </w:t>
      </w:r>
      <w:r>
        <w:rPr>
          <w:w w:val="105"/>
        </w:rPr>
        <w:t>Figure</w:t>
      </w:r>
      <w:r>
        <w:rPr>
          <w:spacing w:val="-4"/>
          <w:w w:val="105"/>
        </w:rPr>
        <w:t xml:space="preserve"> </w:t>
      </w:r>
      <w:hyperlink w:anchor="_bookmark129" w:history="1">
        <w:r>
          <w:rPr>
            <w:w w:val="105"/>
          </w:rPr>
          <w:t>47</w:t>
        </w:r>
      </w:hyperlink>
      <w:r>
        <w:rPr>
          <w:w w:val="105"/>
        </w:rPr>
        <w:t>;</w:t>
      </w:r>
      <w:r>
        <w:rPr>
          <w:spacing w:val="-2"/>
          <w:w w:val="105"/>
        </w:rPr>
        <w:t xml:space="preserve"> </w:t>
      </w:r>
      <w:r>
        <w:rPr>
          <w:w w:val="105"/>
        </w:rPr>
        <w:t xml:space="preserve">the 140 mass chain </w:t>
      </w:r>
      <w:r>
        <w:rPr>
          <w:spacing w:val="-3"/>
          <w:w w:val="105"/>
        </w:rPr>
        <w:t xml:space="preserve">was </w:t>
      </w:r>
      <w:r>
        <w:rPr>
          <w:w w:val="105"/>
        </w:rPr>
        <w:t xml:space="preserve">chosen because the yield does not change drastically with the </w:t>
      </w:r>
      <w:proofErr w:type="spellStart"/>
      <w:r>
        <w:rPr>
          <w:w w:val="105"/>
        </w:rPr>
        <w:t>fissioning</w:t>
      </w:r>
      <w:proofErr w:type="spellEnd"/>
      <w:r>
        <w:rPr>
          <w:w w:val="105"/>
        </w:rPr>
        <w:t xml:space="preserve"> system. </w:t>
      </w:r>
      <w:r>
        <w:rPr>
          <w:spacing w:val="-7"/>
          <w:w w:val="105"/>
        </w:rPr>
        <w:t xml:space="preserve">ETA </w:t>
      </w:r>
      <w:r>
        <w:rPr>
          <w:w w:val="105"/>
        </w:rPr>
        <w:t>produce</w:t>
      </w:r>
      <w:ins w:id="712" w:author="Bucy, Anna M Ctr USAF AETC AFIT/ENP" w:date="2019-01-08T17:38:00Z">
        <w:r w:rsidR="00AD66C6">
          <w:rPr>
            <w:w w:val="105"/>
          </w:rPr>
          <w:t>d</w:t>
        </w:r>
      </w:ins>
      <w:del w:id="713" w:author="Bucy, Anna M Ctr USAF AETC AFIT/ENP" w:date="2019-01-08T17:38:00Z">
        <w:r w:rsidDel="00AD66C6">
          <w:rPr>
            <w:w w:val="105"/>
          </w:rPr>
          <w:delText>s</w:delText>
        </w:r>
      </w:del>
      <w:r>
        <w:rPr>
          <w:w w:val="105"/>
        </w:rPr>
        <w:t xml:space="preserve"> an equivalent number of fissions in 0.1 m</w:t>
      </w:r>
      <w:r>
        <w:rPr>
          <w:w w:val="105"/>
          <w:position w:val="9"/>
          <w:sz w:val="16"/>
        </w:rPr>
        <w:t xml:space="preserve">2 </w:t>
      </w:r>
      <w:r>
        <w:rPr>
          <w:w w:val="105"/>
        </w:rPr>
        <w:t xml:space="preserve">of the </w:t>
      </w:r>
      <w:r>
        <w:rPr>
          <w:spacing w:val="-3"/>
          <w:w w:val="105"/>
        </w:rPr>
        <w:t xml:space="preserve">lowest </w:t>
      </w:r>
      <w:r>
        <w:rPr>
          <w:w w:val="105"/>
        </w:rPr>
        <w:t>contour band. As the number of fissions increase</w:t>
      </w:r>
      <w:ins w:id="714" w:author="Bucy, Anna M Ctr USAF AETC AFIT/ENP" w:date="2019-01-08T17:38:00Z">
        <w:r w:rsidR="00AD66C6">
          <w:rPr>
            <w:w w:val="105"/>
          </w:rPr>
          <w:t>d</w:t>
        </w:r>
      </w:ins>
      <w:del w:id="715" w:author="Bucy, Anna M Ctr USAF AETC AFIT/ENP" w:date="2019-01-08T17:38:00Z">
        <w:r w:rsidDel="00AD66C6">
          <w:rPr>
            <w:w w:val="105"/>
          </w:rPr>
          <w:delText>s</w:delText>
        </w:r>
      </w:del>
      <w:r>
        <w:rPr>
          <w:w w:val="105"/>
        </w:rPr>
        <w:t xml:space="preserve">, the quality of the sample </w:t>
      </w:r>
      <w:del w:id="716" w:author="Bucy, Anna M Ctr USAF AETC AFIT/ENP" w:date="2019-01-08T17:38:00Z">
        <w:r w:rsidDel="00AD66C6">
          <w:rPr>
            <w:w w:val="105"/>
          </w:rPr>
          <w:delText xml:space="preserve">is </w:delText>
        </w:r>
      </w:del>
      <w:ins w:id="717" w:author="Bucy, Anna M Ctr USAF AETC AFIT/ENP" w:date="2019-01-08T17:38:00Z">
        <w:r w:rsidR="00AD66C6">
          <w:rPr>
            <w:w w:val="105"/>
          </w:rPr>
          <w:t xml:space="preserve">was </w:t>
        </w:r>
      </w:ins>
      <w:r>
        <w:rPr>
          <w:w w:val="105"/>
        </w:rPr>
        <w:t xml:space="preserve">more useful. Nevertheless, the modeled </w:t>
      </w:r>
      <w:r>
        <w:rPr>
          <w:spacing w:val="-7"/>
          <w:w w:val="105"/>
        </w:rPr>
        <w:t xml:space="preserve">ETA </w:t>
      </w:r>
      <w:r>
        <w:rPr>
          <w:w w:val="105"/>
        </w:rPr>
        <w:t>performance has promising capabilities to create spectrally accurate fission product</w:t>
      </w:r>
      <w:r w:rsidR="00DB52C2">
        <w:rPr>
          <w:w w:val="105"/>
        </w:rPr>
        <w:t xml:space="preserve"> </w:t>
      </w:r>
      <w:r>
        <w:rPr>
          <w:w w:val="105"/>
        </w:rPr>
        <w:t>debris.</w:t>
      </w:r>
    </w:p>
    <w:p w14:paraId="467897FA" w14:textId="77777777" w:rsidR="00430DE3" w:rsidRDefault="008F0850">
      <w:pPr>
        <w:spacing w:before="108" w:line="249" w:lineRule="auto"/>
        <w:ind w:left="100" w:right="118"/>
        <w:jc w:val="both"/>
        <w:rPr>
          <w:b/>
          <w:sz w:val="20"/>
        </w:rPr>
      </w:pPr>
      <w:bookmarkStart w:id="718" w:name="_bookmark129"/>
      <w:bookmarkEnd w:id="718"/>
      <w:r>
        <w:rPr>
          <w:b/>
          <w:w w:val="115"/>
          <w:sz w:val="20"/>
        </w:rPr>
        <w:t>Figure 47. DELFIC calculated fission product equivalent fissions on the ground per</w:t>
      </w:r>
      <w:r w:rsidR="00DB52C2">
        <w:rPr>
          <w:b/>
          <w:w w:val="115"/>
          <w:sz w:val="20"/>
        </w:rPr>
        <w:t xml:space="preserve"> </w:t>
      </w:r>
      <w:r>
        <w:rPr>
          <w:b/>
          <w:w w:val="115"/>
          <w:sz w:val="20"/>
        </w:rPr>
        <w:t>unit area from mass chain</w:t>
      </w:r>
      <w:r w:rsidR="00DB52C2">
        <w:rPr>
          <w:b/>
          <w:w w:val="115"/>
          <w:sz w:val="20"/>
        </w:rPr>
        <w:t xml:space="preserve"> </w:t>
      </w:r>
      <w:r>
        <w:rPr>
          <w:b/>
          <w:w w:val="115"/>
          <w:sz w:val="20"/>
        </w:rPr>
        <w:t>140.</w:t>
      </w:r>
    </w:p>
    <w:p w14:paraId="1B6B1F99" w14:textId="77777777" w:rsidR="00430DE3" w:rsidRDefault="00430DE3">
      <w:pPr>
        <w:spacing w:line="249" w:lineRule="auto"/>
        <w:jc w:val="both"/>
        <w:rPr>
          <w:sz w:val="20"/>
        </w:rPr>
        <w:sectPr w:rsidR="00430DE3">
          <w:pgSz w:w="12240" w:h="15840"/>
          <w:pgMar w:top="1420" w:right="1680" w:bottom="1380" w:left="1700" w:header="0" w:footer="1182" w:gutter="0"/>
          <w:cols w:space="720"/>
        </w:sectPr>
      </w:pPr>
    </w:p>
    <w:p w14:paraId="77A7F8E2" w14:textId="77777777" w:rsidR="00430DE3" w:rsidRDefault="008F0850">
      <w:pPr>
        <w:pStyle w:val="Heading1"/>
        <w:tabs>
          <w:tab w:val="left" w:pos="2116"/>
        </w:tabs>
        <w:ind w:left="1650"/>
      </w:pPr>
      <w:bookmarkStart w:id="719" w:name="Conclusions_and_Recommendations"/>
      <w:bookmarkStart w:id="720" w:name="_bookmark130"/>
      <w:bookmarkEnd w:id="719"/>
      <w:bookmarkEnd w:id="720"/>
      <w:r>
        <w:rPr>
          <w:w w:val="115"/>
        </w:rPr>
        <w:lastRenderedPageBreak/>
        <w:t>5.</w:t>
      </w:r>
      <w:r>
        <w:rPr>
          <w:w w:val="115"/>
        </w:rPr>
        <w:tab/>
        <w:t>Conclusions</w:t>
      </w:r>
      <w:r w:rsidR="00DB52C2">
        <w:rPr>
          <w:w w:val="115"/>
        </w:rPr>
        <w:t xml:space="preserve"> </w:t>
      </w:r>
      <w:r>
        <w:rPr>
          <w:w w:val="115"/>
        </w:rPr>
        <w:t>and</w:t>
      </w:r>
      <w:r>
        <w:rPr>
          <w:spacing w:val="10"/>
          <w:w w:val="115"/>
        </w:rPr>
        <w:t xml:space="preserve"> </w:t>
      </w:r>
      <w:r>
        <w:rPr>
          <w:w w:val="115"/>
        </w:rPr>
        <w:t>Recommendations</w:t>
      </w:r>
    </w:p>
    <w:p w14:paraId="0204012C" w14:textId="77777777" w:rsidR="00430DE3" w:rsidRDefault="00430DE3">
      <w:pPr>
        <w:pStyle w:val="BodyText"/>
        <w:rPr>
          <w:b/>
          <w:sz w:val="28"/>
        </w:rPr>
      </w:pPr>
    </w:p>
    <w:p w14:paraId="6EADAD41" w14:textId="77777777" w:rsidR="00430DE3" w:rsidRDefault="00430DE3">
      <w:pPr>
        <w:pStyle w:val="BodyText"/>
        <w:spacing w:before="1"/>
        <w:rPr>
          <w:b/>
          <w:sz w:val="32"/>
        </w:rPr>
      </w:pPr>
    </w:p>
    <w:p w14:paraId="17DC8044" w14:textId="77777777" w:rsidR="00430DE3" w:rsidRDefault="008F0850">
      <w:pPr>
        <w:pStyle w:val="Heading2"/>
        <w:tabs>
          <w:tab w:val="left" w:pos="712"/>
        </w:tabs>
        <w:ind w:left="100" w:firstLine="0"/>
      </w:pPr>
      <w:bookmarkStart w:id="721" w:name="Modeled_ETA_Experiment"/>
      <w:bookmarkStart w:id="722" w:name="_bookmark131"/>
      <w:bookmarkEnd w:id="721"/>
      <w:bookmarkEnd w:id="722"/>
      <w:r>
        <w:rPr>
          <w:w w:val="115"/>
        </w:rPr>
        <w:t>5.1</w:t>
      </w:r>
      <w:r>
        <w:rPr>
          <w:w w:val="115"/>
        </w:rPr>
        <w:tab/>
        <w:t xml:space="preserve">Modeled </w:t>
      </w:r>
      <w:r>
        <w:rPr>
          <w:spacing w:val="-8"/>
          <w:w w:val="115"/>
        </w:rPr>
        <w:t>ETA</w:t>
      </w:r>
      <w:r>
        <w:rPr>
          <w:spacing w:val="7"/>
          <w:w w:val="115"/>
        </w:rPr>
        <w:t xml:space="preserve"> </w:t>
      </w:r>
      <w:r>
        <w:rPr>
          <w:w w:val="115"/>
        </w:rPr>
        <w:t>Experiment</w:t>
      </w:r>
    </w:p>
    <w:p w14:paraId="01317F9B" w14:textId="77777777" w:rsidR="00430DE3" w:rsidRDefault="00430DE3">
      <w:pPr>
        <w:pStyle w:val="BodyText"/>
        <w:rPr>
          <w:b/>
        </w:rPr>
      </w:pPr>
    </w:p>
    <w:p w14:paraId="62F91B0C" w14:textId="0568602B" w:rsidR="00430DE3" w:rsidRDefault="008F0850">
      <w:pPr>
        <w:pStyle w:val="BodyText"/>
        <w:spacing w:before="163" w:line="415" w:lineRule="auto"/>
        <w:ind w:left="100" w:right="117" w:firstLine="466"/>
        <w:jc w:val="both"/>
      </w:pPr>
      <w:r>
        <w:rPr>
          <w:spacing w:val="-7"/>
          <w:w w:val="105"/>
        </w:rPr>
        <w:t xml:space="preserve">ETA </w:t>
      </w:r>
      <w:r>
        <w:rPr>
          <w:w w:val="105"/>
        </w:rPr>
        <w:t>can fill the technical nuclear forensics and nuclear weapon certification capability gaps that require a</w:t>
      </w:r>
      <w:del w:id="723" w:author="Bucy, Anna M Ctr USAF AETC AFIT/ENP" w:date="2019-01-08T17:39:00Z">
        <w:r w:rsidDel="00AD66C6">
          <w:rPr>
            <w:w w:val="105"/>
          </w:rPr>
          <w:delText>n</w:delText>
        </w:r>
      </w:del>
      <w:r>
        <w:rPr>
          <w:w w:val="105"/>
        </w:rPr>
        <w:t xml:space="preserve"> spectrally accurate neutron energy spectrum. The correct fission products associated with the thermonuclear plus prompt fission neu- </w:t>
      </w:r>
      <w:proofErr w:type="spellStart"/>
      <w:r>
        <w:rPr>
          <w:w w:val="105"/>
        </w:rPr>
        <w:t>tron</w:t>
      </w:r>
      <w:proofErr w:type="spellEnd"/>
      <w:r>
        <w:rPr>
          <w:w w:val="105"/>
        </w:rPr>
        <w:t xml:space="preserve"> spectrum (TN+PFNS) will follow directly from the neutron flux</w:t>
      </w:r>
      <w:ins w:id="724" w:author="Bucy, Anna M Ctr USAF AETC AFIT/ENP" w:date="2019-01-08T17:39:00Z">
        <w:r w:rsidR="00AD66C6">
          <w:rPr>
            <w:w w:val="105"/>
          </w:rPr>
          <w:t>,</w:t>
        </w:r>
      </w:ins>
      <w:r>
        <w:rPr>
          <w:w w:val="105"/>
        </w:rPr>
        <w:t xml:space="preserve"> which </w:t>
      </w:r>
      <w:proofErr w:type="gramStart"/>
      <w:r>
        <w:rPr>
          <w:w w:val="105"/>
        </w:rPr>
        <w:t>serves</w:t>
      </w:r>
      <w:r w:rsidR="00DB52C2">
        <w:rPr>
          <w:w w:val="105"/>
        </w:rPr>
        <w:t xml:space="preserve"> </w:t>
      </w:r>
      <w:r>
        <w:rPr>
          <w:w w:val="105"/>
        </w:rPr>
        <w:t xml:space="preserve"> as</w:t>
      </w:r>
      <w:proofErr w:type="gramEnd"/>
      <w:r>
        <w:rPr>
          <w:w w:val="105"/>
        </w:rPr>
        <w:t xml:space="preserve"> an extremely valuable piece of information for attribution capabilities. Likewise, an accurate energy distribution of neutrons enhances nuclear weapons certification testing </w:t>
      </w:r>
      <w:r>
        <w:rPr>
          <w:spacing w:val="-3"/>
          <w:w w:val="105"/>
        </w:rPr>
        <w:t xml:space="preserve">credibility. </w:t>
      </w:r>
      <w:r>
        <w:rPr>
          <w:w w:val="105"/>
        </w:rPr>
        <w:t xml:space="preserve">The objective of the </w:t>
      </w:r>
      <w:r>
        <w:rPr>
          <w:spacing w:val="-7"/>
          <w:w w:val="105"/>
        </w:rPr>
        <w:t xml:space="preserve">ETA </w:t>
      </w:r>
      <w:r>
        <w:rPr>
          <w:w w:val="105"/>
        </w:rPr>
        <w:t xml:space="preserve">research </w:t>
      </w:r>
      <w:r>
        <w:rPr>
          <w:spacing w:val="-3"/>
          <w:w w:val="105"/>
        </w:rPr>
        <w:t xml:space="preserve">was </w:t>
      </w:r>
      <w:r>
        <w:rPr>
          <w:w w:val="105"/>
        </w:rPr>
        <w:t>to determine if the neu-</w:t>
      </w:r>
      <w:r w:rsidR="00DB52C2">
        <w:rPr>
          <w:w w:val="105"/>
        </w:rPr>
        <w:t xml:space="preserve"> </w:t>
      </w:r>
      <w:proofErr w:type="spellStart"/>
      <w:r>
        <w:rPr>
          <w:w w:val="105"/>
        </w:rPr>
        <w:t>tron</w:t>
      </w:r>
      <w:proofErr w:type="spellEnd"/>
      <w:r>
        <w:rPr>
          <w:w w:val="105"/>
        </w:rPr>
        <w:t xml:space="preserve"> energy distribution in </w:t>
      </w:r>
      <w:proofErr w:type="gramStart"/>
      <w:r>
        <w:rPr>
          <w:w w:val="105"/>
        </w:rPr>
        <w:t>a ”typical</w:t>
      </w:r>
      <w:proofErr w:type="gramEnd"/>
      <w:r>
        <w:rPr>
          <w:w w:val="105"/>
        </w:rPr>
        <w:t xml:space="preserve">” boosted nuclear weapon detonation can </w:t>
      </w:r>
      <w:r>
        <w:rPr>
          <w:spacing w:val="3"/>
          <w:w w:val="105"/>
        </w:rPr>
        <w:t xml:space="preserve">be </w:t>
      </w:r>
      <w:r>
        <w:rPr>
          <w:w w:val="105"/>
        </w:rPr>
        <w:t xml:space="preserve">produced using spectral modification with an energy tuning assembly </w:t>
      </w:r>
      <w:r>
        <w:rPr>
          <w:spacing w:val="-4"/>
          <w:w w:val="105"/>
        </w:rPr>
        <w:t xml:space="preserve">(ETA) </w:t>
      </w:r>
      <w:r>
        <w:rPr>
          <w:w w:val="105"/>
        </w:rPr>
        <w:t xml:space="preserve">at the National Ignition </w:t>
      </w:r>
      <w:r>
        <w:rPr>
          <w:spacing w:val="-4"/>
          <w:w w:val="105"/>
        </w:rPr>
        <w:t xml:space="preserve">Facility </w:t>
      </w:r>
      <w:r>
        <w:rPr>
          <w:w w:val="105"/>
        </w:rPr>
        <w:t xml:space="preserve">(NIF). The goal of this work </w:t>
      </w:r>
      <w:r>
        <w:rPr>
          <w:spacing w:val="-3"/>
          <w:w w:val="105"/>
        </w:rPr>
        <w:t xml:space="preserve">was </w:t>
      </w:r>
      <w:ins w:id="725" w:author="Bucy, Anna M Ctr USAF AETC AFIT/ENP" w:date="2019-01-08T17:40:00Z">
        <w:r w:rsidR="00AD66C6">
          <w:rPr>
            <w:spacing w:val="-3"/>
            <w:w w:val="105"/>
          </w:rPr>
          <w:t xml:space="preserve">to </w:t>
        </w:r>
      </w:ins>
      <w:r>
        <w:rPr>
          <w:w w:val="105"/>
        </w:rPr>
        <w:t xml:space="preserve">determine the expected experimental outcomes of the </w:t>
      </w:r>
      <w:r>
        <w:rPr>
          <w:spacing w:val="-7"/>
          <w:w w:val="105"/>
        </w:rPr>
        <w:t xml:space="preserve">ETA </w:t>
      </w:r>
      <w:r>
        <w:rPr>
          <w:w w:val="105"/>
        </w:rPr>
        <w:t xml:space="preserve">experiment </w:t>
      </w:r>
      <w:r>
        <w:rPr>
          <w:spacing w:val="-4"/>
          <w:w w:val="105"/>
        </w:rPr>
        <w:t xml:space="preserve">by </w:t>
      </w:r>
      <w:r>
        <w:rPr>
          <w:w w:val="105"/>
        </w:rPr>
        <w:t xml:space="preserve">incorporating nuclear data </w:t>
      </w:r>
      <w:proofErr w:type="spellStart"/>
      <w:r>
        <w:rPr>
          <w:spacing w:val="-3"/>
          <w:w w:val="105"/>
        </w:rPr>
        <w:t>covari</w:t>
      </w:r>
      <w:proofErr w:type="spellEnd"/>
      <w:r>
        <w:rPr>
          <w:spacing w:val="-3"/>
          <w:w w:val="105"/>
        </w:rPr>
        <w:t xml:space="preserve">- </w:t>
      </w:r>
      <w:proofErr w:type="spellStart"/>
      <w:r>
        <w:rPr>
          <w:w w:val="105"/>
        </w:rPr>
        <w:t>ance</w:t>
      </w:r>
      <w:proofErr w:type="spellEnd"/>
      <w:r>
        <w:rPr>
          <w:w w:val="105"/>
        </w:rPr>
        <w:t xml:space="preserve"> analysis. The </w:t>
      </w:r>
      <w:r>
        <w:rPr>
          <w:spacing w:val="-3"/>
          <w:w w:val="105"/>
        </w:rPr>
        <w:t xml:space="preserve">novel </w:t>
      </w:r>
      <w:r>
        <w:rPr>
          <w:spacing w:val="-7"/>
          <w:w w:val="105"/>
        </w:rPr>
        <w:t xml:space="preserve">ETA </w:t>
      </w:r>
      <w:r>
        <w:rPr>
          <w:w w:val="105"/>
        </w:rPr>
        <w:t xml:space="preserve">experiment is of high cost, so understanding the full </w:t>
      </w:r>
      <w:del w:id="726" w:author="Bucy, Anna M Ctr USAF AETC AFIT/ENP" w:date="2019-01-08T17:40:00Z">
        <w:r w:rsidDel="00AD66C6">
          <w:rPr>
            <w:w w:val="105"/>
          </w:rPr>
          <w:delText xml:space="preserve">impact </w:delText>
        </w:r>
      </w:del>
      <w:ins w:id="727" w:author="Bucy, Anna M Ctr USAF AETC AFIT/ENP" w:date="2019-01-08T17:40:00Z">
        <w:r w:rsidR="00AD66C6">
          <w:rPr>
            <w:w w:val="105"/>
          </w:rPr>
          <w:t xml:space="preserve">effect </w:t>
        </w:r>
      </w:ins>
      <w:r>
        <w:rPr>
          <w:w w:val="105"/>
        </w:rPr>
        <w:t xml:space="preserve">of uncertainties including nuclear data </w:t>
      </w:r>
      <w:r>
        <w:rPr>
          <w:spacing w:val="-3"/>
          <w:w w:val="105"/>
        </w:rPr>
        <w:t xml:space="preserve">was </w:t>
      </w:r>
      <w:r>
        <w:rPr>
          <w:w w:val="105"/>
        </w:rPr>
        <w:t xml:space="preserve">important </w:t>
      </w:r>
      <w:proofErr w:type="gramStart"/>
      <w:r>
        <w:rPr>
          <w:w w:val="105"/>
        </w:rPr>
        <w:t>to</w:t>
      </w:r>
      <w:r w:rsidR="00DB52C2">
        <w:rPr>
          <w:w w:val="105"/>
        </w:rPr>
        <w:t xml:space="preserve">  </w:t>
      </w:r>
      <w:r>
        <w:rPr>
          <w:w w:val="105"/>
        </w:rPr>
        <w:t>capture</w:t>
      </w:r>
      <w:proofErr w:type="gramEnd"/>
      <w:r>
        <w:rPr>
          <w:w w:val="105"/>
        </w:rPr>
        <w:t>.</w:t>
      </w:r>
    </w:p>
    <w:p w14:paraId="098F8EFB" w14:textId="6B509792" w:rsidR="00430DE3" w:rsidRDefault="008F0850">
      <w:pPr>
        <w:pStyle w:val="BodyText"/>
        <w:spacing w:before="8" w:line="415" w:lineRule="auto"/>
        <w:ind w:left="100" w:right="117" w:firstLine="414"/>
        <w:jc w:val="both"/>
      </w:pPr>
      <w:r>
        <w:rPr>
          <w:w w:val="105"/>
        </w:rPr>
        <w:t xml:space="preserve">The </w:t>
      </w:r>
      <w:r>
        <w:rPr>
          <w:spacing w:val="-7"/>
          <w:w w:val="105"/>
        </w:rPr>
        <w:t xml:space="preserve">ETA </w:t>
      </w:r>
      <w:r>
        <w:rPr>
          <w:w w:val="105"/>
        </w:rPr>
        <w:t xml:space="preserve">experiment characterization performed in this research indicated a very strong probability of the achieving the surrogate TN+PFNS as designed but found that the </w:t>
      </w:r>
      <w:del w:id="728" w:author="Bucy, Anna M Ctr USAF AETC AFIT/ENP" w:date="2019-01-08T17:40:00Z">
        <w:r w:rsidDel="00AD66C6">
          <w:rPr>
            <w:w w:val="105"/>
          </w:rPr>
          <w:delText xml:space="preserve">impact </w:delText>
        </w:r>
      </w:del>
      <w:ins w:id="729" w:author="Bucy, Anna M Ctr USAF AETC AFIT/ENP" w:date="2019-01-08T17:40:00Z">
        <w:r w:rsidR="00AD66C6">
          <w:rPr>
            <w:w w:val="105"/>
          </w:rPr>
          <w:t xml:space="preserve">effect </w:t>
        </w:r>
      </w:ins>
      <w:r>
        <w:rPr>
          <w:w w:val="105"/>
        </w:rPr>
        <w:t xml:space="preserve">of nuclear data uncertainty and covariance on the </w:t>
      </w:r>
      <w:r>
        <w:rPr>
          <w:spacing w:val="-7"/>
          <w:w w:val="105"/>
        </w:rPr>
        <w:t xml:space="preserve">ETA </w:t>
      </w:r>
      <w:r>
        <w:rPr>
          <w:w w:val="105"/>
        </w:rPr>
        <w:t xml:space="preserve">performance </w:t>
      </w:r>
      <w:r>
        <w:rPr>
          <w:spacing w:val="-3"/>
          <w:w w:val="105"/>
        </w:rPr>
        <w:t xml:space="preserve">was </w:t>
      </w:r>
      <w:r>
        <w:rPr>
          <w:w w:val="105"/>
        </w:rPr>
        <w:t xml:space="preserve">non-negligible. The neutron transport </w:t>
      </w:r>
      <w:del w:id="730" w:author="Bucy, Anna M Ctr USAF AETC AFIT/ENP" w:date="2019-01-08T17:41:00Z">
        <w:r w:rsidDel="00AD66C6">
          <w:rPr>
            <w:w w:val="105"/>
          </w:rPr>
          <w:delText xml:space="preserve">impact </w:delText>
        </w:r>
      </w:del>
      <w:ins w:id="731" w:author="Bucy, Anna M Ctr USAF AETC AFIT/ENP" w:date="2019-01-08T17:41:00Z">
        <w:r w:rsidR="00AD66C6">
          <w:rPr>
            <w:w w:val="105"/>
          </w:rPr>
          <w:t xml:space="preserve">effect </w:t>
        </w:r>
      </w:ins>
      <w:r>
        <w:rPr>
          <w:w w:val="105"/>
        </w:rPr>
        <w:t xml:space="preserve">on the fluence uncertainty </w:t>
      </w:r>
      <w:r>
        <w:rPr>
          <w:spacing w:val="-3"/>
          <w:w w:val="105"/>
        </w:rPr>
        <w:t xml:space="preserve">was </w:t>
      </w:r>
      <w:r>
        <w:rPr>
          <w:w w:val="105"/>
        </w:rPr>
        <w:t xml:space="preserve">assessed with the SCALE Sampler sequence with 182 trials and found to </w:t>
      </w:r>
      <w:r>
        <w:rPr>
          <w:spacing w:val="3"/>
          <w:w w:val="105"/>
        </w:rPr>
        <w:t xml:space="preserve">be </w:t>
      </w:r>
      <w:r>
        <w:rPr>
          <w:w w:val="105"/>
        </w:rPr>
        <w:t xml:space="preserve">on the order of a few percent </w:t>
      </w:r>
      <w:r>
        <w:rPr>
          <w:spacing w:val="-4"/>
          <w:w w:val="105"/>
        </w:rPr>
        <w:t xml:space="preserve">over </w:t>
      </w:r>
      <w:r>
        <w:rPr>
          <w:w w:val="105"/>
        </w:rPr>
        <w:t xml:space="preserve">the broad spectrum; </w:t>
      </w:r>
      <w:r>
        <w:rPr>
          <w:spacing w:val="-3"/>
          <w:w w:val="105"/>
        </w:rPr>
        <w:t xml:space="preserve">however, </w:t>
      </w:r>
      <w:r>
        <w:rPr>
          <w:w w:val="105"/>
        </w:rPr>
        <w:t xml:space="preserve">the systematic uncertainties increased at </w:t>
      </w:r>
      <w:r>
        <w:rPr>
          <w:spacing w:val="-3"/>
          <w:w w:val="105"/>
        </w:rPr>
        <w:t xml:space="preserve">lower </w:t>
      </w:r>
      <w:r>
        <w:rPr>
          <w:w w:val="105"/>
        </w:rPr>
        <w:t xml:space="preserve">neutron energies. The statistical testing performed on the </w:t>
      </w:r>
      <w:r>
        <w:rPr>
          <w:spacing w:val="-7"/>
          <w:w w:val="105"/>
        </w:rPr>
        <w:t>ETA</w:t>
      </w:r>
      <w:ins w:id="732" w:author="Bucy, Anna M Ctr USAF AETC AFIT/ENP" w:date="2019-01-08T17:41:00Z">
        <w:r w:rsidR="00AD66C6">
          <w:rPr>
            <w:spacing w:val="-7"/>
            <w:w w:val="105"/>
          </w:rPr>
          <w:t>-</w:t>
        </w:r>
      </w:ins>
      <w:del w:id="733" w:author="Bucy, Anna M Ctr USAF AETC AFIT/ENP" w:date="2019-01-08T17:41:00Z">
        <w:r w:rsidDel="00AD66C6">
          <w:rPr>
            <w:spacing w:val="-7"/>
            <w:w w:val="105"/>
          </w:rPr>
          <w:delText xml:space="preserve"> </w:delText>
        </w:r>
      </w:del>
      <w:r>
        <w:rPr>
          <w:w w:val="105"/>
        </w:rPr>
        <w:t xml:space="preserve">pro- </w:t>
      </w:r>
      <w:proofErr w:type="spellStart"/>
      <w:r>
        <w:rPr>
          <w:w w:val="105"/>
        </w:rPr>
        <w:t>duced</w:t>
      </w:r>
      <w:proofErr w:type="spellEnd"/>
      <w:r>
        <w:rPr>
          <w:w w:val="105"/>
        </w:rPr>
        <w:t xml:space="preserve"> neutron fluence compared to the TN+PFNS </w:t>
      </w:r>
      <w:r>
        <w:rPr>
          <w:spacing w:val="-3"/>
          <w:w w:val="105"/>
        </w:rPr>
        <w:t xml:space="preserve">showed </w:t>
      </w:r>
      <w:r>
        <w:rPr>
          <w:w w:val="105"/>
        </w:rPr>
        <w:t>large spectral agreement. The Pearson correlation coefficient between the nominal results and TN+</w:t>
      </w:r>
      <w:proofErr w:type="gramStart"/>
      <w:r>
        <w:rPr>
          <w:w w:val="105"/>
        </w:rPr>
        <w:t>PFNS</w:t>
      </w:r>
      <w:r w:rsidR="00DB52C2">
        <w:rPr>
          <w:w w:val="105"/>
        </w:rPr>
        <w:t xml:space="preserve"> </w:t>
      </w:r>
      <w:r>
        <w:rPr>
          <w:spacing w:val="50"/>
          <w:w w:val="105"/>
        </w:rPr>
        <w:t xml:space="preserve"> </w:t>
      </w:r>
      <w:r>
        <w:rPr>
          <w:spacing w:val="-3"/>
          <w:w w:val="105"/>
        </w:rPr>
        <w:t>was</w:t>
      </w:r>
      <w:proofErr w:type="gramEnd"/>
    </w:p>
    <w:p w14:paraId="636CD62C" w14:textId="0DD39CED" w:rsidR="00430DE3" w:rsidRDefault="008F0850">
      <w:pPr>
        <w:pStyle w:val="BodyText"/>
        <w:spacing w:before="8"/>
        <w:ind w:left="100"/>
      </w:pPr>
      <w:r>
        <w:rPr>
          <w:w w:val="105"/>
        </w:rPr>
        <w:t>0.9</w:t>
      </w:r>
      <w:ins w:id="734" w:author="Bucy, Anna M Ctr USAF AETC AFIT/ENP" w:date="2019-01-08T17:41:00Z">
        <w:r w:rsidR="00AD66C6">
          <w:rPr>
            <w:w w:val="105"/>
          </w:rPr>
          <w:t>,</w:t>
        </w:r>
      </w:ins>
      <w:r>
        <w:rPr>
          <w:w w:val="105"/>
        </w:rPr>
        <w:t xml:space="preserve"> which indicates strong agreement between the spectra.</w:t>
      </w:r>
      <w:r w:rsidR="00DB52C2">
        <w:rPr>
          <w:w w:val="105"/>
        </w:rPr>
        <w:t xml:space="preserve"> </w:t>
      </w:r>
      <w:r>
        <w:rPr>
          <w:w w:val="105"/>
        </w:rPr>
        <w:t>Also,</w:t>
      </w:r>
      <w:r w:rsidR="00DB52C2">
        <w:rPr>
          <w:w w:val="105"/>
        </w:rPr>
        <w:t xml:space="preserve"> </w:t>
      </w:r>
      <w:proofErr w:type="gramStart"/>
      <w:r>
        <w:rPr>
          <w:w w:val="105"/>
        </w:rPr>
        <w:t>the</w:t>
      </w:r>
      <w:r w:rsidR="00DB52C2">
        <w:rPr>
          <w:w w:val="105"/>
        </w:rPr>
        <w:t xml:space="preserve">  </w:t>
      </w:r>
      <w:r>
        <w:rPr>
          <w:w w:val="105"/>
        </w:rPr>
        <w:t>Kolmogorov</w:t>
      </w:r>
      <w:proofErr w:type="gramEnd"/>
      <w:r>
        <w:rPr>
          <w:w w:val="105"/>
        </w:rPr>
        <w:t>-</w:t>
      </w:r>
    </w:p>
    <w:p w14:paraId="61614F84" w14:textId="77777777" w:rsidR="00430DE3" w:rsidRDefault="00430DE3">
      <w:pPr>
        <w:sectPr w:rsidR="00430DE3">
          <w:pgSz w:w="12240" w:h="15840"/>
          <w:pgMar w:top="1380" w:right="1680" w:bottom="1380" w:left="1700" w:header="0" w:footer="1182" w:gutter="0"/>
          <w:cols w:space="720"/>
        </w:sectPr>
      </w:pPr>
    </w:p>
    <w:p w14:paraId="6D346C9E" w14:textId="77777777" w:rsidR="00430DE3" w:rsidRDefault="008F0850">
      <w:pPr>
        <w:pStyle w:val="BodyText"/>
        <w:spacing w:before="35" w:line="415" w:lineRule="auto"/>
        <w:ind w:left="120" w:right="117"/>
        <w:jc w:val="both"/>
      </w:pPr>
      <w:r>
        <w:rPr>
          <w:w w:val="105"/>
        </w:rPr>
        <w:lastRenderedPageBreak/>
        <w:t xml:space="preserve">Smirnov statistic comparing the cumulative distribution functions between the nom- </w:t>
      </w:r>
      <w:proofErr w:type="spellStart"/>
      <w:r>
        <w:rPr>
          <w:w w:val="105"/>
        </w:rPr>
        <w:t>inal</w:t>
      </w:r>
      <w:proofErr w:type="spellEnd"/>
      <w:r>
        <w:rPr>
          <w:w w:val="105"/>
        </w:rPr>
        <w:t xml:space="preserve"> results and TN+PFNS </w:t>
      </w:r>
      <w:r>
        <w:rPr>
          <w:spacing w:val="-3"/>
          <w:w w:val="105"/>
        </w:rPr>
        <w:t xml:space="preserve">was </w:t>
      </w:r>
      <w:r>
        <w:rPr>
          <w:w w:val="105"/>
        </w:rPr>
        <w:t xml:space="preserve">0.11 which has a p-value of 0.94 indicating the </w:t>
      </w:r>
      <w:r>
        <w:rPr>
          <w:spacing w:val="-5"/>
          <w:w w:val="105"/>
        </w:rPr>
        <w:t xml:space="preserve">two </w:t>
      </w:r>
      <w:r>
        <w:rPr>
          <w:w w:val="105"/>
        </w:rPr>
        <w:t>samples were drawn from the same distribution with high</w:t>
      </w:r>
      <w:r>
        <w:rPr>
          <w:spacing w:val="62"/>
          <w:w w:val="105"/>
        </w:rPr>
        <w:t xml:space="preserve"> </w:t>
      </w:r>
      <w:r>
        <w:rPr>
          <w:w w:val="105"/>
        </w:rPr>
        <w:t>confidence.</w:t>
      </w:r>
    </w:p>
    <w:p w14:paraId="0F37D84C" w14:textId="0A37DE55" w:rsidR="00430DE3" w:rsidRDefault="008F0850">
      <w:pPr>
        <w:pStyle w:val="BodyText"/>
        <w:spacing w:before="8" w:line="415" w:lineRule="auto"/>
        <w:ind w:left="120" w:right="117" w:firstLine="432"/>
        <w:jc w:val="both"/>
      </w:pPr>
      <w:r>
        <w:rPr>
          <w:w w:val="105"/>
        </w:rPr>
        <w:t xml:space="preserve">The </w:t>
      </w:r>
      <w:r>
        <w:rPr>
          <w:spacing w:val="-7"/>
          <w:w w:val="105"/>
        </w:rPr>
        <w:t xml:space="preserve">ETA </w:t>
      </w:r>
      <w:r>
        <w:rPr>
          <w:w w:val="105"/>
        </w:rPr>
        <w:t>served as a candidate for neutron</w:t>
      </w:r>
      <w:ins w:id="735" w:author="Bucy, Anna M Ctr USAF AETC AFIT/ENP" w:date="2019-01-08T17:42:00Z">
        <w:r w:rsidR="00AD66C6">
          <w:rPr>
            <w:w w:val="105"/>
          </w:rPr>
          <w:t>-</w:t>
        </w:r>
      </w:ins>
      <w:del w:id="736" w:author="Bucy, Anna M Ctr USAF AETC AFIT/ENP" w:date="2019-01-08T17:42:00Z">
        <w:r w:rsidDel="00AD66C6">
          <w:rPr>
            <w:w w:val="105"/>
          </w:rPr>
          <w:delText xml:space="preserve"> </w:delText>
        </w:r>
      </w:del>
      <w:r>
        <w:rPr>
          <w:w w:val="105"/>
        </w:rPr>
        <w:t>induced radiation effects testing for nuclear weapon certification.</w:t>
      </w:r>
      <w:r w:rsidR="00DB52C2">
        <w:rPr>
          <w:w w:val="105"/>
        </w:rPr>
        <w:t xml:space="preserve"> </w:t>
      </w:r>
      <w:r>
        <w:rPr>
          <w:w w:val="105"/>
        </w:rPr>
        <w:t xml:space="preserve">The fluence of neutrons in the </w:t>
      </w:r>
      <w:r>
        <w:rPr>
          <w:spacing w:val="-7"/>
          <w:w w:val="105"/>
        </w:rPr>
        <w:t xml:space="preserve">ETA </w:t>
      </w:r>
      <w:r>
        <w:rPr>
          <w:w w:val="105"/>
        </w:rPr>
        <w:t xml:space="preserve">sample </w:t>
      </w:r>
      <w:proofErr w:type="gramStart"/>
      <w:r>
        <w:rPr>
          <w:spacing w:val="-3"/>
          <w:w w:val="105"/>
        </w:rPr>
        <w:t>cavity</w:t>
      </w:r>
      <w:r w:rsidR="00DB52C2">
        <w:rPr>
          <w:spacing w:val="-3"/>
          <w:w w:val="105"/>
        </w:rPr>
        <w:t xml:space="preserve"> </w:t>
      </w:r>
      <w:r>
        <w:rPr>
          <w:spacing w:val="-3"/>
          <w:w w:val="105"/>
        </w:rPr>
        <w:t xml:space="preserve"> was</w:t>
      </w:r>
      <w:proofErr w:type="gramEnd"/>
    </w:p>
    <w:p w14:paraId="6C71887D" w14:textId="77777777" w:rsidR="00430DE3" w:rsidRDefault="008F0850">
      <w:pPr>
        <w:pStyle w:val="BodyText"/>
        <w:spacing w:line="338" w:lineRule="exact"/>
        <w:ind w:left="119"/>
        <w:jc w:val="both"/>
      </w:pPr>
      <w:r>
        <w:t>4.9</w:t>
      </w:r>
      <w:r w:rsidR="00DB52C2">
        <w:t xml:space="preserve"> </w:t>
      </w:r>
      <w:r>
        <w:rPr>
          <w:rFonts w:ascii="Lucida Sans Unicode" w:hAnsi="Lucida Sans Unicode"/>
        </w:rPr>
        <w:t xml:space="preserve">× </w:t>
      </w:r>
      <w:proofErr w:type="gramStart"/>
      <w:r>
        <w:t>10</w:t>
      </w:r>
      <w:r>
        <w:rPr>
          <w:position w:val="9"/>
          <w:sz w:val="16"/>
        </w:rPr>
        <w:t>11</w:t>
      </w:r>
      <w:r w:rsidR="00DB52C2">
        <w:rPr>
          <w:position w:val="9"/>
          <w:sz w:val="16"/>
        </w:rPr>
        <w:t xml:space="preserve"> </w:t>
      </w:r>
      <w:r>
        <w:rPr>
          <w:position w:val="9"/>
          <w:sz w:val="16"/>
        </w:rPr>
        <w:t xml:space="preserve"> </w:t>
      </w:r>
      <w:r>
        <w:t>n</w:t>
      </w:r>
      <w:proofErr w:type="gramEnd"/>
      <w:r w:rsidR="00DB52C2">
        <w:t xml:space="preserve"> </w:t>
      </w:r>
      <w:r>
        <w:t>cm</w:t>
      </w:r>
      <w:r>
        <w:rPr>
          <w:rFonts w:ascii="Arial" w:hAnsi="Arial"/>
          <w:i/>
          <w:position w:val="9"/>
          <w:sz w:val="16"/>
        </w:rPr>
        <w:t>−</w:t>
      </w:r>
      <w:r>
        <w:rPr>
          <w:position w:val="9"/>
          <w:sz w:val="16"/>
        </w:rPr>
        <w:t>2</w:t>
      </w:r>
      <w:r w:rsidR="00DB52C2">
        <w:rPr>
          <w:position w:val="9"/>
          <w:sz w:val="16"/>
        </w:rPr>
        <w:t xml:space="preserve"> </w:t>
      </w:r>
      <w:r>
        <w:rPr>
          <w:position w:val="9"/>
          <w:sz w:val="16"/>
        </w:rPr>
        <w:t xml:space="preserve"> </w:t>
      </w:r>
      <w:r>
        <w:rPr>
          <w:rFonts w:ascii="Lucida Sans Unicode" w:hAnsi="Lucida Sans Unicode"/>
        </w:rPr>
        <w:t xml:space="preserve">± </w:t>
      </w:r>
      <w:r>
        <w:t>1.4%,</w:t>
      </w:r>
      <w:r w:rsidR="00DB52C2">
        <w:t xml:space="preserve"> </w:t>
      </w:r>
      <w:r>
        <w:t>which</w:t>
      </w:r>
      <w:r w:rsidR="00DB52C2">
        <w:t xml:space="preserve"> </w:t>
      </w:r>
      <w:r>
        <w:t>is</w:t>
      </w:r>
      <w:r w:rsidR="00DB52C2">
        <w:t xml:space="preserve"> </w:t>
      </w:r>
      <w:r>
        <w:t>near</w:t>
      </w:r>
      <w:r w:rsidR="00DB52C2">
        <w:t xml:space="preserve"> </w:t>
      </w:r>
      <w:r>
        <w:t>a</w:t>
      </w:r>
      <w:r w:rsidR="00DB52C2">
        <w:t xml:space="preserve"> </w:t>
      </w:r>
      <w:r>
        <w:t>useful</w:t>
      </w:r>
      <w:r w:rsidR="00DB52C2">
        <w:t xml:space="preserve"> </w:t>
      </w:r>
      <w:r>
        <w:t>range</w:t>
      </w:r>
      <w:r w:rsidR="00DB52C2">
        <w:t xml:space="preserve"> </w:t>
      </w:r>
      <w:r>
        <w:t>for</w:t>
      </w:r>
      <w:r w:rsidR="00DB52C2">
        <w:t xml:space="preserve"> </w:t>
      </w:r>
      <w:r>
        <w:t>testing</w:t>
      </w:r>
      <w:r w:rsidR="00DB52C2">
        <w:t xml:space="preserve"> </w:t>
      </w:r>
      <w:r>
        <w:t>(10</w:t>
      </w:r>
      <w:r>
        <w:rPr>
          <w:position w:val="9"/>
          <w:sz w:val="16"/>
        </w:rPr>
        <w:t>12</w:t>
      </w:r>
      <w:r w:rsidR="00DB52C2">
        <w:rPr>
          <w:position w:val="9"/>
          <w:sz w:val="16"/>
        </w:rPr>
        <w:t xml:space="preserve"> </w:t>
      </w:r>
      <w:r>
        <w:rPr>
          <w:position w:val="9"/>
          <w:sz w:val="16"/>
        </w:rPr>
        <w:t xml:space="preserve"> </w:t>
      </w:r>
      <w:r>
        <w:t>-</w:t>
      </w:r>
      <w:r w:rsidR="00DB52C2">
        <w:t xml:space="preserve"> </w:t>
      </w:r>
      <w:r>
        <w:t>10</w:t>
      </w:r>
      <w:r>
        <w:rPr>
          <w:position w:val="9"/>
          <w:sz w:val="16"/>
        </w:rPr>
        <w:t xml:space="preserve">14 </w:t>
      </w:r>
      <w:r>
        <w:t>n</w:t>
      </w:r>
    </w:p>
    <w:p w14:paraId="5A8E1C0B" w14:textId="2125CDF3" w:rsidR="00430DE3" w:rsidRDefault="008F0850">
      <w:pPr>
        <w:pStyle w:val="BodyText"/>
        <w:spacing w:before="132" w:line="415" w:lineRule="auto"/>
        <w:ind w:left="119" w:right="117"/>
        <w:jc w:val="both"/>
      </w:pPr>
      <w:r>
        <w:rPr>
          <w:w w:val="105"/>
        </w:rPr>
        <w:t>cm</w:t>
      </w:r>
      <w:r>
        <w:rPr>
          <w:rFonts w:ascii="Arial" w:hAnsi="Arial"/>
          <w:i/>
          <w:w w:val="105"/>
          <w:position w:val="9"/>
          <w:sz w:val="16"/>
        </w:rPr>
        <w:t>−</w:t>
      </w:r>
      <w:r>
        <w:rPr>
          <w:w w:val="105"/>
          <w:position w:val="9"/>
          <w:sz w:val="16"/>
        </w:rPr>
        <w:t>2</w:t>
      </w:r>
      <w:r>
        <w:rPr>
          <w:w w:val="105"/>
        </w:rPr>
        <w:t xml:space="preserve">). The neutron pulse length for </w:t>
      </w:r>
      <w:r>
        <w:rPr>
          <w:spacing w:val="-7"/>
          <w:w w:val="105"/>
        </w:rPr>
        <w:t xml:space="preserve">ETA </w:t>
      </w:r>
      <w:r>
        <w:rPr>
          <w:spacing w:val="-3"/>
          <w:w w:val="105"/>
        </w:rPr>
        <w:t xml:space="preserve">was </w:t>
      </w:r>
      <w:r>
        <w:rPr>
          <w:w w:val="105"/>
        </w:rPr>
        <w:t>approximately 10 shakes</w:t>
      </w:r>
      <w:ins w:id="737" w:author="Bucy, Anna M Ctr USAF AETC AFIT/ENP" w:date="2019-01-08T17:42:00Z">
        <w:r w:rsidR="00AD66C6">
          <w:rPr>
            <w:w w:val="105"/>
          </w:rPr>
          <w:t>,</w:t>
        </w:r>
      </w:ins>
      <w:r>
        <w:rPr>
          <w:w w:val="105"/>
        </w:rPr>
        <w:t xml:space="preserve"> which </w:t>
      </w:r>
      <w:r>
        <w:rPr>
          <w:spacing w:val="-3"/>
          <w:w w:val="105"/>
        </w:rPr>
        <w:t xml:space="preserve">may </w:t>
      </w:r>
      <w:ins w:id="738" w:author="Bucy, Anna M Ctr USAF AETC AFIT/ENP" w:date="2019-01-08T17:42:00Z">
        <w:r w:rsidR="00AD66C6">
          <w:rPr>
            <w:spacing w:val="-3"/>
            <w:w w:val="105"/>
          </w:rPr>
          <w:t xml:space="preserve">be </w:t>
        </w:r>
      </w:ins>
      <w:r>
        <w:rPr>
          <w:w w:val="105"/>
        </w:rPr>
        <w:t xml:space="preserve">useful depending on experimental timing requirements; </w:t>
      </w:r>
      <w:r>
        <w:rPr>
          <w:spacing w:val="-3"/>
          <w:w w:val="105"/>
        </w:rPr>
        <w:t xml:space="preserve">however, </w:t>
      </w:r>
      <w:r>
        <w:rPr>
          <w:w w:val="105"/>
        </w:rPr>
        <w:t xml:space="preserve">the combination of fluence, spectrum, and timing provides a unique testing </w:t>
      </w:r>
      <w:r>
        <w:rPr>
          <w:spacing w:val="-3"/>
          <w:w w:val="105"/>
        </w:rPr>
        <w:t xml:space="preserve">capability. However, </w:t>
      </w:r>
      <w:r>
        <w:rPr>
          <w:w w:val="105"/>
        </w:rPr>
        <w:t xml:space="preserve">it is worth noting that the current </w:t>
      </w:r>
      <w:r>
        <w:rPr>
          <w:spacing w:val="-7"/>
          <w:w w:val="105"/>
        </w:rPr>
        <w:t xml:space="preserve">ETA </w:t>
      </w:r>
      <w:r>
        <w:rPr>
          <w:w w:val="105"/>
        </w:rPr>
        <w:t xml:space="preserve">design </w:t>
      </w:r>
      <w:r>
        <w:rPr>
          <w:spacing w:val="-3"/>
          <w:w w:val="105"/>
        </w:rPr>
        <w:t xml:space="preserve">was </w:t>
      </w:r>
      <w:r>
        <w:rPr>
          <w:w w:val="105"/>
        </w:rPr>
        <w:t xml:space="preserve">not directly optimized to provide a nuclear weapons effects testing </w:t>
      </w:r>
      <w:r>
        <w:rPr>
          <w:spacing w:val="-3"/>
          <w:w w:val="105"/>
        </w:rPr>
        <w:t>capability,</w:t>
      </w:r>
      <w:r w:rsidR="00DB52C2">
        <w:rPr>
          <w:spacing w:val="-3"/>
          <w:w w:val="105"/>
        </w:rPr>
        <w:t xml:space="preserve"> </w:t>
      </w:r>
      <w:r>
        <w:rPr>
          <w:w w:val="105"/>
        </w:rPr>
        <w:t xml:space="preserve">and the TN+PFNS is not </w:t>
      </w:r>
      <w:proofErr w:type="gramStart"/>
      <w:r>
        <w:rPr>
          <w:w w:val="105"/>
        </w:rPr>
        <w:t>representative</w:t>
      </w:r>
      <w:r w:rsidR="00DB52C2">
        <w:rPr>
          <w:w w:val="105"/>
        </w:rPr>
        <w:t xml:space="preserve"> </w:t>
      </w:r>
      <w:r>
        <w:rPr>
          <w:w w:val="105"/>
        </w:rPr>
        <w:t xml:space="preserve"> of</w:t>
      </w:r>
      <w:proofErr w:type="gramEnd"/>
      <w:r>
        <w:rPr>
          <w:w w:val="105"/>
        </w:rPr>
        <w:t xml:space="preserve"> the transmission neutron flux through material or atmosphere. Nonetheless, these results provide a step forward in progress </w:t>
      </w:r>
      <w:r>
        <w:rPr>
          <w:spacing w:val="-3"/>
          <w:w w:val="105"/>
        </w:rPr>
        <w:t xml:space="preserve">toward </w:t>
      </w:r>
      <w:r>
        <w:rPr>
          <w:w w:val="105"/>
        </w:rPr>
        <w:t xml:space="preserve">a short pulse </w:t>
      </w:r>
      <w:proofErr w:type="gramStart"/>
      <w:r>
        <w:rPr>
          <w:w w:val="105"/>
        </w:rPr>
        <w:t>neutron</w:t>
      </w:r>
      <w:r w:rsidR="00DB52C2">
        <w:rPr>
          <w:w w:val="105"/>
        </w:rPr>
        <w:t xml:space="preserve"> </w:t>
      </w:r>
      <w:r>
        <w:rPr>
          <w:spacing w:val="53"/>
          <w:w w:val="105"/>
        </w:rPr>
        <w:t xml:space="preserve"> </w:t>
      </w:r>
      <w:r>
        <w:rPr>
          <w:w w:val="105"/>
        </w:rPr>
        <w:t>source</w:t>
      </w:r>
      <w:proofErr w:type="gramEnd"/>
      <w:r>
        <w:rPr>
          <w:w w:val="105"/>
        </w:rPr>
        <w:t>.</w:t>
      </w:r>
    </w:p>
    <w:p w14:paraId="18D6BCEC" w14:textId="77777777" w:rsidR="00430DE3" w:rsidRDefault="008F0850">
      <w:pPr>
        <w:pStyle w:val="BodyText"/>
        <w:spacing w:before="7" w:line="412" w:lineRule="auto"/>
        <w:ind w:left="119" w:right="117" w:firstLine="431"/>
        <w:jc w:val="both"/>
      </w:pPr>
      <w:r>
        <w:rPr>
          <w:w w:val="105"/>
        </w:rPr>
        <w:t xml:space="preserve">The foil reaction uncertainties utilized the International Reactor Dosimetry and </w:t>
      </w:r>
      <w:r>
        <w:rPr>
          <w:spacing w:val="-4"/>
          <w:w w:val="105"/>
        </w:rPr>
        <w:t xml:space="preserve">Fusion </w:t>
      </w:r>
      <w:r>
        <w:rPr>
          <w:w w:val="105"/>
        </w:rPr>
        <w:t>File (IRDFF) v.1.05 nuclear data library and were sampled according to a multivariate normal distribution.</w:t>
      </w:r>
      <w:r w:rsidR="00DB52C2">
        <w:rPr>
          <w:w w:val="105"/>
        </w:rPr>
        <w:t xml:space="preserve"> </w:t>
      </w:r>
      <w:r>
        <w:rPr>
          <w:w w:val="105"/>
        </w:rPr>
        <w:t xml:space="preserve"> The propagated nuclear data uncertainty on </w:t>
      </w:r>
      <w:proofErr w:type="gramStart"/>
      <w:r>
        <w:rPr>
          <w:w w:val="105"/>
        </w:rPr>
        <w:t>the</w:t>
      </w:r>
      <w:r w:rsidR="00DB52C2">
        <w:rPr>
          <w:w w:val="105"/>
        </w:rPr>
        <w:t xml:space="preserve"> </w:t>
      </w:r>
      <w:r>
        <w:rPr>
          <w:w w:val="105"/>
        </w:rPr>
        <w:t xml:space="preserve"> foil</w:t>
      </w:r>
      <w:proofErr w:type="gramEnd"/>
      <w:r>
        <w:rPr>
          <w:w w:val="105"/>
        </w:rPr>
        <w:t xml:space="preserve"> activities resulted in uncertainties on the order of a few percent for all but the </w:t>
      </w:r>
      <w:r>
        <w:rPr>
          <w:spacing w:val="2"/>
          <w:w w:val="105"/>
          <w:position w:val="9"/>
          <w:sz w:val="16"/>
        </w:rPr>
        <w:t>55</w:t>
      </w:r>
      <w:r>
        <w:rPr>
          <w:spacing w:val="2"/>
          <w:w w:val="105"/>
        </w:rPr>
        <w:t>Mn (</w:t>
      </w:r>
      <w:proofErr w:type="spellStart"/>
      <w:r>
        <w:rPr>
          <w:spacing w:val="2"/>
          <w:w w:val="105"/>
        </w:rPr>
        <w:t>n,</w:t>
      </w:r>
      <w:r>
        <w:rPr>
          <w:rFonts w:ascii="Bookman Old Style" w:hAnsi="Bookman Old Style"/>
          <w:i/>
          <w:spacing w:val="2"/>
          <w:w w:val="105"/>
        </w:rPr>
        <w:t>γ</w:t>
      </w:r>
      <w:proofErr w:type="spellEnd"/>
      <w:r>
        <w:rPr>
          <w:spacing w:val="2"/>
          <w:w w:val="105"/>
        </w:rPr>
        <w:t xml:space="preserve">) </w:t>
      </w:r>
      <w:r>
        <w:rPr>
          <w:w w:val="105"/>
        </w:rPr>
        <w:t xml:space="preserve">reaction where the nuclear data </w:t>
      </w:r>
      <w:r>
        <w:rPr>
          <w:spacing w:val="-3"/>
          <w:w w:val="105"/>
        </w:rPr>
        <w:t xml:space="preserve">was </w:t>
      </w:r>
      <w:r>
        <w:rPr>
          <w:w w:val="105"/>
        </w:rPr>
        <w:t xml:space="preserve">not as well characterized and the systematic error </w:t>
      </w:r>
      <w:r>
        <w:rPr>
          <w:spacing w:val="-3"/>
          <w:w w:val="105"/>
        </w:rPr>
        <w:t xml:space="preserve">was </w:t>
      </w:r>
      <w:r>
        <w:rPr>
          <w:w w:val="105"/>
        </w:rPr>
        <w:t xml:space="preserve">found the </w:t>
      </w:r>
      <w:r>
        <w:rPr>
          <w:spacing w:val="3"/>
          <w:w w:val="105"/>
        </w:rPr>
        <w:t xml:space="preserve">be </w:t>
      </w:r>
      <w:r>
        <w:rPr>
          <w:w w:val="105"/>
        </w:rPr>
        <w:t xml:space="preserve">20%. The foil activities produced in the </w:t>
      </w:r>
      <w:r>
        <w:rPr>
          <w:spacing w:val="-7"/>
          <w:w w:val="105"/>
        </w:rPr>
        <w:t>ETA</w:t>
      </w:r>
      <w:r>
        <w:rPr>
          <w:spacing w:val="49"/>
          <w:w w:val="105"/>
        </w:rPr>
        <w:t xml:space="preserve"> </w:t>
      </w:r>
      <w:r>
        <w:rPr>
          <w:spacing w:val="-3"/>
          <w:w w:val="105"/>
        </w:rPr>
        <w:t xml:space="preserve">cavity </w:t>
      </w:r>
      <w:r>
        <w:rPr>
          <w:w w:val="105"/>
        </w:rPr>
        <w:t xml:space="preserve">were found to </w:t>
      </w:r>
      <w:r>
        <w:rPr>
          <w:spacing w:val="3"/>
          <w:w w:val="105"/>
        </w:rPr>
        <w:t xml:space="preserve">be </w:t>
      </w:r>
      <w:r>
        <w:rPr>
          <w:w w:val="105"/>
        </w:rPr>
        <w:t>sufficient sources for gamma-ray spectroscopy post-shot at the</w:t>
      </w:r>
      <w:r>
        <w:rPr>
          <w:spacing w:val="40"/>
          <w:w w:val="105"/>
        </w:rPr>
        <w:t xml:space="preserve"> </w:t>
      </w:r>
      <w:r>
        <w:rPr>
          <w:w w:val="105"/>
        </w:rPr>
        <w:t>NIF.</w:t>
      </w:r>
    </w:p>
    <w:p w14:paraId="011A64EF" w14:textId="77777777" w:rsidR="00430DE3" w:rsidRDefault="008F0850" w:rsidP="00697ED3">
      <w:pPr>
        <w:pStyle w:val="BodyText"/>
        <w:spacing w:before="10" w:line="415" w:lineRule="auto"/>
        <w:ind w:left="119" w:right="117" w:firstLine="351"/>
      </w:pPr>
      <w:r>
        <w:rPr>
          <w:w w:val="105"/>
        </w:rPr>
        <w:t xml:space="preserve">Additionally, the activation foil pack designed to unfold the neutron energy spec- </w:t>
      </w:r>
      <w:proofErr w:type="spellStart"/>
      <w:r>
        <w:rPr>
          <w:w w:val="105"/>
        </w:rPr>
        <w:t>trum</w:t>
      </w:r>
      <w:proofErr w:type="spellEnd"/>
      <w:r>
        <w:rPr>
          <w:w w:val="105"/>
        </w:rPr>
        <w:t xml:space="preserve"> in the ETA experiment was found to have broad neutron energy spectrum coverage and multi-reaction coverage at epithermal energies, typically a trouble area for unfolding. The STAYSL unfolded results on each of the 182 Sampler trials pro- vided an 80+% probability of being able to successfully unfold the neutron</w:t>
      </w:r>
      <w:r w:rsidR="00DB52C2">
        <w:rPr>
          <w:w w:val="105"/>
        </w:rPr>
        <w:t xml:space="preserve"> </w:t>
      </w:r>
      <w:r>
        <w:rPr>
          <w:w w:val="105"/>
        </w:rPr>
        <w:t>spectrum</w:t>
      </w:r>
    </w:p>
    <w:p w14:paraId="6C9EC4F7" w14:textId="77777777" w:rsidR="00430DE3" w:rsidRDefault="00430DE3">
      <w:pPr>
        <w:spacing w:line="415" w:lineRule="auto"/>
        <w:jc w:val="both"/>
        <w:sectPr w:rsidR="00430DE3">
          <w:pgSz w:w="12240" w:h="15840"/>
          <w:pgMar w:top="1420" w:right="1680" w:bottom="1380" w:left="1680" w:header="0" w:footer="1182" w:gutter="0"/>
          <w:cols w:space="720"/>
        </w:sectPr>
      </w:pPr>
    </w:p>
    <w:p w14:paraId="21F73504" w14:textId="4CB4E700" w:rsidR="00430DE3" w:rsidRDefault="008F0850" w:rsidP="00697ED3">
      <w:pPr>
        <w:pStyle w:val="BodyText"/>
        <w:spacing w:before="39" w:line="408" w:lineRule="auto"/>
        <w:ind w:left="430" w:right="118" w:hanging="430"/>
      </w:pPr>
      <w:r>
        <w:rPr>
          <w:w w:val="105"/>
        </w:rPr>
        <w:lastRenderedPageBreak/>
        <w:t xml:space="preserve">with the foil set and the modeled spectrum based on the </w:t>
      </w:r>
      <w:r>
        <w:rPr>
          <w:rFonts w:ascii="Bookman Old Style" w:hAnsi="Bookman Old Style"/>
          <w:i/>
          <w:w w:val="105"/>
        </w:rPr>
        <w:t>χ</w:t>
      </w:r>
      <w:r>
        <w:rPr>
          <w:w w:val="105"/>
          <w:position w:val="9"/>
          <w:sz w:val="16"/>
        </w:rPr>
        <w:t>2</w:t>
      </w:r>
      <w:r w:rsidR="00DB52C2">
        <w:rPr>
          <w:w w:val="105"/>
          <w:position w:val="9"/>
          <w:sz w:val="16"/>
        </w:rPr>
        <w:t xml:space="preserve"> </w:t>
      </w:r>
      <w:r>
        <w:rPr>
          <w:w w:val="105"/>
        </w:rPr>
        <w:t>of each unfolded trial.</w:t>
      </w:r>
      <w:r w:rsidR="00697ED3">
        <w:rPr>
          <w:w w:val="105"/>
        </w:rPr>
        <w:t xml:space="preserve"> In </w:t>
      </w:r>
      <w:r>
        <w:rPr>
          <w:w w:val="105"/>
        </w:rPr>
        <w:t xml:space="preserve">the context of technical nuclear forensics and attribution capabilities, </w:t>
      </w:r>
      <w:proofErr w:type="gramStart"/>
      <w:r>
        <w:rPr>
          <w:w w:val="105"/>
        </w:rPr>
        <w:t>the</w:t>
      </w:r>
      <w:r w:rsidR="00DB52C2">
        <w:rPr>
          <w:w w:val="105"/>
        </w:rPr>
        <w:t xml:space="preserve">  </w:t>
      </w:r>
      <w:proofErr w:type="spellStart"/>
      <w:r>
        <w:rPr>
          <w:w w:val="105"/>
        </w:rPr>
        <w:t>ob</w:t>
      </w:r>
      <w:proofErr w:type="spellEnd"/>
      <w:proofErr w:type="gramEnd"/>
      <w:r>
        <w:rPr>
          <w:w w:val="105"/>
        </w:rPr>
        <w:t>-</w:t>
      </w:r>
    </w:p>
    <w:p w14:paraId="23B98E15" w14:textId="77777777" w:rsidR="00430DE3" w:rsidRDefault="008F0850" w:rsidP="00697ED3">
      <w:pPr>
        <w:pStyle w:val="BodyText"/>
        <w:spacing w:before="15" w:line="381" w:lineRule="auto"/>
        <w:ind w:left="100" w:right="117"/>
        <w:rPr>
          <w:sz w:val="16"/>
        </w:rPr>
      </w:pPr>
      <w:r>
        <w:rPr>
          <w:w w:val="105"/>
        </w:rPr>
        <w:t>servable quantity is the fission product distribution created from the neutron flux interaction with the fissile material.</w:t>
      </w:r>
      <w:r w:rsidR="00DB52C2">
        <w:rPr>
          <w:w w:val="105"/>
        </w:rPr>
        <w:t xml:space="preserve"> </w:t>
      </w:r>
      <w:r>
        <w:rPr>
          <w:w w:val="105"/>
        </w:rPr>
        <w:t xml:space="preserve">ETA’s modeled performance produced 2 </w:t>
      </w:r>
      <w:r>
        <w:rPr>
          <w:rFonts w:ascii="Lucida Sans Unicode" w:hAnsi="Lucida Sans Unicode"/>
          <w:w w:val="105"/>
        </w:rPr>
        <w:t>×</w:t>
      </w:r>
      <w:r w:rsidR="00DB52C2">
        <w:rPr>
          <w:rFonts w:ascii="Lucida Sans Unicode" w:hAnsi="Lucida Sans Unicode"/>
          <w:w w:val="105"/>
        </w:rPr>
        <w:t xml:space="preserve"> </w:t>
      </w:r>
      <w:r>
        <w:rPr>
          <w:w w:val="105"/>
        </w:rPr>
        <w:t>10</w:t>
      </w:r>
      <w:r>
        <w:rPr>
          <w:w w:val="105"/>
          <w:position w:val="9"/>
          <w:sz w:val="16"/>
        </w:rPr>
        <w:t>9</w:t>
      </w:r>
    </w:p>
    <w:p w14:paraId="208C74E0" w14:textId="530EB75A" w:rsidR="00430DE3" w:rsidRDefault="008F0850">
      <w:pPr>
        <w:pStyle w:val="BodyText"/>
        <w:spacing w:line="261" w:lineRule="exact"/>
        <w:ind w:left="100"/>
        <w:jc w:val="both"/>
      </w:pPr>
      <w:r>
        <w:rPr>
          <w:rFonts w:ascii="Lucida Sans Unicode" w:hAnsi="Lucida Sans Unicode"/>
        </w:rPr>
        <w:t xml:space="preserve">± </w:t>
      </w:r>
      <w:r>
        <w:t>1% fissions</w:t>
      </w:r>
      <w:ins w:id="739" w:author="Bucy, Anna M Ctr USAF AETC AFIT/ENP" w:date="2019-01-08T17:45:00Z">
        <w:r w:rsidR="00697ED3">
          <w:t>,</w:t>
        </w:r>
      </w:ins>
      <w:r>
        <w:t xml:space="preserve"> which is near the order of those collected in forensics ground samples.</w:t>
      </w:r>
    </w:p>
    <w:p w14:paraId="476C8686" w14:textId="79A6605C" w:rsidR="00430DE3" w:rsidRDefault="008F0850">
      <w:pPr>
        <w:pStyle w:val="BodyText"/>
        <w:spacing w:before="149" w:line="415" w:lineRule="auto"/>
        <w:ind w:left="100" w:right="117"/>
        <w:jc w:val="both"/>
      </w:pPr>
      <w:r>
        <w:rPr>
          <w:w w:val="105"/>
        </w:rPr>
        <w:t xml:space="preserve">Selected fission products were analyzed with the General Description of Fission Ob- </w:t>
      </w:r>
      <w:proofErr w:type="spellStart"/>
      <w:r>
        <w:rPr>
          <w:w w:val="105"/>
        </w:rPr>
        <w:t>servables</w:t>
      </w:r>
      <w:proofErr w:type="spellEnd"/>
      <w:r>
        <w:rPr>
          <w:w w:val="105"/>
        </w:rPr>
        <w:t xml:space="preserve"> (GEF) code and experimental data was used to create energy dependent Nagy fits. The fission products produced by ETA ha</w:t>
      </w:r>
      <w:ins w:id="740" w:author="Bucy, Anna M Ctr USAF AETC AFIT/ENP" w:date="2019-01-08T17:46:00Z">
        <w:r w:rsidR="00697ED3">
          <w:rPr>
            <w:w w:val="105"/>
          </w:rPr>
          <w:t>ve</w:t>
        </w:r>
      </w:ins>
      <w:del w:id="741" w:author="Bucy, Anna M Ctr USAF AETC AFIT/ENP" w:date="2019-01-08T17:46:00Z">
        <w:r w:rsidDel="00697ED3">
          <w:rPr>
            <w:w w:val="105"/>
          </w:rPr>
          <w:delText>s</w:delText>
        </w:r>
      </w:del>
      <w:r>
        <w:rPr>
          <w:w w:val="105"/>
        </w:rPr>
        <w:t xml:space="preserve"> an equivalent cumulative </w:t>
      </w:r>
      <w:proofErr w:type="spellStart"/>
      <w:r>
        <w:rPr>
          <w:w w:val="105"/>
        </w:rPr>
        <w:t>fis</w:t>
      </w:r>
      <w:proofErr w:type="spellEnd"/>
      <w:r>
        <w:rPr>
          <w:w w:val="105"/>
        </w:rPr>
        <w:t xml:space="preserve">- </w:t>
      </w:r>
      <w:proofErr w:type="spellStart"/>
      <w:r>
        <w:rPr>
          <w:w w:val="105"/>
        </w:rPr>
        <w:t>sion</w:t>
      </w:r>
      <w:proofErr w:type="spellEnd"/>
      <w:r>
        <w:rPr>
          <w:w w:val="105"/>
        </w:rPr>
        <w:t xml:space="preserve"> product distribution to the defined objective TN+PFNS with current predictive capabilities. Spectrally accurate fission product distributions are extremely </w:t>
      </w:r>
      <w:proofErr w:type="spellStart"/>
      <w:r>
        <w:rPr>
          <w:w w:val="105"/>
        </w:rPr>
        <w:t>impor</w:t>
      </w:r>
      <w:proofErr w:type="spellEnd"/>
      <w:r>
        <w:rPr>
          <w:w w:val="105"/>
        </w:rPr>
        <w:t xml:space="preserve">- </w:t>
      </w:r>
      <w:proofErr w:type="spellStart"/>
      <w:r>
        <w:rPr>
          <w:w w:val="105"/>
        </w:rPr>
        <w:t>tant</w:t>
      </w:r>
      <w:proofErr w:type="spellEnd"/>
      <w:r>
        <w:rPr>
          <w:w w:val="105"/>
        </w:rPr>
        <w:t xml:space="preserve"> to nuclear forensics and attribution linked to counter-proliferation efforts and attribution techniques for</w:t>
      </w:r>
      <w:r w:rsidR="00DB52C2">
        <w:rPr>
          <w:w w:val="105"/>
        </w:rPr>
        <w:t xml:space="preserve"> </w:t>
      </w:r>
      <w:r>
        <w:rPr>
          <w:w w:val="105"/>
        </w:rPr>
        <w:t>deterrence.</w:t>
      </w:r>
    </w:p>
    <w:p w14:paraId="297191A8" w14:textId="77777777" w:rsidR="00430DE3" w:rsidRDefault="00430DE3">
      <w:pPr>
        <w:pStyle w:val="BodyText"/>
        <w:rPr>
          <w:sz w:val="32"/>
        </w:rPr>
      </w:pPr>
    </w:p>
    <w:p w14:paraId="04ED9EBF" w14:textId="77777777" w:rsidR="00430DE3" w:rsidRDefault="008F0850">
      <w:pPr>
        <w:pStyle w:val="Heading2"/>
        <w:numPr>
          <w:ilvl w:val="1"/>
          <w:numId w:val="3"/>
        </w:numPr>
        <w:tabs>
          <w:tab w:val="left" w:pos="713"/>
        </w:tabs>
        <w:ind w:hanging="612"/>
        <w:jc w:val="both"/>
      </w:pPr>
      <w:bookmarkStart w:id="742" w:name="Future_Work"/>
      <w:bookmarkStart w:id="743" w:name="_bookmark132"/>
      <w:bookmarkEnd w:id="742"/>
      <w:bookmarkEnd w:id="743"/>
      <w:r>
        <w:rPr>
          <w:spacing w:val="-4"/>
          <w:w w:val="110"/>
        </w:rPr>
        <w:t>Future</w:t>
      </w:r>
      <w:r>
        <w:rPr>
          <w:spacing w:val="56"/>
          <w:w w:val="110"/>
        </w:rPr>
        <w:t xml:space="preserve"> </w:t>
      </w:r>
      <w:r>
        <w:rPr>
          <w:spacing w:val="-6"/>
          <w:w w:val="110"/>
        </w:rPr>
        <w:t>Work</w:t>
      </w:r>
    </w:p>
    <w:p w14:paraId="2AEFA828" w14:textId="77777777" w:rsidR="00430DE3" w:rsidRDefault="00430DE3">
      <w:pPr>
        <w:pStyle w:val="BodyText"/>
        <w:rPr>
          <w:b/>
        </w:rPr>
      </w:pPr>
    </w:p>
    <w:p w14:paraId="4712C4CC" w14:textId="77777777" w:rsidR="00430DE3" w:rsidRDefault="008F0850">
      <w:pPr>
        <w:pStyle w:val="BodyText"/>
        <w:spacing w:before="162" w:line="415" w:lineRule="auto"/>
        <w:ind w:left="100" w:right="117" w:firstLine="351"/>
        <w:jc w:val="both"/>
      </w:pPr>
      <w:r>
        <w:rPr>
          <w:w w:val="105"/>
        </w:rPr>
        <w:t xml:space="preserve">The NIF experiment to validate the </w:t>
      </w:r>
      <w:r>
        <w:rPr>
          <w:spacing w:val="-7"/>
          <w:w w:val="105"/>
        </w:rPr>
        <w:t xml:space="preserve">ETA </w:t>
      </w:r>
      <w:r>
        <w:rPr>
          <w:w w:val="105"/>
        </w:rPr>
        <w:t xml:space="preserve">is planned for late 2019. The future work related to the analysis performed here will compare the experimental outcomes to the predicted reactions. The experimental results create a verification of the nuclear data covariance analysis technique utilized. Updates to this analysis will include changes to the fielded configuration of </w:t>
      </w:r>
      <w:r>
        <w:rPr>
          <w:spacing w:val="-7"/>
          <w:w w:val="105"/>
        </w:rPr>
        <w:t xml:space="preserve">ETA </w:t>
      </w:r>
      <w:r>
        <w:rPr>
          <w:w w:val="105"/>
        </w:rPr>
        <w:t>for the experiment. The tools generated for this work will heavily expedite the re-analysis.</w:t>
      </w:r>
    </w:p>
    <w:p w14:paraId="36149DC7" w14:textId="77777777" w:rsidR="00430DE3" w:rsidRDefault="008F0850">
      <w:pPr>
        <w:pStyle w:val="BodyText"/>
        <w:spacing w:before="7" w:line="415" w:lineRule="auto"/>
        <w:ind w:left="100" w:right="116" w:firstLine="351"/>
        <w:jc w:val="both"/>
      </w:pPr>
      <w:r>
        <w:rPr>
          <w:w w:val="105"/>
        </w:rPr>
        <w:t xml:space="preserve">Although </w:t>
      </w:r>
      <w:r>
        <w:rPr>
          <w:spacing w:val="-7"/>
          <w:w w:val="105"/>
        </w:rPr>
        <w:t xml:space="preserve">ETA </w:t>
      </w:r>
      <w:r>
        <w:rPr>
          <w:w w:val="105"/>
        </w:rPr>
        <w:t xml:space="preserve">is a huge step forward for developing synthetic weapon debris, improvements will </w:t>
      </w:r>
      <w:r>
        <w:rPr>
          <w:spacing w:val="3"/>
          <w:w w:val="105"/>
        </w:rPr>
        <w:t xml:space="preserve">be </w:t>
      </w:r>
      <w:r>
        <w:rPr>
          <w:w w:val="105"/>
        </w:rPr>
        <w:t xml:space="preserve">made to develop a </w:t>
      </w:r>
      <w:proofErr w:type="gramStart"/>
      <w:r>
        <w:rPr>
          <w:w w:val="105"/>
        </w:rPr>
        <w:t>second generation</w:t>
      </w:r>
      <w:proofErr w:type="gramEnd"/>
      <w:r>
        <w:rPr>
          <w:w w:val="105"/>
        </w:rPr>
        <w:t xml:space="preserve"> </w:t>
      </w:r>
      <w:r>
        <w:rPr>
          <w:spacing w:val="-5"/>
          <w:w w:val="105"/>
        </w:rPr>
        <w:t xml:space="preserve">ETA. </w:t>
      </w:r>
      <w:r>
        <w:rPr>
          <w:w w:val="105"/>
        </w:rPr>
        <w:t xml:space="preserve">A </w:t>
      </w:r>
      <w:proofErr w:type="spellStart"/>
      <w:r>
        <w:rPr>
          <w:w w:val="105"/>
        </w:rPr>
        <w:t>THErmonuclear</w:t>
      </w:r>
      <w:proofErr w:type="spellEnd"/>
      <w:r>
        <w:rPr>
          <w:w w:val="105"/>
        </w:rPr>
        <w:t xml:space="preserve"> and prompt fission Neutron spectrum energy tuning Assembly </w:t>
      </w:r>
      <w:r>
        <w:rPr>
          <w:spacing w:val="-3"/>
          <w:w w:val="105"/>
        </w:rPr>
        <w:t xml:space="preserve">(ATHENA) </w:t>
      </w:r>
      <w:r>
        <w:rPr>
          <w:w w:val="105"/>
        </w:rPr>
        <w:t xml:space="preserve">will </w:t>
      </w:r>
      <w:r>
        <w:rPr>
          <w:spacing w:val="3"/>
          <w:w w:val="105"/>
        </w:rPr>
        <w:t xml:space="preserve">be </w:t>
      </w:r>
      <w:r>
        <w:rPr>
          <w:w w:val="105"/>
        </w:rPr>
        <w:t xml:space="preserve">developed to generate a more representative neutron spectrum. Additionally, facility improvements to the NIF and updated constraints will </w:t>
      </w:r>
      <w:r>
        <w:rPr>
          <w:spacing w:val="3"/>
          <w:w w:val="105"/>
        </w:rPr>
        <w:t xml:space="preserve">be </w:t>
      </w:r>
      <w:r>
        <w:rPr>
          <w:w w:val="105"/>
        </w:rPr>
        <w:t xml:space="preserve">incorporated to </w:t>
      </w:r>
      <w:proofErr w:type="gramStart"/>
      <w:r>
        <w:rPr>
          <w:w w:val="105"/>
        </w:rPr>
        <w:t>increase</w:t>
      </w:r>
      <w:r w:rsidR="00DB52C2">
        <w:rPr>
          <w:w w:val="105"/>
        </w:rPr>
        <w:t xml:space="preserve"> </w:t>
      </w:r>
      <w:r>
        <w:rPr>
          <w:w w:val="105"/>
        </w:rPr>
        <w:t xml:space="preserve"> the</w:t>
      </w:r>
      <w:proofErr w:type="gramEnd"/>
      <w:r>
        <w:rPr>
          <w:w w:val="105"/>
        </w:rPr>
        <w:t xml:space="preserve"> optimization.</w:t>
      </w:r>
      <w:r w:rsidR="00DB52C2">
        <w:rPr>
          <w:w w:val="105"/>
        </w:rPr>
        <w:t xml:space="preserve"> </w:t>
      </w:r>
      <w:r>
        <w:rPr>
          <w:w w:val="105"/>
        </w:rPr>
        <w:t xml:space="preserve">The goal of </w:t>
      </w:r>
      <w:r>
        <w:rPr>
          <w:spacing w:val="-4"/>
          <w:w w:val="105"/>
        </w:rPr>
        <w:t xml:space="preserve">ATHENA </w:t>
      </w:r>
      <w:r>
        <w:rPr>
          <w:w w:val="105"/>
        </w:rPr>
        <w:t xml:space="preserve">is to develop a new </w:t>
      </w:r>
      <w:r>
        <w:rPr>
          <w:spacing w:val="-7"/>
          <w:w w:val="105"/>
        </w:rPr>
        <w:t xml:space="preserve">ETA </w:t>
      </w:r>
      <w:r>
        <w:rPr>
          <w:w w:val="105"/>
        </w:rPr>
        <w:t xml:space="preserve">design </w:t>
      </w:r>
      <w:proofErr w:type="gramStart"/>
      <w:r>
        <w:rPr>
          <w:w w:val="105"/>
        </w:rPr>
        <w:t>to</w:t>
      </w:r>
      <w:r w:rsidR="00DB52C2">
        <w:rPr>
          <w:w w:val="105"/>
        </w:rPr>
        <w:t xml:space="preserve"> </w:t>
      </w:r>
      <w:r>
        <w:rPr>
          <w:spacing w:val="32"/>
          <w:w w:val="105"/>
        </w:rPr>
        <w:t xml:space="preserve"> </w:t>
      </w:r>
      <w:r>
        <w:rPr>
          <w:w w:val="105"/>
        </w:rPr>
        <w:t>increase</w:t>
      </w:r>
      <w:proofErr w:type="gramEnd"/>
    </w:p>
    <w:p w14:paraId="4FF5A2B3" w14:textId="77777777" w:rsidR="00430DE3" w:rsidRDefault="00430DE3">
      <w:pPr>
        <w:spacing w:line="415" w:lineRule="auto"/>
        <w:jc w:val="both"/>
        <w:sectPr w:rsidR="00430DE3">
          <w:pgSz w:w="12240" w:h="15840"/>
          <w:pgMar w:top="1400" w:right="1680" w:bottom="1380" w:left="1700" w:header="0" w:footer="1182" w:gutter="0"/>
          <w:cols w:space="720"/>
        </w:sectPr>
      </w:pPr>
    </w:p>
    <w:p w14:paraId="1D6F8AD7" w14:textId="7ECBA75F" w:rsidR="00430DE3" w:rsidRDefault="008F0850">
      <w:pPr>
        <w:pStyle w:val="BodyText"/>
        <w:spacing w:before="16" w:line="336" w:lineRule="auto"/>
        <w:ind w:left="100"/>
      </w:pPr>
      <w:r>
        <w:rPr>
          <w:w w:val="105"/>
        </w:rPr>
        <w:lastRenderedPageBreak/>
        <w:t>the</w:t>
      </w:r>
      <w:r>
        <w:rPr>
          <w:spacing w:val="-12"/>
          <w:w w:val="105"/>
        </w:rPr>
        <w:t xml:space="preserve"> </w:t>
      </w:r>
      <w:r>
        <w:rPr>
          <w:spacing w:val="-7"/>
          <w:w w:val="105"/>
        </w:rPr>
        <w:t>ETA</w:t>
      </w:r>
      <w:r>
        <w:rPr>
          <w:spacing w:val="-12"/>
          <w:w w:val="105"/>
        </w:rPr>
        <w:t xml:space="preserve"> </w:t>
      </w:r>
      <w:r>
        <w:rPr>
          <w:w w:val="105"/>
        </w:rPr>
        <w:t>efficiency</w:t>
      </w:r>
      <w:r>
        <w:rPr>
          <w:spacing w:val="-12"/>
          <w:w w:val="105"/>
        </w:rPr>
        <w:t xml:space="preserve"> </w:t>
      </w:r>
      <w:r>
        <w:rPr>
          <w:w w:val="105"/>
        </w:rPr>
        <w:t>to</w:t>
      </w:r>
      <w:r>
        <w:rPr>
          <w:spacing w:val="-12"/>
          <w:w w:val="105"/>
        </w:rPr>
        <w:t xml:space="preserve"> </w:t>
      </w:r>
      <w:r>
        <w:rPr>
          <w:w w:val="105"/>
        </w:rPr>
        <w:t>produce</w:t>
      </w:r>
      <w:r>
        <w:rPr>
          <w:spacing w:val="-12"/>
          <w:w w:val="105"/>
        </w:rPr>
        <w:t xml:space="preserve"> </w:t>
      </w:r>
      <w:r>
        <w:rPr>
          <w:rFonts w:ascii="Lucida Sans Unicode" w:hAnsi="Lucida Sans Unicode"/>
          <w:w w:val="105"/>
        </w:rPr>
        <w:t>∼</w:t>
      </w:r>
      <w:r>
        <w:rPr>
          <w:rFonts w:ascii="Lucida Sans Unicode" w:hAnsi="Lucida Sans Unicode"/>
          <w:spacing w:val="-27"/>
          <w:w w:val="105"/>
        </w:rPr>
        <w:t xml:space="preserve"> </w:t>
      </w:r>
      <w:r>
        <w:rPr>
          <w:w w:val="105"/>
        </w:rPr>
        <w:t>10</w:t>
      </w:r>
      <w:r>
        <w:rPr>
          <w:w w:val="105"/>
          <w:position w:val="9"/>
          <w:sz w:val="16"/>
        </w:rPr>
        <w:t>12</w:t>
      </w:r>
      <w:r>
        <w:rPr>
          <w:spacing w:val="17"/>
          <w:w w:val="105"/>
          <w:position w:val="9"/>
          <w:sz w:val="16"/>
        </w:rPr>
        <w:t xml:space="preserve"> </w:t>
      </w:r>
      <w:r>
        <w:rPr>
          <w:w w:val="105"/>
        </w:rPr>
        <w:t>fissions.</w:t>
      </w:r>
      <w:r>
        <w:rPr>
          <w:spacing w:val="16"/>
          <w:w w:val="105"/>
        </w:rPr>
        <w:t xml:space="preserve"> </w:t>
      </w:r>
      <w:r>
        <w:rPr>
          <w:w w:val="105"/>
        </w:rPr>
        <w:t>Attaining</w:t>
      </w:r>
      <w:r>
        <w:rPr>
          <w:spacing w:val="-12"/>
          <w:w w:val="105"/>
        </w:rPr>
        <w:t xml:space="preserve"> </w:t>
      </w:r>
      <w:r>
        <w:rPr>
          <w:w w:val="105"/>
        </w:rPr>
        <w:t>a</w:t>
      </w:r>
      <w:r>
        <w:rPr>
          <w:spacing w:val="-12"/>
          <w:w w:val="105"/>
        </w:rPr>
        <w:t xml:space="preserve"> </w:t>
      </w:r>
      <w:r>
        <w:rPr>
          <w:w w:val="105"/>
        </w:rPr>
        <w:t>higher</w:t>
      </w:r>
      <w:r>
        <w:rPr>
          <w:spacing w:val="-12"/>
          <w:w w:val="105"/>
        </w:rPr>
        <w:t xml:space="preserve"> </w:t>
      </w:r>
      <w:r>
        <w:rPr>
          <w:w w:val="105"/>
        </w:rPr>
        <w:t>number</w:t>
      </w:r>
      <w:r>
        <w:rPr>
          <w:spacing w:val="-12"/>
          <w:w w:val="105"/>
        </w:rPr>
        <w:t xml:space="preserve"> </w:t>
      </w:r>
      <w:r>
        <w:rPr>
          <w:w w:val="105"/>
        </w:rPr>
        <w:t>of</w:t>
      </w:r>
      <w:r>
        <w:rPr>
          <w:spacing w:val="-12"/>
          <w:w w:val="105"/>
        </w:rPr>
        <w:t xml:space="preserve"> </w:t>
      </w:r>
      <w:r>
        <w:rPr>
          <w:w w:val="105"/>
        </w:rPr>
        <w:t>fissions</w:t>
      </w:r>
      <w:r>
        <w:rPr>
          <w:spacing w:val="-13"/>
          <w:w w:val="105"/>
        </w:rPr>
        <w:t xml:space="preserve"> </w:t>
      </w:r>
      <w:r>
        <w:rPr>
          <w:w w:val="105"/>
        </w:rPr>
        <w:t>is extremely</w:t>
      </w:r>
      <w:r>
        <w:rPr>
          <w:spacing w:val="28"/>
          <w:w w:val="105"/>
        </w:rPr>
        <w:t xml:space="preserve"> </w:t>
      </w:r>
      <w:r>
        <w:rPr>
          <w:w w:val="105"/>
        </w:rPr>
        <w:t>important</w:t>
      </w:r>
      <w:r>
        <w:rPr>
          <w:spacing w:val="28"/>
          <w:w w:val="105"/>
        </w:rPr>
        <w:t xml:space="preserve"> </w:t>
      </w:r>
      <w:r>
        <w:rPr>
          <w:w w:val="105"/>
        </w:rPr>
        <w:t>to</w:t>
      </w:r>
      <w:r>
        <w:rPr>
          <w:spacing w:val="27"/>
          <w:w w:val="105"/>
        </w:rPr>
        <w:t xml:space="preserve"> </w:t>
      </w:r>
      <w:r>
        <w:rPr>
          <w:w w:val="105"/>
        </w:rPr>
        <w:t>create</w:t>
      </w:r>
      <w:r>
        <w:rPr>
          <w:spacing w:val="28"/>
          <w:w w:val="105"/>
        </w:rPr>
        <w:t xml:space="preserve"> </w:t>
      </w:r>
      <w:r>
        <w:rPr>
          <w:w w:val="105"/>
        </w:rPr>
        <w:t>better</w:t>
      </w:r>
      <w:r>
        <w:rPr>
          <w:spacing w:val="28"/>
          <w:w w:val="105"/>
        </w:rPr>
        <w:t xml:space="preserve"> </w:t>
      </w:r>
      <w:r>
        <w:rPr>
          <w:w w:val="105"/>
        </w:rPr>
        <w:t>quality</w:t>
      </w:r>
      <w:r>
        <w:rPr>
          <w:spacing w:val="27"/>
          <w:w w:val="105"/>
        </w:rPr>
        <w:t xml:space="preserve"> </w:t>
      </w:r>
      <w:r>
        <w:rPr>
          <w:w w:val="105"/>
        </w:rPr>
        <w:t>samples</w:t>
      </w:r>
      <w:r>
        <w:rPr>
          <w:spacing w:val="28"/>
          <w:w w:val="105"/>
        </w:rPr>
        <w:t xml:space="preserve"> </w:t>
      </w:r>
      <w:r>
        <w:rPr>
          <w:w w:val="105"/>
        </w:rPr>
        <w:t>and</w:t>
      </w:r>
      <w:r>
        <w:rPr>
          <w:spacing w:val="28"/>
          <w:w w:val="105"/>
        </w:rPr>
        <w:t xml:space="preserve"> </w:t>
      </w:r>
      <w:r>
        <w:rPr>
          <w:w w:val="105"/>
        </w:rPr>
        <w:t>achiev</w:t>
      </w:r>
      <w:ins w:id="744" w:author="Bucy, Anna M Ctr USAF AETC AFIT/ENP" w:date="2019-01-08T17:48:00Z">
        <w:r w:rsidR="00697ED3">
          <w:rPr>
            <w:w w:val="105"/>
          </w:rPr>
          <w:t>e</w:t>
        </w:r>
      </w:ins>
      <w:del w:id="745" w:author="Bucy, Anna M Ctr USAF AETC AFIT/ENP" w:date="2019-01-08T17:48:00Z">
        <w:r w:rsidDel="00697ED3">
          <w:rPr>
            <w:w w:val="105"/>
          </w:rPr>
          <w:delText>ing</w:delText>
        </w:r>
      </w:del>
      <w:r>
        <w:rPr>
          <w:spacing w:val="27"/>
          <w:w w:val="105"/>
        </w:rPr>
        <w:t xml:space="preserve"> </w:t>
      </w:r>
      <w:r>
        <w:rPr>
          <w:w w:val="105"/>
        </w:rPr>
        <w:t>better</w:t>
      </w:r>
      <w:r>
        <w:rPr>
          <w:spacing w:val="28"/>
          <w:w w:val="105"/>
        </w:rPr>
        <w:t xml:space="preserve"> </w:t>
      </w:r>
      <w:r>
        <w:rPr>
          <w:w w:val="105"/>
        </w:rPr>
        <w:t>detection</w:t>
      </w:r>
    </w:p>
    <w:p w14:paraId="5B2E1D77" w14:textId="77777777" w:rsidR="00430DE3" w:rsidRDefault="008F0850">
      <w:pPr>
        <w:pStyle w:val="BodyText"/>
        <w:spacing w:before="96"/>
        <w:ind w:left="100"/>
      </w:pPr>
      <w:r>
        <w:rPr>
          <w:w w:val="105"/>
        </w:rPr>
        <w:t>of low production fission products.</w:t>
      </w:r>
    </w:p>
    <w:p w14:paraId="132D4363" w14:textId="2C89F368" w:rsidR="00430DE3" w:rsidRDefault="008F0850">
      <w:pPr>
        <w:pStyle w:val="BodyText"/>
        <w:spacing w:before="202" w:line="415" w:lineRule="auto"/>
        <w:ind w:left="100" w:right="117" w:firstLine="351"/>
        <w:jc w:val="both"/>
      </w:pPr>
      <w:r>
        <w:rPr>
          <w:spacing w:val="-3"/>
          <w:w w:val="105"/>
        </w:rPr>
        <w:t xml:space="preserve">Finally, </w:t>
      </w:r>
      <w:r>
        <w:rPr>
          <w:w w:val="105"/>
        </w:rPr>
        <w:t xml:space="preserve">the goals </w:t>
      </w:r>
      <w:del w:id="746" w:author="Bucy, Anna M Ctr USAF AETC AFIT/ENP" w:date="2019-01-08T17:48:00Z">
        <w:r w:rsidDel="00697ED3">
          <w:rPr>
            <w:spacing w:val="-4"/>
            <w:w w:val="105"/>
          </w:rPr>
          <w:delText xml:space="preserve">have </w:delText>
        </w:r>
      </w:del>
      <w:r>
        <w:rPr>
          <w:w w:val="105"/>
        </w:rPr>
        <w:t xml:space="preserve">focused on generating a spectrally accurate neutron source and the generation of fission products; </w:t>
      </w:r>
      <w:r>
        <w:rPr>
          <w:spacing w:val="-3"/>
          <w:w w:val="105"/>
        </w:rPr>
        <w:t>however,</w:t>
      </w:r>
      <w:del w:id="747" w:author="Bucy, Anna M Ctr USAF AETC AFIT/ENP" w:date="2019-01-08T17:49:00Z">
        <w:r w:rsidDel="00697ED3">
          <w:rPr>
            <w:spacing w:val="-3"/>
            <w:w w:val="105"/>
          </w:rPr>
          <w:delText xml:space="preserve"> </w:delText>
        </w:r>
        <w:r w:rsidDel="00697ED3">
          <w:rPr>
            <w:w w:val="105"/>
          </w:rPr>
          <w:delText>a</w:delText>
        </w:r>
      </w:del>
      <w:r>
        <w:rPr>
          <w:w w:val="105"/>
        </w:rPr>
        <w:t xml:space="preserve"> real-world scenario deposits as </w:t>
      </w:r>
      <w:r>
        <w:rPr>
          <w:spacing w:val="-3"/>
          <w:w w:val="105"/>
        </w:rPr>
        <w:t xml:space="preserve">nu- </w:t>
      </w:r>
      <w:r>
        <w:rPr>
          <w:w w:val="105"/>
        </w:rPr>
        <w:t>clear</w:t>
      </w:r>
      <w:r>
        <w:rPr>
          <w:spacing w:val="-5"/>
          <w:w w:val="105"/>
        </w:rPr>
        <w:t xml:space="preserve"> </w:t>
      </w:r>
      <w:r>
        <w:rPr>
          <w:w w:val="105"/>
        </w:rPr>
        <w:t>fallout</w:t>
      </w:r>
      <w:r>
        <w:rPr>
          <w:spacing w:val="-5"/>
          <w:w w:val="105"/>
        </w:rPr>
        <w:t xml:space="preserve"> </w:t>
      </w:r>
      <w:r>
        <w:rPr>
          <w:w w:val="105"/>
        </w:rPr>
        <w:t>and</w:t>
      </w:r>
      <w:r>
        <w:rPr>
          <w:spacing w:val="-5"/>
          <w:w w:val="105"/>
        </w:rPr>
        <w:t xml:space="preserve"> </w:t>
      </w:r>
      <w:r>
        <w:rPr>
          <w:w w:val="105"/>
        </w:rPr>
        <w:t>includes</w:t>
      </w:r>
      <w:r>
        <w:rPr>
          <w:spacing w:val="-6"/>
          <w:w w:val="105"/>
        </w:rPr>
        <w:t xml:space="preserve"> </w:t>
      </w:r>
      <w:r>
        <w:rPr>
          <w:w w:val="105"/>
        </w:rPr>
        <w:t>fractionation</w:t>
      </w:r>
      <w:r>
        <w:rPr>
          <w:spacing w:val="-4"/>
          <w:w w:val="105"/>
        </w:rPr>
        <w:t xml:space="preserve"> </w:t>
      </w:r>
      <w:r>
        <w:rPr>
          <w:w w:val="105"/>
        </w:rPr>
        <w:t>based</w:t>
      </w:r>
      <w:r>
        <w:rPr>
          <w:spacing w:val="-6"/>
          <w:w w:val="105"/>
        </w:rPr>
        <w:t xml:space="preserve"> </w:t>
      </w:r>
      <w:r>
        <w:rPr>
          <w:w w:val="105"/>
        </w:rPr>
        <w:t>on</w:t>
      </w:r>
      <w:r>
        <w:rPr>
          <w:spacing w:val="-5"/>
          <w:w w:val="105"/>
        </w:rPr>
        <w:t xml:space="preserve"> </w:t>
      </w:r>
      <w:r>
        <w:rPr>
          <w:w w:val="105"/>
        </w:rPr>
        <w:t>the</w:t>
      </w:r>
      <w:r>
        <w:rPr>
          <w:spacing w:val="-5"/>
          <w:w w:val="105"/>
        </w:rPr>
        <w:t xml:space="preserve"> </w:t>
      </w:r>
      <w:r>
        <w:rPr>
          <w:w w:val="105"/>
        </w:rPr>
        <w:t>physical</w:t>
      </w:r>
      <w:r>
        <w:rPr>
          <w:spacing w:val="-5"/>
          <w:w w:val="105"/>
        </w:rPr>
        <w:t xml:space="preserve"> </w:t>
      </w:r>
      <w:r>
        <w:rPr>
          <w:w w:val="105"/>
        </w:rPr>
        <w:t>properties</w:t>
      </w:r>
      <w:r>
        <w:rPr>
          <w:spacing w:val="-5"/>
          <w:w w:val="105"/>
        </w:rPr>
        <w:t xml:space="preserve"> </w:t>
      </w:r>
      <w:r>
        <w:rPr>
          <w:w w:val="105"/>
        </w:rPr>
        <w:t>and</w:t>
      </w:r>
      <w:r>
        <w:rPr>
          <w:spacing w:val="-5"/>
          <w:w w:val="105"/>
        </w:rPr>
        <w:t xml:space="preserve"> </w:t>
      </w:r>
      <w:r>
        <w:rPr>
          <w:w w:val="105"/>
        </w:rPr>
        <w:t>chemistry of the fission products. A fractionation technique can most readily focus on</w:t>
      </w:r>
      <w:r>
        <w:rPr>
          <w:spacing w:val="-32"/>
          <w:w w:val="105"/>
        </w:rPr>
        <w:t xml:space="preserve"> </w:t>
      </w:r>
      <w:r>
        <w:rPr>
          <w:w w:val="105"/>
        </w:rPr>
        <w:t xml:space="preserve">refractory fission products with </w:t>
      </w:r>
      <w:r>
        <w:rPr>
          <w:spacing w:val="-3"/>
          <w:w w:val="105"/>
        </w:rPr>
        <w:t xml:space="preserve">low </w:t>
      </w:r>
      <w:r>
        <w:rPr>
          <w:w w:val="105"/>
        </w:rPr>
        <w:t xml:space="preserve">condensation points, as </w:t>
      </w:r>
      <w:del w:id="748" w:author="Bucy, Anna M Ctr USAF AETC AFIT/ENP" w:date="2019-01-08T17:49:00Z">
        <w:r w:rsidDel="00697ED3">
          <w:rPr>
            <w:w w:val="105"/>
          </w:rPr>
          <w:delText>a</w:delText>
        </w:r>
      </w:del>
      <w:ins w:id="749" w:author="Bucy, Anna M Ctr USAF AETC AFIT/ENP" w:date="2019-01-08T17:49:00Z">
        <w:r w:rsidR="00697ED3">
          <w:rPr>
            <w:w w:val="105"/>
          </w:rPr>
          <w:t>o</w:t>
        </w:r>
      </w:ins>
      <w:r>
        <w:rPr>
          <w:w w:val="105"/>
        </w:rPr>
        <w:t>pposed to volatile mass chains</w:t>
      </w:r>
      <w:ins w:id="750" w:author="Bucy, Anna M Ctr USAF AETC AFIT/ENP" w:date="2019-01-08T17:49:00Z">
        <w:r w:rsidR="00697ED3">
          <w:rPr>
            <w:w w:val="105"/>
          </w:rPr>
          <w:t>,</w:t>
        </w:r>
      </w:ins>
      <w:r>
        <w:rPr>
          <w:w w:val="105"/>
        </w:rPr>
        <w:t xml:space="preserve"> as many of these are gases </w:t>
      </w:r>
      <w:del w:id="751" w:author="Bucy, Anna M Ctr USAF AETC AFIT/ENP" w:date="2019-01-08T17:49:00Z">
        <w:r w:rsidDel="00697ED3">
          <w:rPr>
            <w:w w:val="105"/>
          </w:rPr>
          <w:delText xml:space="preserve">which </w:delText>
        </w:r>
      </w:del>
      <w:ins w:id="752" w:author="Bucy, Anna M Ctr USAF AETC AFIT/ENP" w:date="2019-01-08T17:49:00Z">
        <w:r w:rsidR="00697ED3">
          <w:rPr>
            <w:w w:val="105"/>
          </w:rPr>
          <w:t xml:space="preserve">that </w:t>
        </w:r>
      </w:ins>
      <w:r>
        <w:rPr>
          <w:spacing w:val="-3"/>
          <w:w w:val="105"/>
        </w:rPr>
        <w:t xml:space="preserve">may </w:t>
      </w:r>
      <w:r>
        <w:rPr>
          <w:spacing w:val="3"/>
          <w:w w:val="105"/>
        </w:rPr>
        <w:t xml:space="preserve">be </w:t>
      </w:r>
      <w:r>
        <w:rPr>
          <w:w w:val="105"/>
        </w:rPr>
        <w:t xml:space="preserve">lost in chemical separations. Incorporating the fractionated synthetic fission product debris into a matrix representative to a nuclear forensics collection would </w:t>
      </w:r>
      <w:r>
        <w:rPr>
          <w:spacing w:val="3"/>
          <w:w w:val="105"/>
        </w:rPr>
        <w:t xml:space="preserve">be </w:t>
      </w:r>
      <w:r>
        <w:rPr>
          <w:w w:val="105"/>
        </w:rPr>
        <w:t>of great benefit to technical nuclear forensics training and</w:t>
      </w:r>
      <w:r>
        <w:rPr>
          <w:spacing w:val="-15"/>
          <w:w w:val="105"/>
        </w:rPr>
        <w:t xml:space="preserve"> </w:t>
      </w:r>
      <w:r>
        <w:rPr>
          <w:w w:val="105"/>
        </w:rPr>
        <w:t>exercises.</w:t>
      </w:r>
    </w:p>
    <w:p w14:paraId="4A7EE8AF" w14:textId="77777777" w:rsidR="00430DE3" w:rsidRDefault="00430DE3">
      <w:pPr>
        <w:spacing w:line="415" w:lineRule="auto"/>
        <w:jc w:val="both"/>
        <w:sectPr w:rsidR="00430DE3">
          <w:pgSz w:w="12240" w:h="15840"/>
          <w:pgMar w:top="1400" w:right="1680" w:bottom="1380" w:left="1700" w:header="0" w:footer="1182" w:gutter="0"/>
          <w:cols w:space="720"/>
        </w:sectPr>
      </w:pPr>
    </w:p>
    <w:p w14:paraId="01B15280" w14:textId="77777777" w:rsidR="00430DE3" w:rsidRDefault="008F0850">
      <w:pPr>
        <w:pStyle w:val="Heading1"/>
        <w:tabs>
          <w:tab w:val="left" w:pos="4338"/>
        </w:tabs>
        <w:ind w:left="2304"/>
      </w:pPr>
      <w:r>
        <w:rPr>
          <w:w w:val="120"/>
        </w:rPr>
        <w:lastRenderedPageBreak/>
        <w:t>Appendix</w:t>
      </w:r>
      <w:r>
        <w:rPr>
          <w:spacing w:val="15"/>
          <w:w w:val="120"/>
        </w:rPr>
        <w:t xml:space="preserve"> </w:t>
      </w:r>
      <w:r>
        <w:rPr>
          <w:w w:val="120"/>
        </w:rPr>
        <w:t>A.</w:t>
      </w:r>
      <w:r>
        <w:rPr>
          <w:w w:val="120"/>
        </w:rPr>
        <w:tab/>
        <w:t>Reproducibility</w:t>
      </w:r>
    </w:p>
    <w:p w14:paraId="0AB6B293" w14:textId="77777777" w:rsidR="00430DE3" w:rsidRDefault="00430DE3">
      <w:pPr>
        <w:pStyle w:val="BodyText"/>
        <w:spacing w:before="3"/>
        <w:rPr>
          <w:b/>
          <w:sz w:val="39"/>
        </w:rPr>
      </w:pPr>
    </w:p>
    <w:p w14:paraId="1DED5C1E" w14:textId="77777777" w:rsidR="00430DE3" w:rsidRDefault="008F0850">
      <w:pPr>
        <w:pStyle w:val="BodyText"/>
        <w:spacing w:line="415" w:lineRule="auto"/>
        <w:ind w:left="100" w:right="517" w:firstLine="448"/>
        <w:jc w:val="both"/>
      </w:pPr>
      <w:r>
        <w:rPr>
          <w:w w:val="110"/>
        </w:rPr>
        <w:t xml:space="preserve">All of the underlying documentation presented for this research is </w:t>
      </w:r>
      <w:r>
        <w:rPr>
          <w:spacing w:val="-3"/>
          <w:w w:val="110"/>
        </w:rPr>
        <w:t>available</w:t>
      </w:r>
      <w:r>
        <w:rPr>
          <w:spacing w:val="-27"/>
          <w:w w:val="110"/>
        </w:rPr>
        <w:t xml:space="preserve"> </w:t>
      </w:r>
      <w:r>
        <w:rPr>
          <w:w w:val="110"/>
        </w:rPr>
        <w:t xml:space="preserve">in an online repository at </w:t>
      </w:r>
      <w:hyperlink r:id="rId71">
        <w:r>
          <w:rPr>
            <w:w w:val="110"/>
          </w:rPr>
          <w:t>https://github.com/nickquartemont/NIF_ETA</w:t>
        </w:r>
      </w:hyperlink>
      <w:r>
        <w:rPr>
          <w:w w:val="110"/>
        </w:rPr>
        <w:t>. Several Python</w:t>
      </w:r>
      <w:r>
        <w:rPr>
          <w:spacing w:val="-19"/>
          <w:w w:val="110"/>
        </w:rPr>
        <w:t xml:space="preserve"> </w:t>
      </w:r>
      <w:r>
        <w:rPr>
          <w:w w:val="110"/>
        </w:rPr>
        <w:t>2.7</w:t>
      </w:r>
      <w:r>
        <w:rPr>
          <w:spacing w:val="-19"/>
          <w:w w:val="110"/>
        </w:rPr>
        <w:t xml:space="preserve"> </w:t>
      </w:r>
      <w:r>
        <w:rPr>
          <w:w w:val="110"/>
        </w:rPr>
        <w:t>scripts</w:t>
      </w:r>
      <w:r>
        <w:rPr>
          <w:spacing w:val="-19"/>
          <w:w w:val="110"/>
        </w:rPr>
        <w:t xml:space="preserve"> </w:t>
      </w:r>
      <w:r>
        <w:rPr>
          <w:w w:val="110"/>
        </w:rPr>
        <w:t>were</w:t>
      </w:r>
      <w:r>
        <w:rPr>
          <w:spacing w:val="-20"/>
          <w:w w:val="110"/>
        </w:rPr>
        <w:t xml:space="preserve"> </w:t>
      </w:r>
      <w:r>
        <w:rPr>
          <w:w w:val="110"/>
        </w:rPr>
        <w:t>created</w:t>
      </w:r>
      <w:r>
        <w:rPr>
          <w:spacing w:val="-19"/>
          <w:w w:val="110"/>
        </w:rPr>
        <w:t xml:space="preserve"> </w:t>
      </w:r>
      <w:r>
        <w:rPr>
          <w:w w:val="110"/>
        </w:rPr>
        <w:t>to</w:t>
      </w:r>
      <w:r>
        <w:rPr>
          <w:spacing w:val="-20"/>
          <w:w w:val="110"/>
        </w:rPr>
        <w:t xml:space="preserve"> </w:t>
      </w:r>
      <w:r>
        <w:rPr>
          <w:w w:val="110"/>
        </w:rPr>
        <w:t>read</w:t>
      </w:r>
      <w:r>
        <w:rPr>
          <w:spacing w:val="-20"/>
          <w:w w:val="110"/>
        </w:rPr>
        <w:t xml:space="preserve"> </w:t>
      </w:r>
      <w:r>
        <w:rPr>
          <w:w w:val="110"/>
        </w:rPr>
        <w:t>in</w:t>
      </w:r>
      <w:r>
        <w:rPr>
          <w:spacing w:val="-19"/>
          <w:w w:val="110"/>
        </w:rPr>
        <w:t xml:space="preserve"> </w:t>
      </w:r>
      <w:r>
        <w:rPr>
          <w:w w:val="110"/>
        </w:rPr>
        <w:t>data</w:t>
      </w:r>
      <w:r>
        <w:rPr>
          <w:spacing w:val="-20"/>
          <w:w w:val="110"/>
        </w:rPr>
        <w:t xml:space="preserve"> </w:t>
      </w:r>
      <w:r>
        <w:rPr>
          <w:w w:val="110"/>
        </w:rPr>
        <w:t>files</w:t>
      </w:r>
      <w:r>
        <w:rPr>
          <w:spacing w:val="-20"/>
          <w:w w:val="110"/>
        </w:rPr>
        <w:t xml:space="preserve"> </w:t>
      </w:r>
      <w:r>
        <w:rPr>
          <w:w w:val="110"/>
        </w:rPr>
        <w:t>produced</w:t>
      </w:r>
      <w:r>
        <w:rPr>
          <w:spacing w:val="-20"/>
          <w:w w:val="110"/>
        </w:rPr>
        <w:t xml:space="preserve"> </w:t>
      </w:r>
      <w:r>
        <w:rPr>
          <w:w w:val="110"/>
        </w:rPr>
        <w:t>from</w:t>
      </w:r>
      <w:r>
        <w:rPr>
          <w:spacing w:val="-19"/>
          <w:w w:val="110"/>
        </w:rPr>
        <w:t xml:space="preserve"> </w:t>
      </w:r>
      <w:r>
        <w:rPr>
          <w:w w:val="110"/>
        </w:rPr>
        <w:t>Sampler</w:t>
      </w:r>
      <w:r>
        <w:rPr>
          <w:spacing w:val="-20"/>
          <w:w w:val="110"/>
        </w:rPr>
        <w:t xml:space="preserve"> </w:t>
      </w:r>
      <w:r>
        <w:rPr>
          <w:w w:val="110"/>
        </w:rPr>
        <w:t>as</w:t>
      </w:r>
      <w:r>
        <w:rPr>
          <w:spacing w:val="-20"/>
          <w:w w:val="110"/>
        </w:rPr>
        <w:t xml:space="preserve"> </w:t>
      </w:r>
      <w:r>
        <w:rPr>
          <w:w w:val="110"/>
        </w:rPr>
        <w:t>an</w:t>
      </w:r>
      <w:r>
        <w:rPr>
          <w:spacing w:val="-19"/>
          <w:w w:val="110"/>
        </w:rPr>
        <w:t xml:space="preserve"> </w:t>
      </w:r>
      <w:r>
        <w:rPr>
          <w:w w:val="110"/>
        </w:rPr>
        <w:t xml:space="preserve">al- </w:t>
      </w:r>
      <w:proofErr w:type="spellStart"/>
      <w:r>
        <w:rPr>
          <w:w w:val="110"/>
        </w:rPr>
        <w:t>ternative</w:t>
      </w:r>
      <w:proofErr w:type="spellEnd"/>
      <w:r>
        <w:rPr>
          <w:spacing w:val="-16"/>
          <w:w w:val="110"/>
        </w:rPr>
        <w:t xml:space="preserve"> </w:t>
      </w:r>
      <w:r>
        <w:rPr>
          <w:w w:val="110"/>
        </w:rPr>
        <w:t>to</w:t>
      </w:r>
      <w:r>
        <w:rPr>
          <w:spacing w:val="-16"/>
          <w:w w:val="110"/>
        </w:rPr>
        <w:t xml:space="preserve"> </w:t>
      </w:r>
      <w:r>
        <w:rPr>
          <w:w w:val="110"/>
        </w:rPr>
        <w:t>the</w:t>
      </w:r>
      <w:r>
        <w:rPr>
          <w:spacing w:val="-16"/>
          <w:w w:val="110"/>
        </w:rPr>
        <w:t xml:space="preserve"> </w:t>
      </w:r>
      <w:r>
        <w:rPr>
          <w:w w:val="110"/>
        </w:rPr>
        <w:t>built-in</w:t>
      </w:r>
      <w:r>
        <w:rPr>
          <w:spacing w:val="-16"/>
          <w:w w:val="110"/>
        </w:rPr>
        <w:t xml:space="preserve"> </w:t>
      </w:r>
      <w:r>
        <w:rPr>
          <w:w w:val="110"/>
        </w:rPr>
        <w:t>version</w:t>
      </w:r>
      <w:r>
        <w:rPr>
          <w:spacing w:val="-16"/>
          <w:w w:val="110"/>
        </w:rPr>
        <w:t xml:space="preserve"> </w:t>
      </w:r>
      <w:r>
        <w:rPr>
          <w:w w:val="110"/>
        </w:rPr>
        <w:t>in</w:t>
      </w:r>
      <w:r>
        <w:rPr>
          <w:spacing w:val="-16"/>
          <w:w w:val="110"/>
        </w:rPr>
        <w:t xml:space="preserve"> </w:t>
      </w:r>
      <w:r>
        <w:rPr>
          <w:w w:val="110"/>
        </w:rPr>
        <w:t>SCALE</w:t>
      </w:r>
      <w:r>
        <w:rPr>
          <w:spacing w:val="-17"/>
          <w:w w:val="110"/>
        </w:rPr>
        <w:t xml:space="preserve"> </w:t>
      </w:r>
      <w:r>
        <w:rPr>
          <w:w w:val="110"/>
        </w:rPr>
        <w:t>to</w:t>
      </w:r>
      <w:r>
        <w:rPr>
          <w:spacing w:val="-16"/>
          <w:w w:val="110"/>
        </w:rPr>
        <w:t xml:space="preserve"> </w:t>
      </w:r>
      <w:r>
        <w:rPr>
          <w:w w:val="110"/>
        </w:rPr>
        <w:t>work</w:t>
      </w:r>
      <w:r>
        <w:rPr>
          <w:spacing w:val="-16"/>
          <w:w w:val="110"/>
        </w:rPr>
        <w:t xml:space="preserve"> </w:t>
      </w:r>
      <w:r>
        <w:rPr>
          <w:w w:val="110"/>
        </w:rPr>
        <w:t>more</w:t>
      </w:r>
      <w:r>
        <w:rPr>
          <w:spacing w:val="-16"/>
          <w:w w:val="110"/>
        </w:rPr>
        <w:t xml:space="preserve"> </w:t>
      </w:r>
      <w:r>
        <w:rPr>
          <w:w w:val="110"/>
        </w:rPr>
        <w:t>with</w:t>
      </w:r>
      <w:r>
        <w:rPr>
          <w:spacing w:val="-15"/>
          <w:w w:val="110"/>
        </w:rPr>
        <w:t xml:space="preserve"> </w:t>
      </w:r>
      <w:r>
        <w:rPr>
          <w:w w:val="110"/>
        </w:rPr>
        <w:t>the</w:t>
      </w:r>
      <w:r>
        <w:rPr>
          <w:spacing w:val="-16"/>
          <w:w w:val="110"/>
        </w:rPr>
        <w:t xml:space="preserve"> </w:t>
      </w:r>
      <w:r>
        <w:rPr>
          <w:w w:val="110"/>
        </w:rPr>
        <w:t>data.</w:t>
      </w:r>
      <w:r>
        <w:rPr>
          <w:spacing w:val="5"/>
          <w:w w:val="110"/>
        </w:rPr>
        <w:t xml:space="preserve"> </w:t>
      </w:r>
      <w:r>
        <w:rPr>
          <w:w w:val="110"/>
        </w:rPr>
        <w:t>Much</w:t>
      </w:r>
      <w:r>
        <w:rPr>
          <w:spacing w:val="-16"/>
          <w:w w:val="110"/>
        </w:rPr>
        <w:t xml:space="preserve"> </w:t>
      </w:r>
      <w:r>
        <w:rPr>
          <w:w w:val="110"/>
        </w:rPr>
        <w:t>of</w:t>
      </w:r>
      <w:r>
        <w:rPr>
          <w:spacing w:val="-16"/>
          <w:w w:val="110"/>
        </w:rPr>
        <w:t xml:space="preserve"> </w:t>
      </w:r>
      <w:r>
        <w:rPr>
          <w:w w:val="110"/>
        </w:rPr>
        <w:t>this work</w:t>
      </w:r>
      <w:r>
        <w:rPr>
          <w:spacing w:val="-5"/>
          <w:w w:val="110"/>
        </w:rPr>
        <w:t xml:space="preserve"> </w:t>
      </w:r>
      <w:r>
        <w:rPr>
          <w:spacing w:val="-3"/>
          <w:w w:val="110"/>
        </w:rPr>
        <w:t>may</w:t>
      </w:r>
      <w:r>
        <w:rPr>
          <w:spacing w:val="-4"/>
          <w:w w:val="110"/>
        </w:rPr>
        <w:t xml:space="preserve"> </w:t>
      </w:r>
      <w:r>
        <w:rPr>
          <w:spacing w:val="-3"/>
          <w:w w:val="110"/>
        </w:rPr>
        <w:t>prove</w:t>
      </w:r>
      <w:r>
        <w:rPr>
          <w:spacing w:val="-5"/>
          <w:w w:val="110"/>
        </w:rPr>
        <w:t xml:space="preserve"> </w:t>
      </w:r>
      <w:r>
        <w:rPr>
          <w:w w:val="110"/>
        </w:rPr>
        <w:t>useful</w:t>
      </w:r>
      <w:r>
        <w:rPr>
          <w:spacing w:val="-5"/>
          <w:w w:val="110"/>
        </w:rPr>
        <w:t xml:space="preserve"> </w:t>
      </w:r>
      <w:r>
        <w:rPr>
          <w:w w:val="110"/>
        </w:rPr>
        <w:t>to</w:t>
      </w:r>
      <w:r>
        <w:rPr>
          <w:spacing w:val="-5"/>
          <w:w w:val="110"/>
        </w:rPr>
        <w:t xml:space="preserve"> </w:t>
      </w:r>
      <w:r>
        <w:rPr>
          <w:w w:val="110"/>
        </w:rPr>
        <w:t>others</w:t>
      </w:r>
      <w:r>
        <w:rPr>
          <w:spacing w:val="-5"/>
          <w:w w:val="110"/>
        </w:rPr>
        <w:t xml:space="preserve"> </w:t>
      </w:r>
      <w:r>
        <w:rPr>
          <w:w w:val="110"/>
        </w:rPr>
        <w:t>needing</w:t>
      </w:r>
      <w:r>
        <w:rPr>
          <w:spacing w:val="-5"/>
          <w:w w:val="110"/>
        </w:rPr>
        <w:t xml:space="preserve"> </w:t>
      </w:r>
      <w:r>
        <w:rPr>
          <w:w w:val="110"/>
        </w:rPr>
        <w:t>the</w:t>
      </w:r>
      <w:r>
        <w:rPr>
          <w:spacing w:val="-5"/>
          <w:w w:val="110"/>
        </w:rPr>
        <w:t xml:space="preserve"> </w:t>
      </w:r>
      <w:r>
        <w:rPr>
          <w:w w:val="110"/>
        </w:rPr>
        <w:t>tools</w:t>
      </w:r>
      <w:r>
        <w:rPr>
          <w:spacing w:val="-5"/>
          <w:w w:val="110"/>
        </w:rPr>
        <w:t xml:space="preserve"> </w:t>
      </w:r>
      <w:r>
        <w:rPr>
          <w:w w:val="110"/>
        </w:rPr>
        <w:t>created</w:t>
      </w:r>
      <w:r>
        <w:rPr>
          <w:spacing w:val="-4"/>
          <w:w w:val="110"/>
        </w:rPr>
        <w:t xml:space="preserve"> </w:t>
      </w:r>
      <w:r>
        <w:rPr>
          <w:w w:val="110"/>
        </w:rPr>
        <w:t>for</w:t>
      </w:r>
      <w:r>
        <w:rPr>
          <w:spacing w:val="-4"/>
          <w:w w:val="110"/>
        </w:rPr>
        <w:t xml:space="preserve"> </w:t>
      </w:r>
      <w:r>
        <w:rPr>
          <w:w w:val="110"/>
        </w:rPr>
        <w:t>this</w:t>
      </w:r>
      <w:r>
        <w:rPr>
          <w:spacing w:val="-5"/>
          <w:w w:val="110"/>
        </w:rPr>
        <w:t xml:space="preserve"> </w:t>
      </w:r>
      <w:r>
        <w:rPr>
          <w:w w:val="110"/>
        </w:rPr>
        <w:t>work</w:t>
      </w:r>
      <w:r>
        <w:rPr>
          <w:spacing w:val="-5"/>
          <w:w w:val="110"/>
        </w:rPr>
        <w:t xml:space="preserve"> </w:t>
      </w:r>
      <w:r>
        <w:rPr>
          <w:w w:val="110"/>
        </w:rPr>
        <w:t>with</w:t>
      </w:r>
      <w:r>
        <w:rPr>
          <w:spacing w:val="-4"/>
          <w:w w:val="110"/>
        </w:rPr>
        <w:t xml:space="preserve"> </w:t>
      </w:r>
      <w:r>
        <w:rPr>
          <w:w w:val="110"/>
        </w:rPr>
        <w:t xml:space="preserve">some simple modifications. The organization of the repository follows the </w:t>
      </w:r>
      <w:r>
        <w:rPr>
          <w:spacing w:val="2"/>
          <w:w w:val="110"/>
        </w:rPr>
        <w:t>major</w:t>
      </w:r>
      <w:r>
        <w:rPr>
          <w:spacing w:val="-23"/>
          <w:w w:val="110"/>
        </w:rPr>
        <w:t xml:space="preserve"> </w:t>
      </w:r>
      <w:r>
        <w:rPr>
          <w:w w:val="110"/>
        </w:rPr>
        <w:t>efforts taken</w:t>
      </w:r>
      <w:r>
        <w:rPr>
          <w:spacing w:val="-19"/>
          <w:w w:val="110"/>
        </w:rPr>
        <w:t xml:space="preserve"> </w:t>
      </w:r>
      <w:r>
        <w:rPr>
          <w:w w:val="110"/>
        </w:rPr>
        <w:t>for</w:t>
      </w:r>
      <w:r>
        <w:rPr>
          <w:spacing w:val="-19"/>
          <w:w w:val="110"/>
        </w:rPr>
        <w:t xml:space="preserve"> </w:t>
      </w:r>
      <w:r>
        <w:rPr>
          <w:w w:val="110"/>
        </w:rPr>
        <w:t>the</w:t>
      </w:r>
      <w:r>
        <w:rPr>
          <w:spacing w:val="-19"/>
          <w:w w:val="110"/>
        </w:rPr>
        <w:t xml:space="preserve"> </w:t>
      </w:r>
      <w:r>
        <w:rPr>
          <w:w w:val="110"/>
        </w:rPr>
        <w:t>research. A</w:t>
      </w:r>
      <w:r>
        <w:rPr>
          <w:spacing w:val="-19"/>
          <w:w w:val="110"/>
        </w:rPr>
        <w:t xml:space="preserve"> </w:t>
      </w:r>
      <w:r>
        <w:rPr>
          <w:w w:val="110"/>
        </w:rPr>
        <w:t>list</w:t>
      </w:r>
      <w:r>
        <w:rPr>
          <w:spacing w:val="-19"/>
          <w:w w:val="110"/>
        </w:rPr>
        <w:t xml:space="preserve"> </w:t>
      </w:r>
      <w:r>
        <w:rPr>
          <w:w w:val="110"/>
        </w:rPr>
        <w:t>of</w:t>
      </w:r>
      <w:r>
        <w:rPr>
          <w:spacing w:val="-19"/>
          <w:w w:val="110"/>
        </w:rPr>
        <w:t xml:space="preserve"> </w:t>
      </w:r>
      <w:r>
        <w:rPr>
          <w:w w:val="110"/>
        </w:rPr>
        <w:t>tools</w:t>
      </w:r>
      <w:r>
        <w:rPr>
          <w:spacing w:val="-19"/>
          <w:w w:val="110"/>
        </w:rPr>
        <w:t xml:space="preserve"> </w:t>
      </w:r>
      <w:r>
        <w:rPr>
          <w:w w:val="110"/>
        </w:rPr>
        <w:t>that</w:t>
      </w:r>
      <w:r>
        <w:rPr>
          <w:spacing w:val="-19"/>
          <w:w w:val="110"/>
        </w:rPr>
        <w:t xml:space="preserve"> </w:t>
      </w:r>
      <w:r>
        <w:rPr>
          <w:w w:val="110"/>
        </w:rPr>
        <w:t>will</w:t>
      </w:r>
      <w:r>
        <w:rPr>
          <w:spacing w:val="-18"/>
          <w:w w:val="110"/>
        </w:rPr>
        <w:t xml:space="preserve"> </w:t>
      </w:r>
      <w:r>
        <w:rPr>
          <w:spacing w:val="3"/>
          <w:w w:val="110"/>
        </w:rPr>
        <w:t>be</w:t>
      </w:r>
      <w:r>
        <w:rPr>
          <w:spacing w:val="-19"/>
          <w:w w:val="110"/>
        </w:rPr>
        <w:t xml:space="preserve"> </w:t>
      </w:r>
      <w:r>
        <w:rPr>
          <w:w w:val="110"/>
        </w:rPr>
        <w:t>most</w:t>
      </w:r>
      <w:r>
        <w:rPr>
          <w:spacing w:val="-19"/>
          <w:w w:val="110"/>
        </w:rPr>
        <w:t xml:space="preserve"> </w:t>
      </w:r>
      <w:r>
        <w:rPr>
          <w:w w:val="110"/>
        </w:rPr>
        <w:t>beneficial</w:t>
      </w:r>
      <w:r>
        <w:rPr>
          <w:spacing w:val="-18"/>
          <w:w w:val="110"/>
        </w:rPr>
        <w:t xml:space="preserve"> </w:t>
      </w:r>
      <w:r>
        <w:rPr>
          <w:w w:val="110"/>
        </w:rPr>
        <w:t>for</w:t>
      </w:r>
      <w:r>
        <w:rPr>
          <w:spacing w:val="-19"/>
          <w:w w:val="110"/>
        </w:rPr>
        <w:t xml:space="preserve"> </w:t>
      </w:r>
      <w:r>
        <w:rPr>
          <w:w w:val="110"/>
        </w:rPr>
        <w:t>others</w:t>
      </w:r>
      <w:r>
        <w:rPr>
          <w:spacing w:val="-19"/>
          <w:w w:val="110"/>
        </w:rPr>
        <w:t xml:space="preserve"> </w:t>
      </w:r>
      <w:r>
        <w:rPr>
          <w:w w:val="110"/>
        </w:rPr>
        <w:t>is</w:t>
      </w:r>
      <w:r>
        <w:rPr>
          <w:spacing w:val="-19"/>
          <w:w w:val="110"/>
        </w:rPr>
        <w:t xml:space="preserve"> </w:t>
      </w:r>
      <w:r>
        <w:rPr>
          <w:w w:val="110"/>
        </w:rPr>
        <w:t>below. The</w:t>
      </w:r>
      <w:r>
        <w:rPr>
          <w:spacing w:val="-24"/>
          <w:w w:val="110"/>
        </w:rPr>
        <w:t xml:space="preserve"> </w:t>
      </w:r>
      <w:r>
        <w:rPr>
          <w:w w:val="110"/>
        </w:rPr>
        <w:t>main</w:t>
      </w:r>
      <w:r>
        <w:rPr>
          <w:spacing w:val="-24"/>
          <w:w w:val="110"/>
        </w:rPr>
        <w:t xml:space="preserve"> </w:t>
      </w:r>
      <w:r>
        <w:rPr>
          <w:w w:val="110"/>
        </w:rPr>
        <w:t>page</w:t>
      </w:r>
      <w:r>
        <w:rPr>
          <w:spacing w:val="-24"/>
          <w:w w:val="110"/>
        </w:rPr>
        <w:t xml:space="preserve"> </w:t>
      </w:r>
      <w:r>
        <w:rPr>
          <w:w w:val="110"/>
        </w:rPr>
        <w:t>includes</w:t>
      </w:r>
      <w:r>
        <w:rPr>
          <w:spacing w:val="-24"/>
          <w:w w:val="110"/>
        </w:rPr>
        <w:t xml:space="preserve"> </w:t>
      </w:r>
      <w:r>
        <w:rPr>
          <w:w w:val="110"/>
        </w:rPr>
        <w:t>the</w:t>
      </w:r>
      <w:r>
        <w:rPr>
          <w:spacing w:val="-24"/>
          <w:w w:val="110"/>
        </w:rPr>
        <w:t xml:space="preserve"> </w:t>
      </w:r>
      <w:r>
        <w:rPr>
          <w:w w:val="110"/>
        </w:rPr>
        <w:t>thesis,</w:t>
      </w:r>
      <w:r>
        <w:rPr>
          <w:spacing w:val="-24"/>
          <w:w w:val="110"/>
        </w:rPr>
        <w:t xml:space="preserve"> </w:t>
      </w:r>
      <w:r>
        <w:rPr>
          <w:w w:val="110"/>
        </w:rPr>
        <w:t>experiment</w:t>
      </w:r>
      <w:r>
        <w:rPr>
          <w:spacing w:val="-24"/>
          <w:w w:val="110"/>
        </w:rPr>
        <w:t xml:space="preserve"> </w:t>
      </w:r>
      <w:r>
        <w:rPr>
          <w:w w:val="110"/>
        </w:rPr>
        <w:t>collaboration,</w:t>
      </w:r>
      <w:r>
        <w:rPr>
          <w:spacing w:val="-24"/>
          <w:w w:val="110"/>
        </w:rPr>
        <w:t xml:space="preserve"> </w:t>
      </w:r>
      <w:r>
        <w:rPr>
          <w:w w:val="110"/>
        </w:rPr>
        <w:t>documents,</w:t>
      </w:r>
      <w:r>
        <w:rPr>
          <w:spacing w:val="-24"/>
          <w:w w:val="110"/>
        </w:rPr>
        <w:t xml:space="preserve"> </w:t>
      </w:r>
      <w:r>
        <w:rPr>
          <w:w w:val="110"/>
        </w:rPr>
        <w:t>briefs,</w:t>
      </w:r>
      <w:r>
        <w:rPr>
          <w:spacing w:val="-24"/>
          <w:w w:val="110"/>
        </w:rPr>
        <w:t xml:space="preserve"> </w:t>
      </w:r>
      <w:r>
        <w:rPr>
          <w:w w:val="110"/>
        </w:rPr>
        <w:t>and the</w:t>
      </w:r>
      <w:r>
        <w:rPr>
          <w:spacing w:val="-29"/>
          <w:w w:val="110"/>
        </w:rPr>
        <w:t xml:space="preserve"> </w:t>
      </w:r>
      <w:r>
        <w:rPr>
          <w:w w:val="110"/>
        </w:rPr>
        <w:t>models</w:t>
      </w:r>
      <w:r>
        <w:rPr>
          <w:spacing w:val="-29"/>
          <w:w w:val="110"/>
        </w:rPr>
        <w:t xml:space="preserve"> </w:t>
      </w:r>
      <w:r>
        <w:rPr>
          <w:w w:val="110"/>
        </w:rPr>
        <w:t>used.</w:t>
      </w:r>
    </w:p>
    <w:p w14:paraId="35F3A389" w14:textId="77777777" w:rsidR="00430DE3" w:rsidRDefault="00430DE3">
      <w:pPr>
        <w:pStyle w:val="BodyText"/>
        <w:spacing w:before="9"/>
        <w:rPr>
          <w:sz w:val="19"/>
        </w:rPr>
      </w:pPr>
    </w:p>
    <w:p w14:paraId="5ED595A6" w14:textId="77777777" w:rsidR="00430DE3" w:rsidRDefault="008F0850">
      <w:pPr>
        <w:pStyle w:val="ListParagraph"/>
        <w:numPr>
          <w:ilvl w:val="2"/>
          <w:numId w:val="3"/>
        </w:numPr>
        <w:tabs>
          <w:tab w:val="left" w:pos="686"/>
        </w:tabs>
        <w:spacing w:line="408" w:lineRule="auto"/>
        <w:ind w:right="238"/>
        <w:rPr>
          <w:sz w:val="24"/>
        </w:rPr>
      </w:pPr>
      <w:r>
        <w:rPr>
          <w:w w:val="115"/>
          <w:sz w:val="24"/>
        </w:rPr>
        <w:t xml:space="preserve">Sampler </w:t>
      </w:r>
      <w:r>
        <w:rPr>
          <w:spacing w:val="-3"/>
          <w:w w:val="115"/>
          <w:sz w:val="24"/>
        </w:rPr>
        <w:t xml:space="preserve">Tools </w:t>
      </w:r>
      <w:r>
        <w:rPr>
          <w:w w:val="115"/>
          <w:sz w:val="24"/>
        </w:rPr>
        <w:t>(</w:t>
      </w:r>
      <w:hyperlink r:id="rId72">
        <w:r>
          <w:rPr>
            <w:w w:val="115"/>
            <w:sz w:val="24"/>
          </w:rPr>
          <w:t>https://github.com/nickquartemont/NIF_ETA/tree/master/Models/Scale/</w:t>
        </w:r>
      </w:hyperlink>
      <w:r>
        <w:rPr>
          <w:w w:val="115"/>
          <w:sz w:val="24"/>
        </w:rPr>
        <w:t xml:space="preserve"> </w:t>
      </w:r>
      <w:hyperlink r:id="rId73">
        <w:proofErr w:type="spellStart"/>
        <w:r>
          <w:rPr>
            <w:w w:val="115"/>
            <w:sz w:val="24"/>
          </w:rPr>
          <w:t>ScalePy</w:t>
        </w:r>
        <w:proofErr w:type="spellEnd"/>
      </w:hyperlink>
      <w:r>
        <w:rPr>
          <w:w w:val="115"/>
          <w:sz w:val="24"/>
        </w:rPr>
        <w:t>)</w:t>
      </w:r>
    </w:p>
    <w:p w14:paraId="42DADF6A" w14:textId="2ADF122E" w:rsidR="00430DE3" w:rsidRDefault="008F0850">
      <w:pPr>
        <w:pStyle w:val="BodyText"/>
        <w:spacing w:before="115" w:line="415" w:lineRule="auto"/>
        <w:ind w:left="685" w:right="517" w:firstLine="101"/>
        <w:jc w:val="both"/>
      </w:pPr>
      <w:r>
        <w:rPr>
          <w:w w:val="105"/>
        </w:rPr>
        <w:t>Instructions for utilizing the tools to read in and analyze re</w:t>
      </w:r>
      <w:ins w:id="753" w:author="Bucy, Anna M Ctr USAF AETC AFIT/ENP" w:date="2019-01-08T17:50:00Z">
        <w:r w:rsidR="009044F2">
          <w:rPr>
            <w:w w:val="105"/>
          </w:rPr>
          <w:t>s</w:t>
        </w:r>
      </w:ins>
      <w:r>
        <w:rPr>
          <w:w w:val="105"/>
        </w:rPr>
        <w:t>ponse functions from Sampler are described in readme.txt.</w:t>
      </w:r>
      <w:r w:rsidR="00DB52C2">
        <w:rPr>
          <w:w w:val="105"/>
        </w:rPr>
        <w:t xml:space="preserve"> </w:t>
      </w:r>
      <w:r>
        <w:rPr>
          <w:w w:val="105"/>
        </w:rPr>
        <w:t xml:space="preserve">This tool can </w:t>
      </w:r>
      <w:r>
        <w:rPr>
          <w:spacing w:val="3"/>
          <w:w w:val="105"/>
        </w:rPr>
        <w:t xml:space="preserve">be </w:t>
      </w:r>
      <w:r>
        <w:rPr>
          <w:w w:val="105"/>
        </w:rPr>
        <w:t xml:space="preserve">directly </w:t>
      </w:r>
      <w:proofErr w:type="gramStart"/>
      <w:r>
        <w:rPr>
          <w:w w:val="105"/>
        </w:rPr>
        <w:t>utilized</w:t>
      </w:r>
      <w:r w:rsidR="00DB52C2">
        <w:rPr>
          <w:w w:val="105"/>
        </w:rPr>
        <w:t xml:space="preserve"> </w:t>
      </w:r>
      <w:r>
        <w:rPr>
          <w:w w:val="105"/>
        </w:rPr>
        <w:t xml:space="preserve"> for</w:t>
      </w:r>
      <w:proofErr w:type="gramEnd"/>
      <w:r>
        <w:rPr>
          <w:w w:val="105"/>
        </w:rPr>
        <w:t xml:space="preserve"> response functions text files generated </w:t>
      </w:r>
      <w:r>
        <w:rPr>
          <w:spacing w:val="-4"/>
          <w:w w:val="105"/>
        </w:rPr>
        <w:t xml:space="preserve">by </w:t>
      </w:r>
      <w:r>
        <w:rPr>
          <w:w w:val="105"/>
        </w:rPr>
        <w:t xml:space="preserve">SCALE Sampler. The Sampler files are </w:t>
      </w:r>
      <w:r>
        <w:rPr>
          <w:spacing w:val="-3"/>
          <w:w w:val="105"/>
        </w:rPr>
        <w:t xml:space="preserve">saved </w:t>
      </w:r>
      <w:r>
        <w:rPr>
          <w:w w:val="105"/>
        </w:rPr>
        <w:t xml:space="preserve">to a pickle file containing the dictionary </w:t>
      </w:r>
      <w:proofErr w:type="spellStart"/>
      <w:r>
        <w:rPr>
          <w:w w:val="105"/>
        </w:rPr>
        <w:t>dataframe</w:t>
      </w:r>
      <w:proofErr w:type="spellEnd"/>
      <w:r>
        <w:rPr>
          <w:w w:val="105"/>
        </w:rPr>
        <w:t xml:space="preserve"> of the energy dependent</w:t>
      </w:r>
      <w:r w:rsidR="00DB52C2">
        <w:rPr>
          <w:w w:val="105"/>
        </w:rPr>
        <w:t xml:space="preserve"> </w:t>
      </w:r>
      <w:r>
        <w:rPr>
          <w:w w:val="105"/>
        </w:rPr>
        <w:t>response</w:t>
      </w:r>
      <w:r>
        <w:rPr>
          <w:spacing w:val="4"/>
          <w:w w:val="105"/>
        </w:rPr>
        <w:t xml:space="preserve"> </w:t>
      </w:r>
      <w:r>
        <w:rPr>
          <w:w w:val="105"/>
        </w:rPr>
        <w:t>data.</w:t>
      </w:r>
    </w:p>
    <w:p w14:paraId="61B9C4BD" w14:textId="77777777" w:rsidR="00430DE3" w:rsidRDefault="008F0850">
      <w:pPr>
        <w:pStyle w:val="ListParagraph"/>
        <w:numPr>
          <w:ilvl w:val="2"/>
          <w:numId w:val="3"/>
        </w:numPr>
        <w:tabs>
          <w:tab w:val="left" w:pos="686"/>
        </w:tabs>
        <w:spacing w:before="167" w:line="408" w:lineRule="auto"/>
        <w:ind w:right="116"/>
        <w:rPr>
          <w:sz w:val="24"/>
        </w:rPr>
      </w:pPr>
      <w:r>
        <w:rPr>
          <w:spacing w:val="-7"/>
          <w:w w:val="110"/>
          <w:sz w:val="24"/>
        </w:rPr>
        <w:t xml:space="preserve">STAYSL </w:t>
      </w:r>
      <w:r>
        <w:rPr>
          <w:w w:val="110"/>
          <w:sz w:val="24"/>
        </w:rPr>
        <w:t xml:space="preserve">with Sampler </w:t>
      </w:r>
      <w:r>
        <w:rPr>
          <w:spacing w:val="-4"/>
          <w:w w:val="110"/>
          <w:sz w:val="24"/>
        </w:rPr>
        <w:t xml:space="preserve">Trials </w:t>
      </w:r>
      <w:r>
        <w:rPr>
          <w:spacing w:val="-1"/>
          <w:w w:val="110"/>
          <w:sz w:val="24"/>
        </w:rPr>
        <w:t>(</w:t>
      </w:r>
      <w:hyperlink r:id="rId74">
        <w:r>
          <w:rPr>
            <w:spacing w:val="-1"/>
            <w:w w:val="110"/>
            <w:sz w:val="24"/>
          </w:rPr>
          <w:t>https://github.com/nickquartemont/NIF_ETA/tree/master/Models/STAYSL_</w:t>
        </w:r>
      </w:hyperlink>
      <w:r>
        <w:rPr>
          <w:spacing w:val="-1"/>
          <w:w w:val="110"/>
          <w:sz w:val="24"/>
        </w:rPr>
        <w:t xml:space="preserve"> </w:t>
      </w:r>
      <w:hyperlink r:id="rId75">
        <w:r>
          <w:rPr>
            <w:w w:val="110"/>
            <w:sz w:val="24"/>
          </w:rPr>
          <w:t>Unfold/SAMPLER</w:t>
        </w:r>
      </w:hyperlink>
      <w:r>
        <w:rPr>
          <w:w w:val="110"/>
          <w:sz w:val="24"/>
        </w:rPr>
        <w:t>)</w:t>
      </w:r>
    </w:p>
    <w:p w14:paraId="2EBD81B2" w14:textId="77777777" w:rsidR="00430DE3" w:rsidRDefault="00DD3DCA">
      <w:pPr>
        <w:pStyle w:val="BodyText"/>
        <w:spacing w:before="115" w:line="415" w:lineRule="auto"/>
        <w:ind w:left="685" w:right="169" w:firstLine="107"/>
      </w:pPr>
      <w:r>
        <w:rPr>
          <w:noProof/>
        </w:rPr>
        <mc:AlternateContent>
          <mc:Choice Requires="wps">
            <w:drawing>
              <wp:anchor distT="0" distB="0" distL="114300" distR="114300" simplePos="0" relativeHeight="251703808" behindDoc="1" locked="0" layoutInCell="1" allowOverlap="1" wp14:anchorId="1BE7C329" wp14:editId="2536B824">
                <wp:simplePos x="0" y="0"/>
                <wp:positionH relativeFrom="page">
                  <wp:posOffset>6005830</wp:posOffset>
                </wp:positionH>
                <wp:positionV relativeFrom="paragraph">
                  <wp:posOffset>516255</wp:posOffset>
                </wp:positionV>
                <wp:extent cx="44450" cy="0"/>
                <wp:effectExtent l="5080" t="13970" r="7620" b="5080"/>
                <wp:wrapNone/>
                <wp:docPr id="18"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450"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DD9DD9" id="Line 3" o:spid="_x0000_s1026" style="position:absolute;z-index:-2516126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72.9pt,40.65pt" to="476.4pt,4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" strokeweight=".14042mm">
                <w10:wrap anchorx="page"/>
              </v:line>
            </w:pict>
          </mc:Fallback>
        </mc:AlternateContent>
      </w:r>
      <w:r w:rsidR="008F0850">
        <w:rPr>
          <w:w w:val="105"/>
        </w:rPr>
        <w:t xml:space="preserve">This tool utilizes the Sampler </w:t>
      </w:r>
      <w:proofErr w:type="spellStart"/>
      <w:r w:rsidR="008F0850">
        <w:rPr>
          <w:w w:val="105"/>
        </w:rPr>
        <w:t>dataframe</w:t>
      </w:r>
      <w:proofErr w:type="spellEnd"/>
      <w:r w:rsidR="008F0850">
        <w:rPr>
          <w:w w:val="105"/>
        </w:rPr>
        <w:t xml:space="preserve"> to generate independent trials</w:t>
      </w:r>
      <w:r w:rsidR="00DB52C2">
        <w:rPr>
          <w:w w:val="105"/>
        </w:rPr>
        <w:t xml:space="preserve"> </w:t>
      </w:r>
      <w:r w:rsidR="008F0850">
        <w:rPr>
          <w:w w:val="105"/>
        </w:rPr>
        <w:t xml:space="preserve">for </w:t>
      </w:r>
      <w:r w:rsidR="008F0850">
        <w:rPr>
          <w:spacing w:val="-7"/>
          <w:w w:val="105"/>
        </w:rPr>
        <w:t xml:space="preserve">STAYSL </w:t>
      </w:r>
      <w:r w:rsidR="008F0850">
        <w:rPr>
          <w:w w:val="105"/>
        </w:rPr>
        <w:t xml:space="preserve">and build up the distribution of unfolded responses. </w:t>
      </w:r>
      <w:r w:rsidR="008F0850">
        <w:rPr>
          <w:spacing w:val="-7"/>
          <w:w w:val="105"/>
        </w:rPr>
        <w:t xml:space="preserve">STAYSL </w:t>
      </w:r>
      <w:r w:rsidR="008F0850">
        <w:rPr>
          <w:w w:val="105"/>
        </w:rPr>
        <w:t>Analysis.py provides the user interface for the</w:t>
      </w:r>
      <w:r w:rsidR="00DB52C2">
        <w:rPr>
          <w:w w:val="105"/>
        </w:rPr>
        <w:t xml:space="preserve"> </w:t>
      </w:r>
      <w:r w:rsidR="008F0850">
        <w:rPr>
          <w:w w:val="105"/>
        </w:rPr>
        <w:t>tool.</w:t>
      </w:r>
    </w:p>
    <w:p w14:paraId="372546E2" w14:textId="77777777" w:rsidR="00430DE3" w:rsidRDefault="00430DE3">
      <w:pPr>
        <w:spacing w:line="415" w:lineRule="auto"/>
        <w:sectPr w:rsidR="00430DE3">
          <w:pgSz w:w="12240" w:h="15840"/>
          <w:pgMar w:top="1380" w:right="1280" w:bottom="1380" w:left="1700" w:header="0" w:footer="1182" w:gutter="0"/>
          <w:cols w:space="720"/>
        </w:sectPr>
      </w:pPr>
    </w:p>
    <w:p w14:paraId="2C1D0EF0" w14:textId="77777777" w:rsidR="00430DE3" w:rsidRDefault="008F0850">
      <w:pPr>
        <w:pStyle w:val="ListParagraph"/>
        <w:numPr>
          <w:ilvl w:val="2"/>
          <w:numId w:val="3"/>
        </w:numPr>
        <w:tabs>
          <w:tab w:val="left" w:pos="666"/>
        </w:tabs>
        <w:spacing w:line="408" w:lineRule="auto"/>
        <w:ind w:left="665" w:right="110"/>
        <w:rPr>
          <w:sz w:val="24"/>
        </w:rPr>
      </w:pPr>
      <w:r>
        <w:rPr>
          <w:w w:val="105"/>
          <w:sz w:val="24"/>
        </w:rPr>
        <w:lastRenderedPageBreak/>
        <w:t>Fission Product Estimation with GEF (</w:t>
      </w:r>
      <w:hyperlink r:id="rId76">
        <w:r>
          <w:rPr>
            <w:w w:val="105"/>
            <w:sz w:val="24"/>
          </w:rPr>
          <w:t>https://github.com/nickquartemon</w:t>
        </w:r>
      </w:hyperlink>
      <w:r>
        <w:rPr>
          <w:w w:val="105"/>
          <w:sz w:val="24"/>
        </w:rPr>
        <w:t>t/NIF_ETA/tree/master/Models/FissionProduct/</w:t>
      </w:r>
      <w:r w:rsidR="00DB52C2">
        <w:rPr>
          <w:w w:val="105"/>
          <w:sz w:val="24"/>
        </w:rPr>
        <w:t xml:space="preserve">     </w:t>
      </w:r>
      <w:r>
        <w:rPr>
          <w:w w:val="105"/>
          <w:sz w:val="24"/>
        </w:rPr>
        <w:t xml:space="preserve"> </w:t>
      </w:r>
      <w:hyperlink r:id="rId77">
        <w:r>
          <w:rPr>
            <w:w w:val="105"/>
            <w:sz w:val="24"/>
          </w:rPr>
          <w:t>GEF</w:t>
        </w:r>
      </w:hyperlink>
      <w:r>
        <w:rPr>
          <w:w w:val="105"/>
          <w:sz w:val="24"/>
        </w:rPr>
        <w:t>)</w:t>
      </w:r>
    </w:p>
    <w:p w14:paraId="71D2E7EC" w14:textId="77777777" w:rsidR="00430DE3" w:rsidRDefault="008F0850">
      <w:pPr>
        <w:pStyle w:val="BodyText"/>
        <w:spacing w:before="120" w:line="415" w:lineRule="auto"/>
        <w:ind w:left="665" w:right="1497" w:firstLine="116"/>
        <w:jc w:val="both"/>
      </w:pPr>
      <w:r>
        <w:rPr>
          <w:w w:val="105"/>
        </w:rPr>
        <w:t xml:space="preserve">The GEF data has been </w:t>
      </w:r>
      <w:r>
        <w:rPr>
          <w:spacing w:val="-3"/>
          <w:w w:val="105"/>
        </w:rPr>
        <w:t>saved</w:t>
      </w:r>
      <w:r w:rsidR="00DB52C2">
        <w:rPr>
          <w:spacing w:val="-3"/>
          <w:w w:val="105"/>
        </w:rPr>
        <w:t xml:space="preserve"> </w:t>
      </w:r>
      <w:r>
        <w:rPr>
          <w:w w:val="105"/>
        </w:rPr>
        <w:t xml:space="preserve">as an Excel file to reduce the size and </w:t>
      </w:r>
      <w:proofErr w:type="gramStart"/>
      <w:r>
        <w:rPr>
          <w:w w:val="105"/>
        </w:rPr>
        <w:t>fit</w:t>
      </w:r>
      <w:r w:rsidR="00DB52C2">
        <w:rPr>
          <w:w w:val="105"/>
        </w:rPr>
        <w:t xml:space="preserve"> </w:t>
      </w:r>
      <w:r>
        <w:rPr>
          <w:w w:val="105"/>
        </w:rPr>
        <w:t xml:space="preserve"> within</w:t>
      </w:r>
      <w:proofErr w:type="gramEnd"/>
      <w:r>
        <w:rPr>
          <w:spacing w:val="-13"/>
          <w:w w:val="105"/>
        </w:rPr>
        <w:t xml:space="preserve"> </w:t>
      </w:r>
      <w:r>
        <w:rPr>
          <w:w w:val="105"/>
        </w:rPr>
        <w:t>GitHub’s</w:t>
      </w:r>
      <w:r>
        <w:rPr>
          <w:spacing w:val="-14"/>
          <w:w w:val="105"/>
        </w:rPr>
        <w:t xml:space="preserve"> </w:t>
      </w:r>
      <w:r>
        <w:rPr>
          <w:w w:val="105"/>
        </w:rPr>
        <w:t>storage</w:t>
      </w:r>
      <w:r>
        <w:rPr>
          <w:spacing w:val="-14"/>
          <w:w w:val="105"/>
        </w:rPr>
        <w:t xml:space="preserve"> </w:t>
      </w:r>
      <w:r>
        <w:rPr>
          <w:w w:val="105"/>
        </w:rPr>
        <w:t>restrictions.</w:t>
      </w:r>
      <w:r>
        <w:rPr>
          <w:spacing w:val="26"/>
          <w:w w:val="105"/>
        </w:rPr>
        <w:t xml:space="preserve"> </w:t>
      </w:r>
      <w:r>
        <w:rPr>
          <w:w w:val="105"/>
        </w:rPr>
        <w:t>Users</w:t>
      </w:r>
      <w:r>
        <w:rPr>
          <w:spacing w:val="-14"/>
          <w:w w:val="105"/>
        </w:rPr>
        <w:t xml:space="preserve"> </w:t>
      </w:r>
      <w:r>
        <w:rPr>
          <w:w w:val="105"/>
        </w:rPr>
        <w:t>who</w:t>
      </w:r>
      <w:r>
        <w:rPr>
          <w:spacing w:val="-14"/>
          <w:w w:val="105"/>
        </w:rPr>
        <w:t xml:space="preserve"> </w:t>
      </w:r>
      <w:r>
        <w:rPr>
          <w:w w:val="105"/>
        </w:rPr>
        <w:t>use</w:t>
      </w:r>
      <w:r>
        <w:rPr>
          <w:spacing w:val="-14"/>
          <w:w w:val="105"/>
        </w:rPr>
        <w:t xml:space="preserve"> </w:t>
      </w:r>
      <w:r>
        <w:rPr>
          <w:w w:val="105"/>
        </w:rPr>
        <w:t>the</w:t>
      </w:r>
      <w:r>
        <w:rPr>
          <w:spacing w:val="-14"/>
          <w:w w:val="105"/>
        </w:rPr>
        <w:t xml:space="preserve"> </w:t>
      </w:r>
      <w:r>
        <w:rPr>
          <w:w w:val="105"/>
        </w:rPr>
        <w:t>46</w:t>
      </w:r>
      <w:r>
        <w:rPr>
          <w:spacing w:val="-14"/>
          <w:w w:val="105"/>
        </w:rPr>
        <w:t xml:space="preserve"> </w:t>
      </w:r>
      <w:r>
        <w:rPr>
          <w:w w:val="105"/>
        </w:rPr>
        <w:t>group</w:t>
      </w:r>
      <w:r>
        <w:rPr>
          <w:spacing w:val="-14"/>
          <w:w w:val="105"/>
        </w:rPr>
        <w:t xml:space="preserve"> </w:t>
      </w:r>
      <w:r>
        <w:rPr>
          <w:w w:val="105"/>
        </w:rPr>
        <w:t>DPLUS</w:t>
      </w:r>
      <w:r>
        <w:rPr>
          <w:spacing w:val="-14"/>
          <w:w w:val="105"/>
        </w:rPr>
        <w:t xml:space="preserve"> </w:t>
      </w:r>
      <w:r>
        <w:rPr>
          <w:w w:val="105"/>
        </w:rPr>
        <w:t>library structure can directly utilize this framework. GEF.py provides the user</w:t>
      </w:r>
      <w:r>
        <w:rPr>
          <w:spacing w:val="-22"/>
          <w:w w:val="105"/>
        </w:rPr>
        <w:t xml:space="preserve"> </w:t>
      </w:r>
      <w:r>
        <w:rPr>
          <w:w w:val="105"/>
        </w:rPr>
        <w:t>interface for</w:t>
      </w:r>
      <w:r w:rsidR="00DB52C2">
        <w:rPr>
          <w:w w:val="105"/>
        </w:rPr>
        <w:t xml:space="preserve"> </w:t>
      </w:r>
      <w:r>
        <w:rPr>
          <w:w w:val="105"/>
        </w:rPr>
        <w:t>the</w:t>
      </w:r>
      <w:r w:rsidR="00DB52C2">
        <w:rPr>
          <w:w w:val="105"/>
        </w:rPr>
        <w:t xml:space="preserve"> </w:t>
      </w:r>
      <w:r>
        <w:rPr>
          <w:w w:val="105"/>
        </w:rPr>
        <w:t>GEF</w:t>
      </w:r>
      <w:r>
        <w:rPr>
          <w:spacing w:val="-24"/>
          <w:w w:val="105"/>
        </w:rPr>
        <w:t xml:space="preserve"> </w:t>
      </w:r>
      <w:r>
        <w:rPr>
          <w:w w:val="105"/>
        </w:rPr>
        <w:t>data.</w:t>
      </w:r>
    </w:p>
    <w:p w14:paraId="431847AA" w14:textId="77777777" w:rsidR="00430DE3" w:rsidRDefault="008F0850">
      <w:pPr>
        <w:pStyle w:val="ListParagraph"/>
        <w:numPr>
          <w:ilvl w:val="2"/>
          <w:numId w:val="3"/>
        </w:numPr>
        <w:tabs>
          <w:tab w:val="left" w:pos="666"/>
        </w:tabs>
        <w:spacing w:before="168" w:line="408" w:lineRule="auto"/>
        <w:ind w:left="665" w:right="110"/>
        <w:rPr>
          <w:sz w:val="24"/>
        </w:rPr>
      </w:pPr>
      <w:r>
        <w:rPr>
          <w:w w:val="115"/>
          <w:sz w:val="24"/>
        </w:rPr>
        <w:t>Fission Product Estimation with Nagy Fits (</w:t>
      </w:r>
      <w:hyperlink r:id="rId78">
        <w:r>
          <w:rPr>
            <w:w w:val="115"/>
            <w:sz w:val="24"/>
          </w:rPr>
          <w:t>https://github.com/nickquartemon</w:t>
        </w:r>
      </w:hyperlink>
      <w:r>
        <w:rPr>
          <w:w w:val="115"/>
          <w:sz w:val="24"/>
        </w:rPr>
        <w:t xml:space="preserve">t/NIF_ETA/tree/master/Models/FissionProduct/ </w:t>
      </w:r>
      <w:hyperlink r:id="rId79">
        <w:proofErr w:type="spellStart"/>
        <w:r>
          <w:rPr>
            <w:w w:val="115"/>
            <w:sz w:val="24"/>
          </w:rPr>
          <w:t>NagyFits</w:t>
        </w:r>
        <w:proofErr w:type="spellEnd"/>
      </w:hyperlink>
      <w:r>
        <w:rPr>
          <w:w w:val="115"/>
          <w:sz w:val="24"/>
        </w:rPr>
        <w:t>)</w:t>
      </w:r>
    </w:p>
    <w:p w14:paraId="15821336" w14:textId="77777777" w:rsidR="00430DE3" w:rsidRDefault="00DD3DCA">
      <w:pPr>
        <w:pStyle w:val="BodyText"/>
        <w:spacing w:before="115" w:line="415" w:lineRule="auto"/>
        <w:ind w:left="665" w:right="1497" w:firstLine="63"/>
        <w:jc w:val="both"/>
      </w:pPr>
      <w:r>
        <w:rPr>
          <w:noProof/>
        </w:rPr>
        <mc:AlternateContent>
          <mc:Choice Requires="wps">
            <w:drawing>
              <wp:anchor distT="0" distB="0" distL="114300" distR="114300" simplePos="0" relativeHeight="251704832" behindDoc="1" locked="0" layoutInCell="1" allowOverlap="1" wp14:anchorId="3F42F20E" wp14:editId="064CC6AD">
                <wp:simplePos x="0" y="0"/>
                <wp:positionH relativeFrom="page">
                  <wp:posOffset>5188585</wp:posOffset>
                </wp:positionH>
                <wp:positionV relativeFrom="paragraph">
                  <wp:posOffset>819785</wp:posOffset>
                </wp:positionV>
                <wp:extent cx="45085" cy="0"/>
                <wp:effectExtent l="6985" t="10160" r="5080" b="8890"/>
                <wp:wrapNone/>
                <wp:docPr id="16"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085" cy="0"/>
                        </a:xfrm>
                        <a:prstGeom prst="line">
                          <a:avLst/>
                        </a:prstGeom>
                        <a:noFill/>
                        <a:ln w="505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DA07A1" id="Line 2" o:spid="_x0000_s1026" style="position:absolute;z-index:-251611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408.55pt,64.55pt" to="412.1pt,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" strokeweight=".14042mm">
                <w10:wrap anchorx="page"/>
              </v:line>
            </w:pict>
          </mc:Fallback>
        </mc:AlternateContent>
      </w:r>
      <w:r w:rsidR="008F0850">
        <w:rPr>
          <w:w w:val="105"/>
        </w:rPr>
        <w:t>The</w:t>
      </w:r>
      <w:r w:rsidR="008F0850">
        <w:rPr>
          <w:spacing w:val="-6"/>
          <w:w w:val="105"/>
        </w:rPr>
        <w:t xml:space="preserve"> </w:t>
      </w:r>
      <w:r w:rsidR="008F0850">
        <w:rPr>
          <w:w w:val="105"/>
        </w:rPr>
        <w:t>Nagy</w:t>
      </w:r>
      <w:r w:rsidR="008F0850">
        <w:rPr>
          <w:spacing w:val="-6"/>
          <w:w w:val="105"/>
        </w:rPr>
        <w:t xml:space="preserve"> </w:t>
      </w:r>
      <w:r w:rsidR="008F0850">
        <w:rPr>
          <w:w w:val="105"/>
        </w:rPr>
        <w:t>fit</w:t>
      </w:r>
      <w:r w:rsidR="008F0850">
        <w:rPr>
          <w:spacing w:val="-6"/>
          <w:w w:val="105"/>
        </w:rPr>
        <w:t xml:space="preserve"> </w:t>
      </w:r>
      <w:r w:rsidR="008F0850">
        <w:rPr>
          <w:w w:val="105"/>
        </w:rPr>
        <w:t>function</w:t>
      </w:r>
      <w:r w:rsidR="008F0850">
        <w:rPr>
          <w:spacing w:val="-5"/>
          <w:w w:val="105"/>
        </w:rPr>
        <w:t xml:space="preserve"> </w:t>
      </w:r>
      <w:r w:rsidR="008F0850">
        <w:rPr>
          <w:w w:val="105"/>
        </w:rPr>
        <w:t>requires</w:t>
      </w:r>
      <w:r w:rsidR="008F0850">
        <w:rPr>
          <w:spacing w:val="-6"/>
          <w:w w:val="105"/>
        </w:rPr>
        <w:t xml:space="preserve"> </w:t>
      </w:r>
      <w:r w:rsidR="008F0850">
        <w:rPr>
          <w:w w:val="105"/>
        </w:rPr>
        <w:t>input</w:t>
      </w:r>
      <w:r w:rsidR="008F0850">
        <w:rPr>
          <w:spacing w:val="-6"/>
          <w:w w:val="105"/>
        </w:rPr>
        <w:t xml:space="preserve"> </w:t>
      </w:r>
      <w:r w:rsidR="008F0850">
        <w:rPr>
          <w:w w:val="105"/>
        </w:rPr>
        <w:t>of</w:t>
      </w:r>
      <w:r w:rsidR="008F0850">
        <w:rPr>
          <w:spacing w:val="-6"/>
          <w:w w:val="105"/>
        </w:rPr>
        <w:t xml:space="preserve"> </w:t>
      </w:r>
      <w:r w:rsidR="008F0850">
        <w:rPr>
          <w:w w:val="105"/>
        </w:rPr>
        <w:t>the</w:t>
      </w:r>
      <w:r w:rsidR="008F0850">
        <w:rPr>
          <w:spacing w:val="-6"/>
          <w:w w:val="105"/>
        </w:rPr>
        <w:t xml:space="preserve"> </w:t>
      </w:r>
      <w:proofErr w:type="spellStart"/>
      <w:r w:rsidR="008F0850">
        <w:rPr>
          <w:w w:val="105"/>
        </w:rPr>
        <w:t>fissioning</w:t>
      </w:r>
      <w:proofErr w:type="spellEnd"/>
      <w:r w:rsidR="008F0850">
        <w:rPr>
          <w:spacing w:val="-7"/>
          <w:w w:val="105"/>
        </w:rPr>
        <w:t xml:space="preserve"> </w:t>
      </w:r>
      <w:r w:rsidR="008F0850">
        <w:rPr>
          <w:w w:val="105"/>
        </w:rPr>
        <w:t>system</w:t>
      </w:r>
      <w:r w:rsidR="008F0850">
        <w:rPr>
          <w:spacing w:val="-6"/>
          <w:w w:val="105"/>
        </w:rPr>
        <w:t xml:space="preserve"> </w:t>
      </w:r>
      <w:r w:rsidR="008F0850">
        <w:rPr>
          <w:w w:val="105"/>
        </w:rPr>
        <w:t>or</w:t>
      </w:r>
      <w:r w:rsidR="008F0850">
        <w:rPr>
          <w:spacing w:val="-6"/>
          <w:w w:val="105"/>
        </w:rPr>
        <w:t xml:space="preserve"> </w:t>
      </w:r>
      <w:r w:rsidR="008F0850">
        <w:rPr>
          <w:w w:val="105"/>
        </w:rPr>
        <w:t>incident</w:t>
      </w:r>
      <w:r w:rsidR="008F0850">
        <w:rPr>
          <w:spacing w:val="-6"/>
          <w:w w:val="105"/>
        </w:rPr>
        <w:t xml:space="preserve"> </w:t>
      </w:r>
      <w:r w:rsidR="008F0850">
        <w:rPr>
          <w:spacing w:val="-3"/>
          <w:w w:val="105"/>
        </w:rPr>
        <w:t xml:space="preserve">energy. </w:t>
      </w:r>
      <w:r w:rsidR="008F0850">
        <w:rPr>
          <w:w w:val="105"/>
        </w:rPr>
        <w:t xml:space="preserve">Additional isotopes can </w:t>
      </w:r>
      <w:r w:rsidR="008F0850">
        <w:rPr>
          <w:spacing w:val="3"/>
          <w:w w:val="105"/>
        </w:rPr>
        <w:t xml:space="preserve">be </w:t>
      </w:r>
      <w:r w:rsidR="008F0850">
        <w:rPr>
          <w:w w:val="105"/>
        </w:rPr>
        <w:t xml:space="preserve">added directly to the Excel document containing the experimental data </w:t>
      </w:r>
      <w:r w:rsidR="008F0850">
        <w:rPr>
          <w:spacing w:val="-4"/>
          <w:w w:val="105"/>
        </w:rPr>
        <w:t xml:space="preserve">by </w:t>
      </w:r>
      <w:r w:rsidR="008F0850">
        <w:rPr>
          <w:w w:val="105"/>
        </w:rPr>
        <w:t xml:space="preserve">following the same format. </w:t>
      </w:r>
      <w:r w:rsidR="008F0850">
        <w:rPr>
          <w:spacing w:val="-7"/>
          <w:w w:val="105"/>
        </w:rPr>
        <w:t xml:space="preserve">ETA </w:t>
      </w:r>
      <w:r w:rsidR="008F0850">
        <w:rPr>
          <w:spacing w:val="-4"/>
          <w:w w:val="105"/>
        </w:rPr>
        <w:t xml:space="preserve">Nagy.py </w:t>
      </w:r>
      <w:r w:rsidR="008F0850">
        <w:rPr>
          <w:w w:val="105"/>
        </w:rPr>
        <w:t>provides the user interface utilized to generate the fission products for</w:t>
      </w:r>
      <w:r w:rsidR="00DB52C2">
        <w:rPr>
          <w:w w:val="105"/>
        </w:rPr>
        <w:t xml:space="preserve"> </w:t>
      </w:r>
      <w:r w:rsidR="008F0850">
        <w:rPr>
          <w:spacing w:val="-5"/>
          <w:w w:val="105"/>
        </w:rPr>
        <w:t>ETA.</w:t>
      </w:r>
    </w:p>
    <w:p w14:paraId="3A27B8E9" w14:textId="77777777" w:rsidR="00430DE3" w:rsidRDefault="00430DE3">
      <w:pPr>
        <w:spacing w:line="415" w:lineRule="auto"/>
        <w:jc w:val="both"/>
        <w:sectPr w:rsidR="00430DE3">
          <w:pgSz w:w="12240" w:h="15840"/>
          <w:pgMar w:top="1420" w:right="300" w:bottom="1380" w:left="1720" w:header="0" w:footer="1182" w:gutter="0"/>
          <w:cols w:space="720"/>
        </w:sectPr>
      </w:pPr>
    </w:p>
    <w:p w14:paraId="20EDA8A0" w14:textId="77777777" w:rsidR="00430DE3" w:rsidRDefault="008F0850">
      <w:pPr>
        <w:pStyle w:val="Heading1"/>
        <w:ind w:right="3086"/>
        <w:jc w:val="center"/>
      </w:pPr>
      <w:bookmarkStart w:id="754" w:name="Bibliography"/>
      <w:bookmarkStart w:id="755" w:name="_bookmark133"/>
      <w:bookmarkEnd w:id="754"/>
      <w:bookmarkEnd w:id="755"/>
      <w:r>
        <w:rPr>
          <w:w w:val="115"/>
        </w:rPr>
        <w:lastRenderedPageBreak/>
        <w:t>Bibliography</w:t>
      </w:r>
    </w:p>
    <w:p w14:paraId="586ABDC4" w14:textId="77777777" w:rsidR="00430DE3" w:rsidRDefault="00430DE3">
      <w:pPr>
        <w:pStyle w:val="BodyText"/>
        <w:rPr>
          <w:b/>
          <w:sz w:val="28"/>
        </w:rPr>
      </w:pPr>
    </w:p>
    <w:p w14:paraId="11FEF886" w14:textId="77777777" w:rsidR="00430DE3" w:rsidRDefault="008F0850">
      <w:pPr>
        <w:pStyle w:val="ListParagraph"/>
        <w:numPr>
          <w:ilvl w:val="0"/>
          <w:numId w:val="2"/>
        </w:numPr>
        <w:tabs>
          <w:tab w:val="left" w:pos="517"/>
        </w:tabs>
        <w:spacing w:before="179" w:line="249" w:lineRule="auto"/>
        <w:ind w:right="117" w:hanging="299"/>
        <w:jc w:val="both"/>
        <w:rPr>
          <w:sz w:val="24"/>
        </w:rPr>
      </w:pPr>
      <w:bookmarkStart w:id="756" w:name="_bookmark134"/>
      <w:bookmarkEnd w:id="756"/>
      <w:r>
        <w:rPr>
          <w:w w:val="105"/>
          <w:sz w:val="24"/>
        </w:rPr>
        <w:t xml:space="preserve">M. Chadwick and E. Al., “ENDF/B-VII.1 Nuclear Data for Science and </w:t>
      </w:r>
      <w:r>
        <w:rPr>
          <w:spacing w:val="-6"/>
          <w:w w:val="105"/>
          <w:sz w:val="24"/>
        </w:rPr>
        <w:t xml:space="preserve">Tech- </w:t>
      </w:r>
      <w:proofErr w:type="spellStart"/>
      <w:r>
        <w:rPr>
          <w:w w:val="105"/>
          <w:sz w:val="24"/>
        </w:rPr>
        <w:t>nology</w:t>
      </w:r>
      <w:proofErr w:type="spellEnd"/>
      <w:r>
        <w:rPr>
          <w:w w:val="105"/>
          <w:sz w:val="24"/>
        </w:rPr>
        <w:t>:</w:t>
      </w:r>
      <w:r>
        <w:rPr>
          <w:spacing w:val="-15"/>
          <w:w w:val="105"/>
          <w:sz w:val="24"/>
        </w:rPr>
        <w:t xml:space="preserve"> </w:t>
      </w:r>
      <w:r>
        <w:rPr>
          <w:w w:val="105"/>
          <w:sz w:val="24"/>
        </w:rPr>
        <w:t>Cross</w:t>
      </w:r>
      <w:r>
        <w:rPr>
          <w:spacing w:val="-27"/>
          <w:w w:val="105"/>
          <w:sz w:val="24"/>
        </w:rPr>
        <w:t xml:space="preserve"> </w:t>
      </w:r>
      <w:r>
        <w:rPr>
          <w:w w:val="105"/>
          <w:sz w:val="24"/>
        </w:rPr>
        <w:t>Sections,</w:t>
      </w:r>
      <w:r>
        <w:rPr>
          <w:spacing w:val="-27"/>
          <w:w w:val="105"/>
          <w:sz w:val="24"/>
        </w:rPr>
        <w:t xml:space="preserve"> </w:t>
      </w:r>
      <w:proofErr w:type="gramStart"/>
      <w:r>
        <w:rPr>
          <w:w w:val="105"/>
          <w:sz w:val="24"/>
        </w:rPr>
        <w:t>Covariances</w:t>
      </w:r>
      <w:r>
        <w:rPr>
          <w:spacing w:val="-28"/>
          <w:w w:val="105"/>
          <w:sz w:val="24"/>
        </w:rPr>
        <w:t xml:space="preserve"> </w:t>
      </w:r>
      <w:r>
        <w:rPr>
          <w:w w:val="105"/>
          <w:sz w:val="24"/>
        </w:rPr>
        <w:t>,</w:t>
      </w:r>
      <w:proofErr w:type="gramEnd"/>
      <w:r>
        <w:rPr>
          <w:spacing w:val="-27"/>
          <w:w w:val="105"/>
          <w:sz w:val="24"/>
        </w:rPr>
        <w:t xml:space="preserve"> </w:t>
      </w:r>
      <w:r>
        <w:rPr>
          <w:w w:val="105"/>
          <w:sz w:val="24"/>
        </w:rPr>
        <w:t>Fission</w:t>
      </w:r>
      <w:r>
        <w:rPr>
          <w:spacing w:val="-27"/>
          <w:w w:val="105"/>
          <w:sz w:val="24"/>
        </w:rPr>
        <w:t xml:space="preserve"> </w:t>
      </w:r>
      <w:r>
        <w:rPr>
          <w:w w:val="105"/>
          <w:sz w:val="24"/>
        </w:rPr>
        <w:t>Product</w:t>
      </w:r>
      <w:r>
        <w:rPr>
          <w:spacing w:val="-28"/>
          <w:w w:val="105"/>
          <w:sz w:val="24"/>
        </w:rPr>
        <w:t xml:space="preserve"> </w:t>
      </w:r>
      <w:r>
        <w:rPr>
          <w:w w:val="105"/>
          <w:sz w:val="24"/>
        </w:rPr>
        <w:t>Yield,”</w:t>
      </w:r>
      <w:r>
        <w:rPr>
          <w:spacing w:val="-27"/>
          <w:w w:val="105"/>
          <w:sz w:val="24"/>
        </w:rPr>
        <w:t xml:space="preserve"> </w:t>
      </w:r>
      <w:proofErr w:type="spellStart"/>
      <w:r>
        <w:rPr>
          <w:rFonts w:ascii="Bookman Old Style" w:hAnsi="Bookman Old Style"/>
          <w:i/>
          <w:w w:val="105"/>
          <w:sz w:val="24"/>
        </w:rPr>
        <w:t>Nucl.Data</w:t>
      </w:r>
      <w:proofErr w:type="spellEnd"/>
      <w:r>
        <w:rPr>
          <w:rFonts w:ascii="Bookman Old Style" w:hAnsi="Bookman Old Style"/>
          <w:i/>
          <w:spacing w:val="-39"/>
          <w:w w:val="105"/>
          <w:sz w:val="24"/>
        </w:rPr>
        <w:t xml:space="preserve"> </w:t>
      </w:r>
      <w:r>
        <w:rPr>
          <w:rFonts w:ascii="Bookman Old Style" w:hAnsi="Bookman Old Style"/>
          <w:i/>
          <w:w w:val="105"/>
          <w:sz w:val="24"/>
        </w:rPr>
        <w:t>Sheets</w:t>
      </w:r>
      <w:r>
        <w:rPr>
          <w:w w:val="105"/>
          <w:sz w:val="24"/>
        </w:rPr>
        <w:t>, vol.</w:t>
      </w:r>
      <w:r>
        <w:rPr>
          <w:spacing w:val="-14"/>
          <w:w w:val="105"/>
          <w:sz w:val="24"/>
        </w:rPr>
        <w:t xml:space="preserve"> </w:t>
      </w:r>
      <w:r>
        <w:rPr>
          <w:w w:val="105"/>
          <w:sz w:val="24"/>
        </w:rPr>
        <w:t>112,</w:t>
      </w:r>
      <w:r>
        <w:rPr>
          <w:spacing w:val="-14"/>
          <w:w w:val="105"/>
          <w:sz w:val="24"/>
        </w:rPr>
        <w:t xml:space="preserve"> </w:t>
      </w:r>
      <w:r>
        <w:rPr>
          <w:w w:val="105"/>
          <w:sz w:val="24"/>
        </w:rPr>
        <w:t>no.</w:t>
      </w:r>
      <w:r>
        <w:rPr>
          <w:spacing w:val="-14"/>
          <w:w w:val="105"/>
          <w:sz w:val="24"/>
        </w:rPr>
        <w:t xml:space="preserve"> </w:t>
      </w:r>
      <w:r>
        <w:rPr>
          <w:w w:val="105"/>
          <w:sz w:val="24"/>
        </w:rPr>
        <w:t>12,</w:t>
      </w:r>
      <w:r>
        <w:rPr>
          <w:spacing w:val="-14"/>
          <w:w w:val="105"/>
          <w:sz w:val="24"/>
        </w:rPr>
        <w:t xml:space="preserve"> </w:t>
      </w:r>
      <w:r>
        <w:rPr>
          <w:w w:val="105"/>
          <w:sz w:val="24"/>
        </w:rPr>
        <w:t>pp.</w:t>
      </w:r>
      <w:r>
        <w:rPr>
          <w:spacing w:val="-14"/>
          <w:w w:val="105"/>
          <w:sz w:val="24"/>
        </w:rPr>
        <w:t xml:space="preserve"> </w:t>
      </w:r>
      <w:r>
        <w:rPr>
          <w:w w:val="105"/>
          <w:sz w:val="24"/>
        </w:rPr>
        <w:t>2887–2996,</w:t>
      </w:r>
      <w:r>
        <w:rPr>
          <w:spacing w:val="-14"/>
          <w:w w:val="105"/>
          <w:sz w:val="24"/>
        </w:rPr>
        <w:t xml:space="preserve"> </w:t>
      </w:r>
      <w:r>
        <w:rPr>
          <w:w w:val="105"/>
          <w:sz w:val="24"/>
        </w:rPr>
        <w:t>2011.</w:t>
      </w:r>
    </w:p>
    <w:p w14:paraId="7D90EADE" w14:textId="77777777" w:rsidR="00430DE3" w:rsidRDefault="008F0850">
      <w:pPr>
        <w:pStyle w:val="ListParagraph"/>
        <w:numPr>
          <w:ilvl w:val="0"/>
          <w:numId w:val="2"/>
        </w:numPr>
        <w:tabs>
          <w:tab w:val="left" w:pos="517"/>
        </w:tabs>
        <w:spacing w:before="201"/>
        <w:ind w:hanging="299"/>
        <w:jc w:val="left"/>
        <w:rPr>
          <w:sz w:val="24"/>
        </w:rPr>
      </w:pPr>
      <w:bookmarkStart w:id="757" w:name="_bookmark135"/>
      <w:bookmarkEnd w:id="757"/>
      <w:r>
        <w:rPr>
          <w:sz w:val="24"/>
        </w:rPr>
        <w:t>Office</w:t>
      </w:r>
      <w:r>
        <w:rPr>
          <w:spacing w:val="33"/>
          <w:sz w:val="24"/>
        </w:rPr>
        <w:t xml:space="preserve"> </w:t>
      </w:r>
      <w:r>
        <w:rPr>
          <w:sz w:val="24"/>
        </w:rPr>
        <w:t>of</w:t>
      </w:r>
      <w:r>
        <w:rPr>
          <w:spacing w:val="33"/>
          <w:sz w:val="24"/>
        </w:rPr>
        <w:t xml:space="preserve"> </w:t>
      </w:r>
      <w:r>
        <w:rPr>
          <w:sz w:val="24"/>
        </w:rPr>
        <w:t>the</w:t>
      </w:r>
      <w:r>
        <w:rPr>
          <w:spacing w:val="33"/>
          <w:sz w:val="24"/>
        </w:rPr>
        <w:t xml:space="preserve"> </w:t>
      </w:r>
      <w:r>
        <w:rPr>
          <w:sz w:val="24"/>
        </w:rPr>
        <w:t>Secretary</w:t>
      </w:r>
      <w:r>
        <w:rPr>
          <w:spacing w:val="32"/>
          <w:sz w:val="24"/>
        </w:rPr>
        <w:t xml:space="preserve"> </w:t>
      </w:r>
      <w:r>
        <w:rPr>
          <w:sz w:val="24"/>
        </w:rPr>
        <w:t>of</w:t>
      </w:r>
      <w:r>
        <w:rPr>
          <w:spacing w:val="33"/>
          <w:sz w:val="24"/>
        </w:rPr>
        <w:t xml:space="preserve"> </w:t>
      </w:r>
      <w:r>
        <w:rPr>
          <w:sz w:val="24"/>
        </w:rPr>
        <w:t>Defense,</w:t>
      </w:r>
      <w:r>
        <w:rPr>
          <w:spacing w:val="32"/>
          <w:sz w:val="24"/>
        </w:rPr>
        <w:t xml:space="preserve"> </w:t>
      </w:r>
      <w:r>
        <w:rPr>
          <w:sz w:val="24"/>
        </w:rPr>
        <w:t>“Nuclear</w:t>
      </w:r>
      <w:r>
        <w:rPr>
          <w:spacing w:val="33"/>
          <w:sz w:val="24"/>
        </w:rPr>
        <w:t xml:space="preserve"> </w:t>
      </w:r>
      <w:r>
        <w:rPr>
          <w:sz w:val="24"/>
        </w:rPr>
        <w:t>Posture</w:t>
      </w:r>
      <w:r>
        <w:rPr>
          <w:spacing w:val="33"/>
          <w:sz w:val="24"/>
        </w:rPr>
        <w:t xml:space="preserve"> </w:t>
      </w:r>
      <w:r>
        <w:rPr>
          <w:sz w:val="24"/>
        </w:rPr>
        <w:t>Review,”</w:t>
      </w:r>
      <w:r>
        <w:rPr>
          <w:spacing w:val="33"/>
          <w:sz w:val="24"/>
        </w:rPr>
        <w:t xml:space="preserve"> </w:t>
      </w:r>
      <w:r>
        <w:rPr>
          <w:sz w:val="24"/>
        </w:rPr>
        <w:t>2018.</w:t>
      </w:r>
    </w:p>
    <w:p w14:paraId="3B8F3DB6" w14:textId="77777777" w:rsidR="00430DE3" w:rsidRDefault="008F0850">
      <w:pPr>
        <w:pStyle w:val="ListParagraph"/>
        <w:numPr>
          <w:ilvl w:val="0"/>
          <w:numId w:val="2"/>
        </w:numPr>
        <w:tabs>
          <w:tab w:val="left" w:pos="517"/>
        </w:tabs>
        <w:spacing w:before="212" w:line="252" w:lineRule="auto"/>
        <w:ind w:right="117" w:hanging="299"/>
        <w:jc w:val="both"/>
        <w:rPr>
          <w:sz w:val="24"/>
        </w:rPr>
      </w:pPr>
      <w:bookmarkStart w:id="758" w:name="_bookmark136"/>
      <w:bookmarkEnd w:id="758"/>
      <w:r>
        <w:rPr>
          <w:w w:val="105"/>
          <w:sz w:val="24"/>
        </w:rPr>
        <w:t>Department of Defense, “Summary of the 2018 National Defense Strategy of the United States of</w:t>
      </w:r>
      <w:r>
        <w:rPr>
          <w:spacing w:val="44"/>
          <w:w w:val="105"/>
          <w:sz w:val="24"/>
        </w:rPr>
        <w:t xml:space="preserve"> </w:t>
      </w:r>
      <w:r>
        <w:rPr>
          <w:w w:val="105"/>
          <w:sz w:val="24"/>
        </w:rPr>
        <w:t>America.”</w:t>
      </w:r>
    </w:p>
    <w:p w14:paraId="013F3AB9" w14:textId="77777777" w:rsidR="00430DE3" w:rsidRDefault="008F0850">
      <w:pPr>
        <w:pStyle w:val="ListParagraph"/>
        <w:numPr>
          <w:ilvl w:val="0"/>
          <w:numId w:val="2"/>
        </w:numPr>
        <w:tabs>
          <w:tab w:val="left" w:pos="517"/>
        </w:tabs>
        <w:spacing w:before="198" w:line="252" w:lineRule="auto"/>
        <w:ind w:right="117" w:hanging="299"/>
        <w:jc w:val="both"/>
        <w:rPr>
          <w:sz w:val="24"/>
        </w:rPr>
      </w:pPr>
      <w:bookmarkStart w:id="759" w:name="_bookmark137"/>
      <w:bookmarkEnd w:id="759"/>
      <w:r>
        <w:rPr>
          <w:w w:val="105"/>
          <w:sz w:val="24"/>
        </w:rPr>
        <w:t xml:space="preserve">Joint Defense Science Board/Threat Reduction Advisory Committee </w:t>
      </w:r>
      <w:r>
        <w:rPr>
          <w:spacing w:val="-5"/>
          <w:w w:val="105"/>
          <w:sz w:val="24"/>
        </w:rPr>
        <w:t xml:space="preserve">Task </w:t>
      </w:r>
      <w:r>
        <w:rPr>
          <w:spacing w:val="-4"/>
          <w:w w:val="105"/>
          <w:sz w:val="24"/>
        </w:rPr>
        <w:t xml:space="preserve">Force, </w:t>
      </w:r>
      <w:r>
        <w:rPr>
          <w:w w:val="105"/>
          <w:sz w:val="24"/>
        </w:rPr>
        <w:t xml:space="preserve">“The Nuclear Weapons Effects National Enterprise,” Office of the Under Sec- </w:t>
      </w:r>
      <w:proofErr w:type="spellStart"/>
      <w:r>
        <w:rPr>
          <w:w w:val="105"/>
          <w:sz w:val="24"/>
        </w:rPr>
        <w:t>retary</w:t>
      </w:r>
      <w:proofErr w:type="spellEnd"/>
      <w:r>
        <w:rPr>
          <w:w w:val="105"/>
          <w:sz w:val="24"/>
        </w:rPr>
        <w:t xml:space="preserve"> of Defense for Acquisition, </w:t>
      </w:r>
      <w:r>
        <w:rPr>
          <w:spacing w:val="-5"/>
          <w:w w:val="105"/>
          <w:sz w:val="24"/>
        </w:rPr>
        <w:t xml:space="preserve">Technology, </w:t>
      </w:r>
      <w:r>
        <w:rPr>
          <w:w w:val="105"/>
          <w:sz w:val="24"/>
        </w:rPr>
        <w:t xml:space="preserve">and Logistics, </w:t>
      </w:r>
      <w:r>
        <w:rPr>
          <w:spacing w:val="-6"/>
          <w:w w:val="105"/>
          <w:sz w:val="24"/>
        </w:rPr>
        <w:t xml:space="preserve">Tech. </w:t>
      </w:r>
      <w:r>
        <w:rPr>
          <w:w w:val="105"/>
          <w:sz w:val="24"/>
        </w:rPr>
        <w:t>Rep. June, 2010.</w:t>
      </w:r>
    </w:p>
    <w:p w14:paraId="71BC893F" w14:textId="77777777" w:rsidR="00430DE3" w:rsidRDefault="008F0850">
      <w:pPr>
        <w:pStyle w:val="ListParagraph"/>
        <w:numPr>
          <w:ilvl w:val="0"/>
          <w:numId w:val="2"/>
        </w:numPr>
        <w:tabs>
          <w:tab w:val="left" w:pos="517"/>
        </w:tabs>
        <w:spacing w:before="198" w:line="252" w:lineRule="auto"/>
        <w:ind w:right="117" w:hanging="299"/>
        <w:jc w:val="both"/>
        <w:rPr>
          <w:sz w:val="24"/>
        </w:rPr>
      </w:pPr>
      <w:bookmarkStart w:id="760" w:name="_bookmark138"/>
      <w:bookmarkEnd w:id="760"/>
      <w:r>
        <w:rPr>
          <w:w w:val="105"/>
          <w:sz w:val="24"/>
        </w:rPr>
        <w:t xml:space="preserve">J. Bevins, </w:t>
      </w:r>
      <w:r>
        <w:rPr>
          <w:spacing w:val="-3"/>
          <w:w w:val="105"/>
          <w:sz w:val="24"/>
        </w:rPr>
        <w:t xml:space="preserve">“Targeted </w:t>
      </w:r>
      <w:r>
        <w:rPr>
          <w:w w:val="105"/>
          <w:sz w:val="24"/>
        </w:rPr>
        <w:t xml:space="preserve">Modification of Neutron Energy Spectra for National </w:t>
      </w:r>
      <w:proofErr w:type="spellStart"/>
      <w:r>
        <w:rPr>
          <w:w w:val="105"/>
          <w:sz w:val="24"/>
        </w:rPr>
        <w:t>Secu</w:t>
      </w:r>
      <w:proofErr w:type="spellEnd"/>
      <w:r>
        <w:rPr>
          <w:w w:val="105"/>
          <w:sz w:val="24"/>
        </w:rPr>
        <w:t xml:space="preserve">- </w:t>
      </w:r>
      <w:proofErr w:type="spellStart"/>
      <w:r>
        <w:rPr>
          <w:w w:val="105"/>
          <w:sz w:val="24"/>
        </w:rPr>
        <w:t>rity</w:t>
      </w:r>
      <w:proofErr w:type="spellEnd"/>
      <w:r>
        <w:rPr>
          <w:w w:val="105"/>
          <w:sz w:val="24"/>
        </w:rPr>
        <w:t xml:space="preserve"> Applications,” Ph.D. dissertation, University of California, </w:t>
      </w:r>
      <w:r>
        <w:rPr>
          <w:spacing w:val="-3"/>
          <w:w w:val="105"/>
          <w:sz w:val="24"/>
        </w:rPr>
        <w:t>Berkeley,</w:t>
      </w:r>
      <w:r w:rsidR="00DB52C2">
        <w:rPr>
          <w:spacing w:val="-3"/>
          <w:w w:val="105"/>
          <w:sz w:val="24"/>
        </w:rPr>
        <w:t xml:space="preserve"> </w:t>
      </w:r>
      <w:r>
        <w:rPr>
          <w:w w:val="105"/>
          <w:sz w:val="24"/>
        </w:rPr>
        <w:t>2017.</w:t>
      </w:r>
    </w:p>
    <w:p w14:paraId="68EA1F03" w14:textId="77777777" w:rsidR="00430DE3" w:rsidRDefault="008F0850">
      <w:pPr>
        <w:pStyle w:val="ListParagraph"/>
        <w:numPr>
          <w:ilvl w:val="0"/>
          <w:numId w:val="2"/>
        </w:numPr>
        <w:tabs>
          <w:tab w:val="left" w:pos="517"/>
        </w:tabs>
        <w:spacing w:before="198"/>
        <w:ind w:hanging="299"/>
        <w:jc w:val="left"/>
        <w:rPr>
          <w:sz w:val="24"/>
        </w:rPr>
      </w:pPr>
      <w:bookmarkStart w:id="761" w:name="_bookmark139"/>
      <w:bookmarkEnd w:id="761"/>
      <w:r>
        <w:rPr>
          <w:w w:val="105"/>
          <w:sz w:val="24"/>
        </w:rPr>
        <w:t xml:space="preserve">D. J. </w:t>
      </w:r>
      <w:r>
        <w:rPr>
          <w:spacing w:val="-4"/>
          <w:w w:val="105"/>
          <w:sz w:val="24"/>
        </w:rPr>
        <w:t xml:space="preserve">Trump, </w:t>
      </w:r>
      <w:r>
        <w:rPr>
          <w:w w:val="105"/>
          <w:sz w:val="24"/>
        </w:rPr>
        <w:t>“State of the Union Address</w:t>
      </w:r>
      <w:proofErr w:type="gramStart"/>
      <w:r>
        <w:rPr>
          <w:w w:val="105"/>
          <w:sz w:val="24"/>
        </w:rPr>
        <w:t>,”</w:t>
      </w:r>
      <w:r w:rsidR="00DB52C2">
        <w:rPr>
          <w:w w:val="105"/>
          <w:sz w:val="24"/>
        </w:rPr>
        <w:t xml:space="preserve"> </w:t>
      </w:r>
      <w:r>
        <w:rPr>
          <w:spacing w:val="32"/>
          <w:w w:val="105"/>
          <w:sz w:val="24"/>
        </w:rPr>
        <w:t xml:space="preserve"> </w:t>
      </w:r>
      <w:r>
        <w:rPr>
          <w:w w:val="105"/>
          <w:sz w:val="24"/>
        </w:rPr>
        <w:t>2018</w:t>
      </w:r>
      <w:proofErr w:type="gramEnd"/>
      <w:r>
        <w:rPr>
          <w:w w:val="105"/>
          <w:sz w:val="24"/>
        </w:rPr>
        <w:t>.</w:t>
      </w:r>
    </w:p>
    <w:p w14:paraId="78B49578" w14:textId="77777777" w:rsidR="00430DE3" w:rsidRDefault="008F0850">
      <w:pPr>
        <w:pStyle w:val="ListParagraph"/>
        <w:numPr>
          <w:ilvl w:val="0"/>
          <w:numId w:val="2"/>
        </w:numPr>
        <w:tabs>
          <w:tab w:val="left" w:pos="517"/>
        </w:tabs>
        <w:spacing w:before="211" w:line="252" w:lineRule="auto"/>
        <w:ind w:right="117" w:hanging="299"/>
        <w:jc w:val="both"/>
        <w:rPr>
          <w:sz w:val="24"/>
        </w:rPr>
      </w:pPr>
      <w:bookmarkStart w:id="762" w:name="_bookmark140"/>
      <w:bookmarkEnd w:id="762"/>
      <w:r>
        <w:rPr>
          <w:w w:val="105"/>
          <w:sz w:val="24"/>
        </w:rPr>
        <w:t>Department of Defense, “Operation of the Defense Acquisition System (DOD Instruction</w:t>
      </w:r>
      <w:r>
        <w:rPr>
          <w:spacing w:val="9"/>
          <w:w w:val="105"/>
          <w:sz w:val="24"/>
        </w:rPr>
        <w:t xml:space="preserve"> </w:t>
      </w:r>
      <w:r>
        <w:rPr>
          <w:w w:val="105"/>
          <w:sz w:val="24"/>
        </w:rPr>
        <w:t>5000.02).”</w:t>
      </w:r>
    </w:p>
    <w:p w14:paraId="42D72590" w14:textId="77777777" w:rsidR="00430DE3" w:rsidRDefault="008F0850">
      <w:pPr>
        <w:pStyle w:val="ListParagraph"/>
        <w:numPr>
          <w:ilvl w:val="0"/>
          <w:numId w:val="2"/>
        </w:numPr>
        <w:tabs>
          <w:tab w:val="left" w:pos="517"/>
        </w:tabs>
        <w:spacing w:before="198" w:line="252" w:lineRule="auto"/>
        <w:ind w:right="119" w:hanging="299"/>
        <w:jc w:val="both"/>
        <w:rPr>
          <w:sz w:val="24"/>
        </w:rPr>
      </w:pPr>
      <w:bookmarkStart w:id="763" w:name="_bookmark141"/>
      <w:bookmarkEnd w:id="763"/>
      <w:r>
        <w:rPr>
          <w:w w:val="105"/>
          <w:sz w:val="24"/>
        </w:rPr>
        <w:t>Department</w:t>
      </w:r>
      <w:r>
        <w:rPr>
          <w:spacing w:val="-9"/>
          <w:w w:val="105"/>
          <w:sz w:val="24"/>
        </w:rPr>
        <w:t xml:space="preserve"> </w:t>
      </w:r>
      <w:r>
        <w:rPr>
          <w:w w:val="105"/>
          <w:sz w:val="24"/>
        </w:rPr>
        <w:t>of</w:t>
      </w:r>
      <w:r>
        <w:rPr>
          <w:spacing w:val="-10"/>
          <w:w w:val="105"/>
          <w:sz w:val="24"/>
        </w:rPr>
        <w:t xml:space="preserve"> </w:t>
      </w:r>
      <w:r>
        <w:rPr>
          <w:w w:val="105"/>
          <w:sz w:val="24"/>
        </w:rPr>
        <w:t>Defense,</w:t>
      </w:r>
      <w:r>
        <w:rPr>
          <w:spacing w:val="-7"/>
          <w:w w:val="105"/>
          <w:sz w:val="24"/>
        </w:rPr>
        <w:t xml:space="preserve"> </w:t>
      </w:r>
      <w:r>
        <w:rPr>
          <w:w w:val="105"/>
          <w:sz w:val="24"/>
        </w:rPr>
        <w:t>“DoD</w:t>
      </w:r>
      <w:r>
        <w:rPr>
          <w:spacing w:val="-9"/>
          <w:w w:val="105"/>
          <w:sz w:val="24"/>
        </w:rPr>
        <w:t xml:space="preserve"> </w:t>
      </w:r>
      <w:r>
        <w:rPr>
          <w:w w:val="105"/>
          <w:sz w:val="24"/>
        </w:rPr>
        <w:t>Nuclear</w:t>
      </w:r>
      <w:r>
        <w:rPr>
          <w:spacing w:val="-9"/>
          <w:w w:val="105"/>
          <w:sz w:val="24"/>
        </w:rPr>
        <w:t xml:space="preserve"> </w:t>
      </w:r>
      <w:r>
        <w:rPr>
          <w:w w:val="105"/>
          <w:sz w:val="24"/>
        </w:rPr>
        <w:t>Weapons</w:t>
      </w:r>
      <w:r>
        <w:rPr>
          <w:spacing w:val="-9"/>
          <w:w w:val="105"/>
          <w:sz w:val="24"/>
        </w:rPr>
        <w:t xml:space="preserve"> </w:t>
      </w:r>
      <w:r>
        <w:rPr>
          <w:w w:val="105"/>
          <w:sz w:val="24"/>
        </w:rPr>
        <w:t>Surety</w:t>
      </w:r>
      <w:r>
        <w:rPr>
          <w:spacing w:val="-9"/>
          <w:w w:val="105"/>
          <w:sz w:val="24"/>
        </w:rPr>
        <w:t xml:space="preserve"> </w:t>
      </w:r>
      <w:r>
        <w:rPr>
          <w:w w:val="105"/>
          <w:sz w:val="24"/>
        </w:rPr>
        <w:t>Program</w:t>
      </w:r>
      <w:r>
        <w:rPr>
          <w:spacing w:val="-9"/>
          <w:w w:val="105"/>
          <w:sz w:val="24"/>
        </w:rPr>
        <w:t xml:space="preserve"> </w:t>
      </w:r>
      <w:r>
        <w:rPr>
          <w:w w:val="105"/>
          <w:sz w:val="24"/>
        </w:rPr>
        <w:t>(DOD</w:t>
      </w:r>
      <w:r>
        <w:rPr>
          <w:spacing w:val="-9"/>
          <w:w w:val="105"/>
          <w:sz w:val="24"/>
        </w:rPr>
        <w:t xml:space="preserve"> </w:t>
      </w:r>
      <w:r>
        <w:rPr>
          <w:w w:val="105"/>
          <w:sz w:val="24"/>
        </w:rPr>
        <w:t>Directive 3150.02).”</w:t>
      </w:r>
    </w:p>
    <w:p w14:paraId="52C8E0A6" w14:textId="77777777" w:rsidR="00430DE3" w:rsidRDefault="008F0850">
      <w:pPr>
        <w:pStyle w:val="ListParagraph"/>
        <w:numPr>
          <w:ilvl w:val="0"/>
          <w:numId w:val="2"/>
        </w:numPr>
        <w:tabs>
          <w:tab w:val="left" w:pos="517"/>
        </w:tabs>
        <w:spacing w:before="198" w:line="252" w:lineRule="auto"/>
        <w:ind w:right="117" w:hanging="299"/>
        <w:jc w:val="both"/>
        <w:rPr>
          <w:sz w:val="24"/>
        </w:rPr>
      </w:pPr>
      <w:bookmarkStart w:id="764" w:name="_bookmark142"/>
      <w:bookmarkEnd w:id="764"/>
      <w:r>
        <w:rPr>
          <w:w w:val="105"/>
          <w:sz w:val="24"/>
        </w:rPr>
        <w:t xml:space="preserve">J. C. Martz, “Without </w:t>
      </w:r>
      <w:r>
        <w:rPr>
          <w:spacing w:val="-3"/>
          <w:w w:val="105"/>
          <w:sz w:val="24"/>
        </w:rPr>
        <w:t xml:space="preserve">Testing: </w:t>
      </w:r>
      <w:r>
        <w:rPr>
          <w:w w:val="105"/>
          <w:sz w:val="24"/>
        </w:rPr>
        <w:t>Stockpile Stewardship in the Second Nuclear Age,”</w:t>
      </w:r>
      <w:r>
        <w:rPr>
          <w:spacing w:val="-6"/>
          <w:w w:val="105"/>
          <w:sz w:val="24"/>
        </w:rPr>
        <w:t xml:space="preserve"> </w:t>
      </w:r>
      <w:r>
        <w:rPr>
          <w:w w:val="105"/>
          <w:sz w:val="24"/>
        </w:rPr>
        <w:t>Los</w:t>
      </w:r>
      <w:r>
        <w:rPr>
          <w:spacing w:val="-10"/>
          <w:w w:val="105"/>
          <w:sz w:val="24"/>
        </w:rPr>
        <w:t xml:space="preserve"> </w:t>
      </w:r>
      <w:r>
        <w:rPr>
          <w:w w:val="105"/>
          <w:sz w:val="24"/>
        </w:rPr>
        <w:t>Alamos</w:t>
      </w:r>
      <w:r>
        <w:rPr>
          <w:spacing w:val="-9"/>
          <w:w w:val="105"/>
          <w:sz w:val="24"/>
        </w:rPr>
        <w:t xml:space="preserve"> </w:t>
      </w:r>
      <w:r>
        <w:rPr>
          <w:w w:val="105"/>
          <w:sz w:val="24"/>
        </w:rPr>
        <w:t>National</w:t>
      </w:r>
      <w:r>
        <w:rPr>
          <w:spacing w:val="-9"/>
          <w:w w:val="105"/>
          <w:sz w:val="24"/>
        </w:rPr>
        <w:t xml:space="preserve"> </w:t>
      </w:r>
      <w:proofErr w:type="gramStart"/>
      <w:r>
        <w:rPr>
          <w:w w:val="105"/>
          <w:sz w:val="24"/>
        </w:rPr>
        <w:t>Lab.(</w:t>
      </w:r>
      <w:proofErr w:type="gramEnd"/>
      <w:r>
        <w:rPr>
          <w:w w:val="105"/>
          <w:sz w:val="24"/>
        </w:rPr>
        <w:t>LANL),</w:t>
      </w:r>
      <w:r>
        <w:rPr>
          <w:spacing w:val="-11"/>
          <w:w w:val="105"/>
          <w:sz w:val="24"/>
        </w:rPr>
        <w:t xml:space="preserve"> </w:t>
      </w:r>
      <w:r>
        <w:rPr>
          <w:w w:val="105"/>
          <w:sz w:val="24"/>
        </w:rPr>
        <w:t>Los</w:t>
      </w:r>
      <w:r>
        <w:rPr>
          <w:spacing w:val="-10"/>
          <w:w w:val="105"/>
          <w:sz w:val="24"/>
        </w:rPr>
        <w:t xml:space="preserve"> </w:t>
      </w:r>
      <w:r>
        <w:rPr>
          <w:w w:val="105"/>
          <w:sz w:val="24"/>
        </w:rPr>
        <w:t>Alamos,</w:t>
      </w:r>
      <w:r>
        <w:rPr>
          <w:spacing w:val="-6"/>
          <w:w w:val="105"/>
          <w:sz w:val="24"/>
        </w:rPr>
        <w:t xml:space="preserve"> </w:t>
      </w:r>
      <w:r>
        <w:rPr>
          <w:w w:val="105"/>
          <w:sz w:val="24"/>
        </w:rPr>
        <w:t>NM</w:t>
      </w:r>
      <w:r>
        <w:rPr>
          <w:spacing w:val="-10"/>
          <w:w w:val="105"/>
          <w:sz w:val="24"/>
        </w:rPr>
        <w:t xml:space="preserve"> </w:t>
      </w:r>
      <w:r>
        <w:rPr>
          <w:w w:val="105"/>
          <w:sz w:val="24"/>
        </w:rPr>
        <w:t>(United</w:t>
      </w:r>
      <w:r>
        <w:rPr>
          <w:spacing w:val="-10"/>
          <w:w w:val="105"/>
          <w:sz w:val="24"/>
        </w:rPr>
        <w:t xml:space="preserve"> </w:t>
      </w:r>
      <w:r>
        <w:rPr>
          <w:w w:val="105"/>
          <w:sz w:val="24"/>
        </w:rPr>
        <w:t>States),</w:t>
      </w:r>
      <w:r>
        <w:rPr>
          <w:spacing w:val="-7"/>
          <w:w w:val="105"/>
          <w:sz w:val="24"/>
        </w:rPr>
        <w:t xml:space="preserve"> </w:t>
      </w:r>
      <w:r>
        <w:rPr>
          <w:spacing w:val="-6"/>
          <w:w w:val="105"/>
          <w:sz w:val="24"/>
        </w:rPr>
        <w:t xml:space="preserve">Tech. </w:t>
      </w:r>
      <w:r>
        <w:rPr>
          <w:w w:val="105"/>
          <w:sz w:val="24"/>
        </w:rPr>
        <w:t>Rep.,</w:t>
      </w:r>
      <w:r>
        <w:rPr>
          <w:spacing w:val="-16"/>
          <w:w w:val="105"/>
          <w:sz w:val="24"/>
        </w:rPr>
        <w:t xml:space="preserve"> </w:t>
      </w:r>
      <w:r>
        <w:rPr>
          <w:w w:val="105"/>
          <w:sz w:val="24"/>
        </w:rPr>
        <w:t>2014.</w:t>
      </w:r>
    </w:p>
    <w:p w14:paraId="7F5F2A40" w14:textId="77777777" w:rsidR="00430DE3" w:rsidRDefault="008F0850">
      <w:pPr>
        <w:pStyle w:val="ListParagraph"/>
        <w:numPr>
          <w:ilvl w:val="0"/>
          <w:numId w:val="2"/>
        </w:numPr>
        <w:tabs>
          <w:tab w:val="left" w:pos="517"/>
        </w:tabs>
        <w:spacing w:before="198" w:line="252" w:lineRule="auto"/>
        <w:ind w:right="118" w:hanging="416"/>
        <w:jc w:val="both"/>
        <w:rPr>
          <w:sz w:val="24"/>
        </w:rPr>
      </w:pPr>
      <w:bookmarkStart w:id="765" w:name="_bookmark143"/>
      <w:bookmarkEnd w:id="765"/>
      <w:r>
        <w:rPr>
          <w:w w:val="105"/>
          <w:sz w:val="24"/>
        </w:rPr>
        <w:t xml:space="preserve">Joint Defense Science Board </w:t>
      </w:r>
      <w:r>
        <w:rPr>
          <w:spacing w:val="-5"/>
          <w:w w:val="105"/>
          <w:sz w:val="24"/>
        </w:rPr>
        <w:t xml:space="preserve">Task </w:t>
      </w:r>
      <w:r>
        <w:rPr>
          <w:spacing w:val="-4"/>
          <w:w w:val="105"/>
          <w:sz w:val="24"/>
        </w:rPr>
        <w:t xml:space="preserve">Force, </w:t>
      </w:r>
      <w:r>
        <w:rPr>
          <w:w w:val="105"/>
          <w:sz w:val="24"/>
        </w:rPr>
        <w:t xml:space="preserve">“Nuclear </w:t>
      </w:r>
      <w:r>
        <w:rPr>
          <w:spacing w:val="-3"/>
          <w:w w:val="105"/>
          <w:sz w:val="24"/>
        </w:rPr>
        <w:t xml:space="preserve">Weapon </w:t>
      </w:r>
      <w:r>
        <w:rPr>
          <w:w w:val="105"/>
          <w:sz w:val="24"/>
        </w:rPr>
        <w:t xml:space="preserve">Effects </w:t>
      </w:r>
      <w:r>
        <w:rPr>
          <w:spacing w:val="-4"/>
          <w:w w:val="105"/>
          <w:sz w:val="24"/>
        </w:rPr>
        <w:t xml:space="preserve">Test, </w:t>
      </w:r>
      <w:proofErr w:type="spellStart"/>
      <w:r>
        <w:rPr>
          <w:w w:val="105"/>
          <w:sz w:val="24"/>
        </w:rPr>
        <w:t>Evalua</w:t>
      </w:r>
      <w:proofErr w:type="spellEnd"/>
      <w:r>
        <w:rPr>
          <w:w w:val="105"/>
          <w:sz w:val="24"/>
        </w:rPr>
        <w:t xml:space="preserve">- </w:t>
      </w:r>
      <w:proofErr w:type="spellStart"/>
      <w:r>
        <w:rPr>
          <w:w w:val="105"/>
          <w:sz w:val="24"/>
        </w:rPr>
        <w:t>tion</w:t>
      </w:r>
      <w:proofErr w:type="spellEnd"/>
      <w:r>
        <w:rPr>
          <w:w w:val="105"/>
          <w:sz w:val="24"/>
        </w:rPr>
        <w:t xml:space="preserve">, and Simulation,” Office of the Under Secretary of Defense for Acquisition, </w:t>
      </w:r>
      <w:r>
        <w:rPr>
          <w:spacing w:val="-5"/>
          <w:w w:val="105"/>
          <w:sz w:val="24"/>
        </w:rPr>
        <w:t xml:space="preserve">Technology, </w:t>
      </w:r>
      <w:r>
        <w:rPr>
          <w:w w:val="105"/>
          <w:sz w:val="24"/>
        </w:rPr>
        <w:t xml:space="preserve">and Logistics, </w:t>
      </w:r>
      <w:r>
        <w:rPr>
          <w:spacing w:val="-6"/>
          <w:w w:val="105"/>
          <w:sz w:val="24"/>
        </w:rPr>
        <w:t xml:space="preserve">Tech. </w:t>
      </w:r>
      <w:r>
        <w:rPr>
          <w:w w:val="105"/>
          <w:sz w:val="24"/>
        </w:rPr>
        <w:t>Rep. April,</w:t>
      </w:r>
      <w:r>
        <w:rPr>
          <w:spacing w:val="33"/>
          <w:w w:val="105"/>
          <w:sz w:val="24"/>
        </w:rPr>
        <w:t xml:space="preserve"> </w:t>
      </w:r>
      <w:r>
        <w:rPr>
          <w:w w:val="105"/>
          <w:sz w:val="24"/>
        </w:rPr>
        <w:t>2005.</w:t>
      </w:r>
    </w:p>
    <w:p w14:paraId="00E4D350" w14:textId="77777777" w:rsidR="00430DE3" w:rsidRDefault="008F0850">
      <w:pPr>
        <w:pStyle w:val="ListParagraph"/>
        <w:numPr>
          <w:ilvl w:val="0"/>
          <w:numId w:val="2"/>
        </w:numPr>
        <w:tabs>
          <w:tab w:val="left" w:pos="517"/>
        </w:tabs>
        <w:spacing w:before="196" w:line="247" w:lineRule="auto"/>
        <w:ind w:right="118" w:hanging="416"/>
        <w:jc w:val="both"/>
        <w:rPr>
          <w:sz w:val="24"/>
        </w:rPr>
      </w:pPr>
      <w:bookmarkStart w:id="766" w:name="_bookmark144"/>
      <w:bookmarkEnd w:id="766"/>
      <w:r>
        <w:rPr>
          <w:rFonts w:ascii="Bookman Old Style"/>
          <w:i/>
          <w:sz w:val="24"/>
        </w:rPr>
        <w:t>Nuclear</w:t>
      </w:r>
      <w:r>
        <w:rPr>
          <w:rFonts w:ascii="Bookman Old Style"/>
          <w:i/>
          <w:spacing w:val="-26"/>
          <w:sz w:val="24"/>
        </w:rPr>
        <w:t xml:space="preserve"> </w:t>
      </w:r>
      <w:r>
        <w:rPr>
          <w:rFonts w:ascii="Bookman Old Style"/>
          <w:i/>
          <w:spacing w:val="-3"/>
          <w:sz w:val="24"/>
        </w:rPr>
        <w:t>Forensics:</w:t>
      </w:r>
      <w:r>
        <w:rPr>
          <w:rFonts w:ascii="Bookman Old Style"/>
          <w:i/>
          <w:spacing w:val="-5"/>
          <w:sz w:val="24"/>
        </w:rPr>
        <w:t xml:space="preserve"> </w:t>
      </w:r>
      <w:r>
        <w:rPr>
          <w:rFonts w:ascii="Bookman Old Style"/>
          <w:i/>
          <w:sz w:val="24"/>
        </w:rPr>
        <w:t>A</w:t>
      </w:r>
      <w:r>
        <w:rPr>
          <w:rFonts w:ascii="Bookman Old Style"/>
          <w:i/>
          <w:spacing w:val="-26"/>
          <w:sz w:val="24"/>
        </w:rPr>
        <w:t xml:space="preserve"> </w:t>
      </w:r>
      <w:r>
        <w:rPr>
          <w:rFonts w:ascii="Bookman Old Style"/>
          <w:i/>
          <w:sz w:val="24"/>
        </w:rPr>
        <w:t>Capability</w:t>
      </w:r>
      <w:r>
        <w:rPr>
          <w:rFonts w:ascii="Bookman Old Style"/>
          <w:i/>
          <w:spacing w:val="-26"/>
          <w:sz w:val="24"/>
        </w:rPr>
        <w:t xml:space="preserve"> </w:t>
      </w:r>
      <w:r>
        <w:rPr>
          <w:rFonts w:ascii="Bookman Old Style"/>
          <w:i/>
          <w:sz w:val="24"/>
        </w:rPr>
        <w:t>at</w:t>
      </w:r>
      <w:r>
        <w:rPr>
          <w:rFonts w:ascii="Bookman Old Style"/>
          <w:i/>
          <w:spacing w:val="-26"/>
          <w:sz w:val="24"/>
        </w:rPr>
        <w:t xml:space="preserve"> </w:t>
      </w:r>
      <w:r>
        <w:rPr>
          <w:rFonts w:ascii="Bookman Old Style"/>
          <w:i/>
          <w:sz w:val="24"/>
        </w:rPr>
        <w:t>Risk</w:t>
      </w:r>
      <w:r>
        <w:rPr>
          <w:rFonts w:ascii="Bookman Old Style"/>
          <w:i/>
          <w:spacing w:val="-26"/>
          <w:sz w:val="24"/>
        </w:rPr>
        <w:t xml:space="preserve"> </w:t>
      </w:r>
      <w:r>
        <w:rPr>
          <w:rFonts w:ascii="Bookman Old Style"/>
          <w:i/>
          <w:spacing w:val="-3"/>
          <w:sz w:val="24"/>
        </w:rPr>
        <w:t>(Abbreviated</w:t>
      </w:r>
      <w:r>
        <w:rPr>
          <w:rFonts w:ascii="Bookman Old Style"/>
          <w:i/>
          <w:spacing w:val="-26"/>
          <w:sz w:val="24"/>
        </w:rPr>
        <w:t xml:space="preserve"> </w:t>
      </w:r>
      <w:r>
        <w:rPr>
          <w:rFonts w:ascii="Bookman Old Style"/>
          <w:i/>
          <w:sz w:val="24"/>
        </w:rPr>
        <w:t>Version)</w:t>
      </w:r>
      <w:r>
        <w:rPr>
          <w:sz w:val="24"/>
        </w:rPr>
        <w:t>.</w:t>
      </w:r>
      <w:r>
        <w:rPr>
          <w:spacing w:val="14"/>
          <w:sz w:val="24"/>
        </w:rPr>
        <w:t xml:space="preserve"> </w:t>
      </w:r>
      <w:r>
        <w:rPr>
          <w:sz w:val="24"/>
        </w:rPr>
        <w:t>Washington, DC:</w:t>
      </w:r>
      <w:r w:rsidR="00DB52C2">
        <w:rPr>
          <w:sz w:val="24"/>
        </w:rPr>
        <w:t xml:space="preserve"> </w:t>
      </w:r>
      <w:r>
        <w:rPr>
          <w:sz w:val="24"/>
        </w:rPr>
        <w:t>The</w:t>
      </w:r>
      <w:r w:rsidR="00DB52C2">
        <w:rPr>
          <w:sz w:val="24"/>
        </w:rPr>
        <w:t xml:space="preserve"> </w:t>
      </w:r>
      <w:r>
        <w:rPr>
          <w:sz w:val="24"/>
        </w:rPr>
        <w:t>National</w:t>
      </w:r>
      <w:r w:rsidR="00DB52C2">
        <w:rPr>
          <w:sz w:val="24"/>
        </w:rPr>
        <w:t xml:space="preserve"> </w:t>
      </w:r>
      <w:r>
        <w:rPr>
          <w:sz w:val="24"/>
        </w:rPr>
        <w:t>Academies</w:t>
      </w:r>
      <w:r w:rsidR="00DB52C2">
        <w:rPr>
          <w:sz w:val="24"/>
        </w:rPr>
        <w:t xml:space="preserve"> </w:t>
      </w:r>
      <w:r>
        <w:rPr>
          <w:sz w:val="24"/>
        </w:rPr>
        <w:t>Press,</w:t>
      </w:r>
      <w:r>
        <w:rPr>
          <w:spacing w:val="-8"/>
          <w:sz w:val="24"/>
        </w:rPr>
        <w:t xml:space="preserve"> </w:t>
      </w:r>
      <w:r>
        <w:rPr>
          <w:sz w:val="24"/>
        </w:rPr>
        <w:t>2010.</w:t>
      </w:r>
    </w:p>
    <w:p w14:paraId="658B537D" w14:textId="77777777" w:rsidR="00430DE3" w:rsidRDefault="008F0850">
      <w:pPr>
        <w:pStyle w:val="ListParagraph"/>
        <w:numPr>
          <w:ilvl w:val="0"/>
          <w:numId w:val="2"/>
        </w:numPr>
        <w:tabs>
          <w:tab w:val="left" w:pos="517"/>
        </w:tabs>
        <w:spacing w:before="203" w:line="252" w:lineRule="auto"/>
        <w:ind w:right="117" w:hanging="416"/>
        <w:jc w:val="both"/>
        <w:rPr>
          <w:sz w:val="24"/>
        </w:rPr>
      </w:pPr>
      <w:bookmarkStart w:id="767" w:name="_bookmark145"/>
      <w:bookmarkEnd w:id="767"/>
      <w:r>
        <w:rPr>
          <w:w w:val="105"/>
          <w:sz w:val="24"/>
        </w:rPr>
        <w:t xml:space="preserve">Joint Nuclear </w:t>
      </w:r>
      <w:r>
        <w:rPr>
          <w:spacing w:val="-3"/>
          <w:w w:val="105"/>
          <w:sz w:val="24"/>
        </w:rPr>
        <w:t xml:space="preserve">Forensics Working </w:t>
      </w:r>
      <w:r>
        <w:rPr>
          <w:w w:val="105"/>
          <w:sz w:val="24"/>
        </w:rPr>
        <w:t>Group of the American Physical Society and the American</w:t>
      </w:r>
      <w:r>
        <w:rPr>
          <w:spacing w:val="-11"/>
          <w:w w:val="105"/>
          <w:sz w:val="24"/>
        </w:rPr>
        <w:t xml:space="preserve"> </w:t>
      </w:r>
      <w:r>
        <w:rPr>
          <w:w w:val="105"/>
          <w:sz w:val="24"/>
        </w:rPr>
        <w:t>Association</w:t>
      </w:r>
      <w:r>
        <w:rPr>
          <w:spacing w:val="-11"/>
          <w:w w:val="105"/>
          <w:sz w:val="24"/>
        </w:rPr>
        <w:t xml:space="preserve"> </w:t>
      </w:r>
      <w:r>
        <w:rPr>
          <w:w w:val="105"/>
          <w:sz w:val="24"/>
        </w:rPr>
        <w:t>for</w:t>
      </w:r>
      <w:r>
        <w:rPr>
          <w:spacing w:val="-12"/>
          <w:w w:val="105"/>
          <w:sz w:val="24"/>
        </w:rPr>
        <w:t xml:space="preserve"> </w:t>
      </w:r>
      <w:r>
        <w:rPr>
          <w:w w:val="105"/>
          <w:sz w:val="24"/>
        </w:rPr>
        <w:t>the</w:t>
      </w:r>
      <w:r>
        <w:rPr>
          <w:spacing w:val="-12"/>
          <w:w w:val="105"/>
          <w:sz w:val="24"/>
        </w:rPr>
        <w:t xml:space="preserve"> </w:t>
      </w:r>
      <w:r>
        <w:rPr>
          <w:w w:val="105"/>
          <w:sz w:val="24"/>
        </w:rPr>
        <w:t>Advancement</w:t>
      </w:r>
      <w:r>
        <w:rPr>
          <w:spacing w:val="-12"/>
          <w:w w:val="105"/>
          <w:sz w:val="24"/>
        </w:rPr>
        <w:t xml:space="preserve"> </w:t>
      </w:r>
      <w:r>
        <w:rPr>
          <w:w w:val="105"/>
          <w:sz w:val="24"/>
        </w:rPr>
        <w:t>of</w:t>
      </w:r>
      <w:r>
        <w:rPr>
          <w:spacing w:val="-12"/>
          <w:w w:val="105"/>
          <w:sz w:val="24"/>
        </w:rPr>
        <w:t xml:space="preserve"> </w:t>
      </w:r>
      <w:r>
        <w:rPr>
          <w:w w:val="105"/>
          <w:sz w:val="24"/>
        </w:rPr>
        <w:t>Science,</w:t>
      </w:r>
      <w:r>
        <w:rPr>
          <w:spacing w:val="-11"/>
          <w:w w:val="105"/>
          <w:sz w:val="24"/>
        </w:rPr>
        <w:t xml:space="preserve"> </w:t>
      </w:r>
      <w:r>
        <w:rPr>
          <w:w w:val="105"/>
          <w:sz w:val="24"/>
        </w:rPr>
        <w:t>“Nuclear</w:t>
      </w:r>
      <w:r>
        <w:rPr>
          <w:spacing w:val="-12"/>
          <w:w w:val="105"/>
          <w:sz w:val="24"/>
        </w:rPr>
        <w:t xml:space="preserve"> </w:t>
      </w:r>
      <w:r>
        <w:rPr>
          <w:w w:val="105"/>
          <w:sz w:val="24"/>
        </w:rPr>
        <w:t>Forensics:</w:t>
      </w:r>
      <w:r>
        <w:rPr>
          <w:spacing w:val="11"/>
          <w:w w:val="105"/>
          <w:sz w:val="24"/>
        </w:rPr>
        <w:t xml:space="preserve"> </w:t>
      </w:r>
      <w:r>
        <w:rPr>
          <w:w w:val="105"/>
          <w:sz w:val="24"/>
        </w:rPr>
        <w:t xml:space="preserve">Role, State of the Art, and Program Needs.” </w:t>
      </w:r>
      <w:r>
        <w:rPr>
          <w:spacing w:val="-6"/>
          <w:w w:val="105"/>
          <w:sz w:val="24"/>
        </w:rPr>
        <w:t xml:space="preserve">Tech. </w:t>
      </w:r>
      <w:r>
        <w:rPr>
          <w:w w:val="105"/>
          <w:sz w:val="24"/>
        </w:rPr>
        <w:t>Rep.</w:t>
      </w:r>
      <w:proofErr w:type="gramStart"/>
      <w:r>
        <w:rPr>
          <w:w w:val="105"/>
          <w:sz w:val="24"/>
        </w:rPr>
        <w:t>,</w:t>
      </w:r>
      <w:r w:rsidR="00DB52C2">
        <w:rPr>
          <w:w w:val="105"/>
          <w:sz w:val="24"/>
        </w:rPr>
        <w:t xml:space="preserve"> </w:t>
      </w:r>
      <w:r>
        <w:rPr>
          <w:spacing w:val="52"/>
          <w:w w:val="105"/>
          <w:sz w:val="24"/>
        </w:rPr>
        <w:t xml:space="preserve"> </w:t>
      </w:r>
      <w:r>
        <w:rPr>
          <w:w w:val="105"/>
          <w:sz w:val="24"/>
        </w:rPr>
        <w:t>2013</w:t>
      </w:r>
      <w:proofErr w:type="gramEnd"/>
      <w:r>
        <w:rPr>
          <w:w w:val="105"/>
          <w:sz w:val="24"/>
        </w:rPr>
        <w:t>.</w:t>
      </w:r>
    </w:p>
    <w:p w14:paraId="2D0EE1CA" w14:textId="77777777" w:rsidR="00430DE3" w:rsidRDefault="008F0850">
      <w:pPr>
        <w:pStyle w:val="ListParagraph"/>
        <w:numPr>
          <w:ilvl w:val="0"/>
          <w:numId w:val="2"/>
        </w:numPr>
        <w:tabs>
          <w:tab w:val="left" w:pos="517"/>
        </w:tabs>
        <w:spacing w:before="198" w:line="252" w:lineRule="auto"/>
        <w:ind w:right="117" w:hanging="416"/>
        <w:jc w:val="both"/>
        <w:rPr>
          <w:sz w:val="24"/>
        </w:rPr>
      </w:pPr>
      <w:bookmarkStart w:id="768" w:name="_bookmark146"/>
      <w:bookmarkEnd w:id="768"/>
      <w:r>
        <w:rPr>
          <w:w w:val="105"/>
          <w:sz w:val="24"/>
        </w:rPr>
        <w:t xml:space="preserve">US National Security Council, “Review of the doe national security labs’ use of </w:t>
      </w:r>
      <w:r>
        <w:rPr>
          <w:spacing w:val="-3"/>
          <w:w w:val="105"/>
          <w:sz w:val="24"/>
        </w:rPr>
        <w:t xml:space="preserve">archival </w:t>
      </w:r>
      <w:r>
        <w:rPr>
          <w:w w:val="105"/>
          <w:sz w:val="24"/>
        </w:rPr>
        <w:t xml:space="preserve">nuclear test data,” Committee on the Evaluation of Quantification of Margins and Uncertainties Methodology for Assessing and Certifying the </w:t>
      </w:r>
      <w:proofErr w:type="spellStart"/>
      <w:r>
        <w:rPr>
          <w:w w:val="105"/>
          <w:sz w:val="24"/>
        </w:rPr>
        <w:t>Relia</w:t>
      </w:r>
      <w:proofErr w:type="spellEnd"/>
      <w:r>
        <w:rPr>
          <w:w w:val="105"/>
          <w:sz w:val="24"/>
        </w:rPr>
        <w:t xml:space="preserve">- </w:t>
      </w:r>
      <w:proofErr w:type="spellStart"/>
      <w:r>
        <w:rPr>
          <w:w w:val="105"/>
          <w:sz w:val="24"/>
        </w:rPr>
        <w:t>bility</w:t>
      </w:r>
      <w:proofErr w:type="spellEnd"/>
      <w:r>
        <w:rPr>
          <w:w w:val="105"/>
          <w:sz w:val="24"/>
        </w:rPr>
        <w:t xml:space="preserve"> of the Nuclear Stockpile, Letter Report,</w:t>
      </w:r>
      <w:r w:rsidR="00DB52C2">
        <w:rPr>
          <w:w w:val="105"/>
          <w:sz w:val="24"/>
        </w:rPr>
        <w:t xml:space="preserve"> </w:t>
      </w:r>
      <w:r>
        <w:rPr>
          <w:w w:val="105"/>
          <w:sz w:val="24"/>
        </w:rPr>
        <w:t>2005.</w:t>
      </w:r>
    </w:p>
    <w:p w14:paraId="2EF8DF98" w14:textId="77777777" w:rsidR="00430DE3" w:rsidRDefault="00430DE3">
      <w:pPr>
        <w:spacing w:line="252" w:lineRule="auto"/>
        <w:jc w:val="both"/>
        <w:rPr>
          <w:sz w:val="24"/>
        </w:rPr>
        <w:sectPr w:rsidR="00430DE3">
          <w:pgSz w:w="12240" w:h="15840"/>
          <w:pgMar w:top="1380" w:right="1680" w:bottom="1380" w:left="1700" w:header="0" w:footer="1182" w:gutter="0"/>
          <w:cols w:space="720"/>
        </w:sectPr>
      </w:pPr>
    </w:p>
    <w:p w14:paraId="1CA6A290" w14:textId="77777777" w:rsidR="00430DE3" w:rsidRDefault="008F0850">
      <w:pPr>
        <w:pStyle w:val="ListParagraph"/>
        <w:numPr>
          <w:ilvl w:val="0"/>
          <w:numId w:val="2"/>
        </w:numPr>
        <w:tabs>
          <w:tab w:val="left" w:pos="517"/>
        </w:tabs>
        <w:spacing w:before="33" w:line="247" w:lineRule="auto"/>
        <w:ind w:right="116" w:hanging="416"/>
        <w:jc w:val="both"/>
        <w:rPr>
          <w:sz w:val="24"/>
        </w:rPr>
      </w:pPr>
      <w:bookmarkStart w:id="769" w:name="_bookmark147"/>
      <w:bookmarkEnd w:id="769"/>
      <w:r>
        <w:rPr>
          <w:sz w:val="24"/>
        </w:rPr>
        <w:lastRenderedPageBreak/>
        <w:t>V.</w:t>
      </w:r>
      <w:r>
        <w:rPr>
          <w:spacing w:val="-23"/>
          <w:sz w:val="24"/>
        </w:rPr>
        <w:t xml:space="preserve"> </w:t>
      </w:r>
      <w:proofErr w:type="spellStart"/>
      <w:r>
        <w:rPr>
          <w:spacing w:val="-4"/>
          <w:sz w:val="24"/>
        </w:rPr>
        <w:t>Fedchenko</w:t>
      </w:r>
      <w:proofErr w:type="spellEnd"/>
      <w:r>
        <w:rPr>
          <w:spacing w:val="-4"/>
          <w:sz w:val="24"/>
        </w:rPr>
        <w:t>,</w:t>
      </w:r>
      <w:r>
        <w:rPr>
          <w:spacing w:val="-21"/>
          <w:sz w:val="24"/>
        </w:rPr>
        <w:t xml:space="preserve"> </w:t>
      </w:r>
      <w:r>
        <w:rPr>
          <w:sz w:val="24"/>
        </w:rPr>
        <w:t>Ed.,</w:t>
      </w:r>
      <w:r>
        <w:rPr>
          <w:spacing w:val="-21"/>
          <w:sz w:val="24"/>
        </w:rPr>
        <w:t xml:space="preserve"> </w:t>
      </w:r>
      <w:r>
        <w:rPr>
          <w:rFonts w:ascii="Bookman Old Style"/>
          <w:i/>
          <w:sz w:val="24"/>
        </w:rPr>
        <w:t>The</w:t>
      </w:r>
      <w:r>
        <w:rPr>
          <w:rFonts w:ascii="Bookman Old Style"/>
          <w:i/>
          <w:spacing w:val="-33"/>
          <w:sz w:val="24"/>
        </w:rPr>
        <w:t xml:space="preserve"> </w:t>
      </w:r>
      <w:r>
        <w:rPr>
          <w:rFonts w:ascii="Bookman Old Style"/>
          <w:i/>
          <w:sz w:val="24"/>
        </w:rPr>
        <w:t>New</w:t>
      </w:r>
      <w:r>
        <w:rPr>
          <w:rFonts w:ascii="Bookman Old Style"/>
          <w:i/>
          <w:spacing w:val="-33"/>
          <w:sz w:val="24"/>
        </w:rPr>
        <w:t xml:space="preserve"> </w:t>
      </w:r>
      <w:r>
        <w:rPr>
          <w:rFonts w:ascii="Bookman Old Style"/>
          <w:i/>
          <w:sz w:val="24"/>
        </w:rPr>
        <w:t>Nuclear</w:t>
      </w:r>
      <w:r>
        <w:rPr>
          <w:rFonts w:ascii="Bookman Old Style"/>
          <w:i/>
          <w:spacing w:val="-33"/>
          <w:sz w:val="24"/>
        </w:rPr>
        <w:t xml:space="preserve"> </w:t>
      </w:r>
      <w:r>
        <w:rPr>
          <w:rFonts w:ascii="Bookman Old Style"/>
          <w:i/>
          <w:spacing w:val="-3"/>
          <w:sz w:val="24"/>
        </w:rPr>
        <w:t>Forensics:</w:t>
      </w:r>
      <w:r>
        <w:rPr>
          <w:rFonts w:ascii="Bookman Old Style"/>
          <w:i/>
          <w:spacing w:val="-17"/>
          <w:sz w:val="24"/>
        </w:rPr>
        <w:t xml:space="preserve"> </w:t>
      </w:r>
      <w:r>
        <w:rPr>
          <w:rFonts w:ascii="Bookman Old Style"/>
          <w:i/>
          <w:sz w:val="24"/>
        </w:rPr>
        <w:t>Analysis</w:t>
      </w:r>
      <w:r>
        <w:rPr>
          <w:rFonts w:ascii="Bookman Old Style"/>
          <w:i/>
          <w:spacing w:val="-33"/>
          <w:sz w:val="24"/>
        </w:rPr>
        <w:t xml:space="preserve"> </w:t>
      </w:r>
      <w:r>
        <w:rPr>
          <w:rFonts w:ascii="Bookman Old Style"/>
          <w:i/>
          <w:sz w:val="24"/>
        </w:rPr>
        <w:t>of</w:t>
      </w:r>
      <w:r>
        <w:rPr>
          <w:rFonts w:ascii="Bookman Old Style"/>
          <w:i/>
          <w:spacing w:val="-33"/>
          <w:sz w:val="24"/>
        </w:rPr>
        <w:t xml:space="preserve"> </w:t>
      </w:r>
      <w:r>
        <w:rPr>
          <w:rFonts w:ascii="Bookman Old Style"/>
          <w:i/>
          <w:sz w:val="24"/>
        </w:rPr>
        <w:t>Nuclear</w:t>
      </w:r>
      <w:r>
        <w:rPr>
          <w:rFonts w:ascii="Bookman Old Style"/>
          <w:i/>
          <w:spacing w:val="-33"/>
          <w:sz w:val="24"/>
        </w:rPr>
        <w:t xml:space="preserve"> </w:t>
      </w:r>
      <w:r>
        <w:rPr>
          <w:rFonts w:ascii="Bookman Old Style"/>
          <w:i/>
          <w:sz w:val="24"/>
        </w:rPr>
        <w:t>Materials for Security Purposes</w:t>
      </w:r>
      <w:r>
        <w:rPr>
          <w:sz w:val="24"/>
        </w:rPr>
        <w:t>.</w:t>
      </w:r>
      <w:r w:rsidR="00DB52C2">
        <w:rPr>
          <w:sz w:val="24"/>
        </w:rPr>
        <w:t xml:space="preserve"> </w:t>
      </w:r>
      <w:r>
        <w:rPr>
          <w:sz w:val="24"/>
        </w:rPr>
        <w:t xml:space="preserve"> </w:t>
      </w:r>
      <w:proofErr w:type="spellStart"/>
      <w:r>
        <w:rPr>
          <w:sz w:val="24"/>
        </w:rPr>
        <w:t>Solna</w:t>
      </w:r>
      <w:proofErr w:type="spellEnd"/>
      <w:r>
        <w:rPr>
          <w:sz w:val="24"/>
        </w:rPr>
        <w:t xml:space="preserve">, </w:t>
      </w:r>
      <w:proofErr w:type="spellStart"/>
      <w:r>
        <w:rPr>
          <w:sz w:val="24"/>
        </w:rPr>
        <w:t>Sweeden</w:t>
      </w:r>
      <w:proofErr w:type="spellEnd"/>
      <w:r>
        <w:rPr>
          <w:sz w:val="24"/>
        </w:rPr>
        <w:t>: Oxford University Press,</w:t>
      </w:r>
      <w:r>
        <w:rPr>
          <w:spacing w:val="18"/>
          <w:sz w:val="24"/>
        </w:rPr>
        <w:t xml:space="preserve"> </w:t>
      </w:r>
      <w:r>
        <w:rPr>
          <w:sz w:val="24"/>
        </w:rPr>
        <w:t>2015.</w:t>
      </w:r>
    </w:p>
    <w:p w14:paraId="3FB727B5" w14:textId="77777777" w:rsidR="00430DE3" w:rsidRDefault="008F0850">
      <w:pPr>
        <w:pStyle w:val="ListParagraph"/>
        <w:numPr>
          <w:ilvl w:val="0"/>
          <w:numId w:val="2"/>
        </w:numPr>
        <w:tabs>
          <w:tab w:val="left" w:pos="517"/>
        </w:tabs>
        <w:spacing w:before="200" w:line="252" w:lineRule="auto"/>
        <w:ind w:right="117" w:hanging="416"/>
        <w:jc w:val="both"/>
        <w:rPr>
          <w:sz w:val="24"/>
        </w:rPr>
      </w:pPr>
      <w:bookmarkStart w:id="770" w:name="_bookmark148"/>
      <w:bookmarkEnd w:id="770"/>
      <w:r>
        <w:rPr>
          <w:w w:val="105"/>
          <w:sz w:val="24"/>
        </w:rPr>
        <w:t>United</w:t>
      </w:r>
      <w:r>
        <w:rPr>
          <w:spacing w:val="-17"/>
          <w:w w:val="105"/>
          <w:sz w:val="24"/>
        </w:rPr>
        <w:t xml:space="preserve"> </w:t>
      </w:r>
      <w:r>
        <w:rPr>
          <w:w w:val="105"/>
          <w:sz w:val="24"/>
        </w:rPr>
        <w:t>Nations</w:t>
      </w:r>
      <w:r>
        <w:rPr>
          <w:spacing w:val="-16"/>
          <w:w w:val="105"/>
          <w:sz w:val="24"/>
        </w:rPr>
        <w:t xml:space="preserve"> </w:t>
      </w:r>
      <w:r>
        <w:rPr>
          <w:w w:val="105"/>
          <w:sz w:val="24"/>
        </w:rPr>
        <w:t>Scientific</w:t>
      </w:r>
      <w:r>
        <w:rPr>
          <w:spacing w:val="-17"/>
          <w:w w:val="105"/>
          <w:sz w:val="24"/>
        </w:rPr>
        <w:t xml:space="preserve"> </w:t>
      </w:r>
      <w:r>
        <w:rPr>
          <w:w w:val="105"/>
          <w:sz w:val="24"/>
        </w:rPr>
        <w:t>Committee</w:t>
      </w:r>
      <w:r>
        <w:rPr>
          <w:spacing w:val="-16"/>
          <w:w w:val="105"/>
          <w:sz w:val="24"/>
        </w:rPr>
        <w:t xml:space="preserve"> </w:t>
      </w:r>
      <w:r>
        <w:rPr>
          <w:w w:val="105"/>
          <w:sz w:val="24"/>
        </w:rPr>
        <w:t>on</w:t>
      </w:r>
      <w:r>
        <w:rPr>
          <w:spacing w:val="-17"/>
          <w:w w:val="105"/>
          <w:sz w:val="24"/>
        </w:rPr>
        <w:t xml:space="preserve"> </w:t>
      </w:r>
      <w:r>
        <w:rPr>
          <w:w w:val="105"/>
          <w:sz w:val="24"/>
        </w:rPr>
        <w:t>the</w:t>
      </w:r>
      <w:r>
        <w:rPr>
          <w:spacing w:val="-17"/>
          <w:w w:val="105"/>
          <w:sz w:val="24"/>
        </w:rPr>
        <w:t xml:space="preserve"> </w:t>
      </w:r>
      <w:r>
        <w:rPr>
          <w:w w:val="105"/>
          <w:sz w:val="24"/>
        </w:rPr>
        <w:t>Effects</w:t>
      </w:r>
      <w:r>
        <w:rPr>
          <w:spacing w:val="-17"/>
          <w:w w:val="105"/>
          <w:sz w:val="24"/>
        </w:rPr>
        <w:t xml:space="preserve"> </w:t>
      </w:r>
      <w:r>
        <w:rPr>
          <w:w w:val="105"/>
          <w:sz w:val="24"/>
        </w:rPr>
        <w:t>of</w:t>
      </w:r>
      <w:r>
        <w:rPr>
          <w:spacing w:val="-17"/>
          <w:w w:val="105"/>
          <w:sz w:val="24"/>
        </w:rPr>
        <w:t xml:space="preserve"> </w:t>
      </w:r>
      <w:r>
        <w:rPr>
          <w:w w:val="105"/>
          <w:sz w:val="24"/>
        </w:rPr>
        <w:t>Atomic</w:t>
      </w:r>
      <w:r>
        <w:rPr>
          <w:spacing w:val="-17"/>
          <w:w w:val="105"/>
          <w:sz w:val="24"/>
        </w:rPr>
        <w:t xml:space="preserve"> </w:t>
      </w:r>
      <w:r>
        <w:rPr>
          <w:w w:val="105"/>
          <w:sz w:val="24"/>
        </w:rPr>
        <w:t>Radiation,</w:t>
      </w:r>
      <w:r>
        <w:rPr>
          <w:spacing w:val="-13"/>
          <w:w w:val="105"/>
          <w:sz w:val="24"/>
        </w:rPr>
        <w:t xml:space="preserve"> </w:t>
      </w:r>
      <w:r>
        <w:rPr>
          <w:w w:val="105"/>
          <w:sz w:val="24"/>
        </w:rPr>
        <w:t xml:space="preserve">“Sources and Effects of Ionizing Radiation, vol. 1, Sources, 2000 Report to the General Assembly with Scientific Annexes, E.00.IX.3,” United Nations, New </w:t>
      </w:r>
      <w:r>
        <w:rPr>
          <w:spacing w:val="-4"/>
          <w:w w:val="105"/>
          <w:sz w:val="24"/>
        </w:rPr>
        <w:t xml:space="preserve">York, </w:t>
      </w:r>
      <w:r>
        <w:rPr>
          <w:spacing w:val="-6"/>
          <w:w w:val="105"/>
          <w:sz w:val="24"/>
        </w:rPr>
        <w:t xml:space="preserve">Tech. </w:t>
      </w:r>
      <w:r>
        <w:rPr>
          <w:w w:val="105"/>
          <w:sz w:val="24"/>
        </w:rPr>
        <w:t>Rep.,</w:t>
      </w:r>
      <w:r>
        <w:rPr>
          <w:spacing w:val="-16"/>
          <w:w w:val="105"/>
          <w:sz w:val="24"/>
        </w:rPr>
        <w:t xml:space="preserve"> </w:t>
      </w:r>
      <w:r>
        <w:rPr>
          <w:w w:val="105"/>
          <w:sz w:val="24"/>
        </w:rPr>
        <w:t>2000.</w:t>
      </w:r>
    </w:p>
    <w:p w14:paraId="707B29D6" w14:textId="77777777" w:rsidR="00430DE3" w:rsidRDefault="008F0850">
      <w:pPr>
        <w:pStyle w:val="ListParagraph"/>
        <w:numPr>
          <w:ilvl w:val="0"/>
          <w:numId w:val="2"/>
        </w:numPr>
        <w:tabs>
          <w:tab w:val="left" w:pos="517"/>
        </w:tabs>
        <w:spacing w:before="196" w:line="247" w:lineRule="auto"/>
        <w:ind w:right="118" w:hanging="416"/>
        <w:jc w:val="both"/>
        <w:rPr>
          <w:sz w:val="24"/>
        </w:rPr>
      </w:pPr>
      <w:bookmarkStart w:id="771" w:name="_bookmark149"/>
      <w:bookmarkEnd w:id="771"/>
      <w:r>
        <w:rPr>
          <w:sz w:val="24"/>
        </w:rPr>
        <w:t>C.</w:t>
      </w:r>
      <w:r>
        <w:rPr>
          <w:spacing w:val="-9"/>
          <w:sz w:val="24"/>
        </w:rPr>
        <w:t xml:space="preserve"> </w:t>
      </w:r>
      <w:r>
        <w:rPr>
          <w:sz w:val="24"/>
        </w:rPr>
        <w:t>J.</w:t>
      </w:r>
      <w:r>
        <w:rPr>
          <w:spacing w:val="-9"/>
          <w:sz w:val="24"/>
        </w:rPr>
        <w:t xml:space="preserve"> </w:t>
      </w:r>
      <w:r>
        <w:rPr>
          <w:sz w:val="24"/>
        </w:rPr>
        <w:t>Bridgman,</w:t>
      </w:r>
      <w:r>
        <w:rPr>
          <w:spacing w:val="-7"/>
          <w:sz w:val="24"/>
        </w:rPr>
        <w:t xml:space="preserve"> </w:t>
      </w:r>
      <w:r>
        <w:rPr>
          <w:rFonts w:ascii="Bookman Old Style"/>
          <w:i/>
          <w:spacing w:val="-3"/>
          <w:sz w:val="24"/>
        </w:rPr>
        <w:t>Introduction</w:t>
      </w:r>
      <w:r>
        <w:rPr>
          <w:rFonts w:ascii="Bookman Old Style"/>
          <w:i/>
          <w:spacing w:val="-19"/>
          <w:sz w:val="24"/>
        </w:rPr>
        <w:t xml:space="preserve"> </w:t>
      </w:r>
      <w:r>
        <w:rPr>
          <w:rFonts w:ascii="Bookman Old Style"/>
          <w:i/>
          <w:sz w:val="24"/>
        </w:rPr>
        <w:t>to</w:t>
      </w:r>
      <w:r>
        <w:rPr>
          <w:rFonts w:ascii="Bookman Old Style"/>
          <w:i/>
          <w:spacing w:val="-19"/>
          <w:sz w:val="24"/>
        </w:rPr>
        <w:t xml:space="preserve"> </w:t>
      </w:r>
      <w:r>
        <w:rPr>
          <w:rFonts w:ascii="Bookman Old Style"/>
          <w:i/>
          <w:sz w:val="24"/>
        </w:rPr>
        <w:t>the</w:t>
      </w:r>
      <w:r>
        <w:rPr>
          <w:rFonts w:ascii="Bookman Old Style"/>
          <w:i/>
          <w:spacing w:val="-19"/>
          <w:sz w:val="24"/>
        </w:rPr>
        <w:t xml:space="preserve"> </w:t>
      </w:r>
      <w:r>
        <w:rPr>
          <w:rFonts w:ascii="Bookman Old Style"/>
          <w:i/>
          <w:sz w:val="24"/>
        </w:rPr>
        <w:t>Physics</w:t>
      </w:r>
      <w:r>
        <w:rPr>
          <w:rFonts w:ascii="Bookman Old Style"/>
          <w:i/>
          <w:spacing w:val="-19"/>
          <w:sz w:val="24"/>
        </w:rPr>
        <w:t xml:space="preserve"> </w:t>
      </w:r>
      <w:r>
        <w:rPr>
          <w:rFonts w:ascii="Bookman Old Style"/>
          <w:i/>
          <w:sz w:val="24"/>
        </w:rPr>
        <w:t>of</w:t>
      </w:r>
      <w:r>
        <w:rPr>
          <w:rFonts w:ascii="Bookman Old Style"/>
          <w:i/>
          <w:spacing w:val="-19"/>
          <w:sz w:val="24"/>
        </w:rPr>
        <w:t xml:space="preserve"> </w:t>
      </w:r>
      <w:r>
        <w:rPr>
          <w:rFonts w:ascii="Bookman Old Style"/>
          <w:i/>
          <w:sz w:val="24"/>
        </w:rPr>
        <w:t>Nuclear</w:t>
      </w:r>
      <w:r>
        <w:rPr>
          <w:rFonts w:ascii="Bookman Old Style"/>
          <w:i/>
          <w:spacing w:val="-18"/>
          <w:sz w:val="24"/>
        </w:rPr>
        <w:t xml:space="preserve"> </w:t>
      </w:r>
      <w:r>
        <w:rPr>
          <w:rFonts w:ascii="Bookman Old Style"/>
          <w:i/>
          <w:spacing w:val="-4"/>
          <w:sz w:val="24"/>
        </w:rPr>
        <w:t>Weapons</w:t>
      </w:r>
      <w:r>
        <w:rPr>
          <w:rFonts w:ascii="Bookman Old Style"/>
          <w:i/>
          <w:spacing w:val="-19"/>
          <w:sz w:val="24"/>
        </w:rPr>
        <w:t xml:space="preserve"> </w:t>
      </w:r>
      <w:r>
        <w:rPr>
          <w:rFonts w:ascii="Bookman Old Style"/>
          <w:i/>
          <w:sz w:val="24"/>
        </w:rPr>
        <w:t>Effects</w:t>
      </w:r>
      <w:r>
        <w:rPr>
          <w:sz w:val="24"/>
        </w:rPr>
        <w:t>.</w:t>
      </w:r>
      <w:r>
        <w:rPr>
          <w:spacing w:val="33"/>
          <w:sz w:val="24"/>
        </w:rPr>
        <w:t xml:space="preserve"> </w:t>
      </w:r>
      <w:r>
        <w:rPr>
          <w:spacing w:val="-5"/>
          <w:sz w:val="24"/>
        </w:rPr>
        <w:t xml:space="preserve">Fort </w:t>
      </w:r>
      <w:r>
        <w:rPr>
          <w:sz w:val="24"/>
        </w:rPr>
        <w:t>Belvoir,</w:t>
      </w:r>
      <w:r w:rsidR="00DB52C2">
        <w:rPr>
          <w:sz w:val="24"/>
        </w:rPr>
        <w:t xml:space="preserve"> </w:t>
      </w:r>
      <w:r>
        <w:rPr>
          <w:spacing w:val="-9"/>
          <w:sz w:val="24"/>
        </w:rPr>
        <w:t>VA:</w:t>
      </w:r>
      <w:r w:rsidR="00DB52C2">
        <w:rPr>
          <w:spacing w:val="-9"/>
          <w:sz w:val="24"/>
        </w:rPr>
        <w:t xml:space="preserve"> </w:t>
      </w:r>
      <w:r>
        <w:rPr>
          <w:sz w:val="24"/>
        </w:rPr>
        <w:t>Defense Threat</w:t>
      </w:r>
      <w:r w:rsidR="00DB52C2">
        <w:rPr>
          <w:sz w:val="24"/>
        </w:rPr>
        <w:t xml:space="preserve"> </w:t>
      </w:r>
      <w:r>
        <w:rPr>
          <w:sz w:val="24"/>
        </w:rPr>
        <w:t>Reduction</w:t>
      </w:r>
      <w:r w:rsidR="00DB52C2">
        <w:rPr>
          <w:sz w:val="24"/>
        </w:rPr>
        <w:t xml:space="preserve"> </w:t>
      </w:r>
      <w:r>
        <w:rPr>
          <w:spacing w:val="-3"/>
          <w:sz w:val="24"/>
        </w:rPr>
        <w:t>Agency,</w:t>
      </w:r>
      <w:r>
        <w:rPr>
          <w:spacing w:val="31"/>
          <w:sz w:val="24"/>
        </w:rPr>
        <w:t xml:space="preserve"> </w:t>
      </w:r>
      <w:r>
        <w:rPr>
          <w:sz w:val="24"/>
        </w:rPr>
        <w:t>2001.</w:t>
      </w:r>
    </w:p>
    <w:p w14:paraId="4000E3D7" w14:textId="77777777" w:rsidR="00430DE3" w:rsidRDefault="008F0850">
      <w:pPr>
        <w:pStyle w:val="ListParagraph"/>
        <w:numPr>
          <w:ilvl w:val="0"/>
          <w:numId w:val="2"/>
        </w:numPr>
        <w:tabs>
          <w:tab w:val="left" w:pos="517"/>
        </w:tabs>
        <w:spacing w:before="203"/>
        <w:ind w:hanging="416"/>
        <w:jc w:val="left"/>
        <w:rPr>
          <w:sz w:val="24"/>
        </w:rPr>
      </w:pPr>
      <w:bookmarkStart w:id="772" w:name="_bookmark150"/>
      <w:bookmarkEnd w:id="772"/>
      <w:r>
        <w:rPr>
          <w:w w:val="105"/>
          <w:sz w:val="24"/>
        </w:rPr>
        <w:t>Sandia National Laboratory, “Sun sets on Sandia Pulsed Reactor</w:t>
      </w:r>
      <w:proofErr w:type="gramStart"/>
      <w:r>
        <w:rPr>
          <w:w w:val="105"/>
          <w:sz w:val="24"/>
        </w:rPr>
        <w:t>,”</w:t>
      </w:r>
      <w:r w:rsidR="00DB52C2">
        <w:rPr>
          <w:w w:val="105"/>
          <w:sz w:val="24"/>
        </w:rPr>
        <w:t xml:space="preserve"> </w:t>
      </w:r>
      <w:r>
        <w:rPr>
          <w:spacing w:val="42"/>
          <w:w w:val="105"/>
          <w:sz w:val="24"/>
        </w:rPr>
        <w:t xml:space="preserve"> </w:t>
      </w:r>
      <w:r>
        <w:rPr>
          <w:w w:val="105"/>
          <w:sz w:val="24"/>
        </w:rPr>
        <w:t>2007</w:t>
      </w:r>
      <w:proofErr w:type="gramEnd"/>
      <w:r>
        <w:rPr>
          <w:w w:val="105"/>
          <w:sz w:val="24"/>
        </w:rPr>
        <w:t>.</w:t>
      </w:r>
    </w:p>
    <w:p w14:paraId="7D317490" w14:textId="77777777" w:rsidR="00430DE3" w:rsidRDefault="008F0850">
      <w:pPr>
        <w:pStyle w:val="ListParagraph"/>
        <w:numPr>
          <w:ilvl w:val="0"/>
          <w:numId w:val="2"/>
        </w:numPr>
        <w:tabs>
          <w:tab w:val="left" w:pos="517"/>
        </w:tabs>
        <w:spacing w:before="211" w:line="252" w:lineRule="auto"/>
        <w:ind w:right="117" w:hanging="416"/>
        <w:jc w:val="both"/>
        <w:rPr>
          <w:sz w:val="24"/>
        </w:rPr>
      </w:pPr>
      <w:bookmarkStart w:id="773" w:name="_bookmark151"/>
      <w:bookmarkEnd w:id="773"/>
      <w:r>
        <w:rPr>
          <w:w w:val="105"/>
          <w:sz w:val="24"/>
        </w:rPr>
        <w:t>United States Nuclear Regulatory Commission, “10 CRF Part 75: Safeguards on Nuclear Material,”</w:t>
      </w:r>
      <w:r>
        <w:rPr>
          <w:spacing w:val="1"/>
          <w:w w:val="105"/>
          <w:sz w:val="24"/>
        </w:rPr>
        <w:t xml:space="preserve"> </w:t>
      </w:r>
      <w:r>
        <w:rPr>
          <w:w w:val="105"/>
          <w:sz w:val="24"/>
        </w:rPr>
        <w:t>2018.</w:t>
      </w:r>
    </w:p>
    <w:p w14:paraId="6D51A0C3" w14:textId="77777777" w:rsidR="00430DE3" w:rsidRDefault="008F0850">
      <w:pPr>
        <w:pStyle w:val="ListParagraph"/>
        <w:numPr>
          <w:ilvl w:val="0"/>
          <w:numId w:val="2"/>
        </w:numPr>
        <w:tabs>
          <w:tab w:val="left" w:pos="517"/>
        </w:tabs>
        <w:spacing w:before="198" w:line="247" w:lineRule="auto"/>
        <w:ind w:right="117" w:hanging="416"/>
        <w:jc w:val="both"/>
        <w:rPr>
          <w:sz w:val="24"/>
        </w:rPr>
      </w:pPr>
      <w:bookmarkStart w:id="774" w:name="_bookmark152"/>
      <w:bookmarkEnd w:id="774"/>
      <w:r>
        <w:rPr>
          <w:sz w:val="24"/>
        </w:rPr>
        <w:t xml:space="preserve">K. </w:t>
      </w:r>
      <w:r>
        <w:rPr>
          <w:spacing w:val="-10"/>
          <w:sz w:val="24"/>
        </w:rPr>
        <w:t xml:space="preserve">P. </w:t>
      </w:r>
      <w:r>
        <w:rPr>
          <w:spacing w:val="-3"/>
          <w:sz w:val="24"/>
        </w:rPr>
        <w:t xml:space="preserve">Carney, </w:t>
      </w:r>
      <w:r>
        <w:rPr>
          <w:sz w:val="24"/>
        </w:rPr>
        <w:t xml:space="preserve">M. R. </w:t>
      </w:r>
      <w:proofErr w:type="spellStart"/>
      <w:r>
        <w:rPr>
          <w:sz w:val="24"/>
        </w:rPr>
        <w:t>Finck</w:t>
      </w:r>
      <w:proofErr w:type="spellEnd"/>
      <w:r>
        <w:rPr>
          <w:sz w:val="24"/>
        </w:rPr>
        <w:t>,</w:t>
      </w:r>
      <w:r w:rsidR="00DB52C2">
        <w:rPr>
          <w:sz w:val="24"/>
        </w:rPr>
        <w:t xml:space="preserve"> </w:t>
      </w:r>
      <w:r>
        <w:rPr>
          <w:sz w:val="24"/>
        </w:rPr>
        <w:t>C.</w:t>
      </w:r>
      <w:r w:rsidR="00DB52C2">
        <w:rPr>
          <w:sz w:val="24"/>
        </w:rPr>
        <w:t xml:space="preserve"> </w:t>
      </w:r>
      <w:r>
        <w:rPr>
          <w:sz w:val="24"/>
        </w:rPr>
        <w:t>A.</w:t>
      </w:r>
      <w:r w:rsidR="00DB52C2">
        <w:rPr>
          <w:sz w:val="24"/>
        </w:rPr>
        <w:t xml:space="preserve"> </w:t>
      </w:r>
      <w:r>
        <w:rPr>
          <w:sz w:val="24"/>
        </w:rPr>
        <w:t>McGrath,</w:t>
      </w:r>
      <w:r w:rsidR="00DB52C2">
        <w:rPr>
          <w:sz w:val="24"/>
        </w:rPr>
        <w:t xml:space="preserve"> </w:t>
      </w:r>
      <w:r>
        <w:rPr>
          <w:sz w:val="24"/>
        </w:rPr>
        <w:t>L.</w:t>
      </w:r>
      <w:r w:rsidR="00DB52C2">
        <w:rPr>
          <w:sz w:val="24"/>
        </w:rPr>
        <w:t xml:space="preserve"> </w:t>
      </w:r>
      <w:r>
        <w:rPr>
          <w:sz w:val="24"/>
        </w:rPr>
        <w:t>R.</w:t>
      </w:r>
      <w:r w:rsidR="00DB52C2">
        <w:rPr>
          <w:sz w:val="24"/>
        </w:rPr>
        <w:t xml:space="preserve"> </w:t>
      </w:r>
      <w:r>
        <w:rPr>
          <w:sz w:val="24"/>
        </w:rPr>
        <w:t>Martin,</w:t>
      </w:r>
      <w:r w:rsidR="00DB52C2">
        <w:rPr>
          <w:sz w:val="24"/>
        </w:rPr>
        <w:t xml:space="preserve"> </w:t>
      </w:r>
      <w:r>
        <w:rPr>
          <w:sz w:val="24"/>
        </w:rPr>
        <w:t>and</w:t>
      </w:r>
      <w:r w:rsidR="00DB52C2">
        <w:rPr>
          <w:sz w:val="24"/>
        </w:rPr>
        <w:t xml:space="preserve"> </w:t>
      </w:r>
      <w:r>
        <w:rPr>
          <w:sz w:val="24"/>
        </w:rPr>
        <w:t>R.</w:t>
      </w:r>
      <w:r w:rsidR="00DB52C2">
        <w:rPr>
          <w:sz w:val="24"/>
        </w:rPr>
        <w:t xml:space="preserve"> </w:t>
      </w:r>
      <w:r>
        <w:rPr>
          <w:sz w:val="24"/>
        </w:rPr>
        <w:t>R.</w:t>
      </w:r>
      <w:r w:rsidR="00DB52C2">
        <w:rPr>
          <w:sz w:val="24"/>
        </w:rPr>
        <w:t xml:space="preserve"> </w:t>
      </w:r>
      <w:r>
        <w:rPr>
          <w:sz w:val="24"/>
        </w:rPr>
        <w:t>Lewis,</w:t>
      </w:r>
      <w:r w:rsidR="00DB52C2">
        <w:rPr>
          <w:sz w:val="24"/>
        </w:rPr>
        <w:t xml:space="preserve"> </w:t>
      </w:r>
      <w:r>
        <w:rPr>
          <w:sz w:val="24"/>
        </w:rPr>
        <w:t xml:space="preserve">“The Development of Radioactive Glass Surrogates for </w:t>
      </w:r>
      <w:r>
        <w:rPr>
          <w:spacing w:val="-3"/>
          <w:sz w:val="24"/>
        </w:rPr>
        <w:t>Fallout</w:t>
      </w:r>
      <w:r w:rsidR="00DB52C2">
        <w:rPr>
          <w:spacing w:val="-3"/>
          <w:sz w:val="24"/>
        </w:rPr>
        <w:t xml:space="preserve"> </w:t>
      </w:r>
      <w:r>
        <w:rPr>
          <w:sz w:val="24"/>
        </w:rPr>
        <w:t xml:space="preserve">Debris,” </w:t>
      </w:r>
      <w:proofErr w:type="gramStart"/>
      <w:r>
        <w:rPr>
          <w:rFonts w:ascii="Bookman Old Style" w:hAnsi="Bookman Old Style"/>
          <w:i/>
          <w:sz w:val="24"/>
        </w:rPr>
        <w:t>Journal</w:t>
      </w:r>
      <w:r w:rsidR="00DB52C2">
        <w:rPr>
          <w:rFonts w:ascii="Bookman Old Style" w:hAnsi="Bookman Old Style"/>
          <w:i/>
          <w:sz w:val="24"/>
        </w:rPr>
        <w:t xml:space="preserve"> </w:t>
      </w:r>
      <w:r>
        <w:rPr>
          <w:rFonts w:ascii="Bookman Old Style" w:hAnsi="Bookman Old Style"/>
          <w:i/>
          <w:sz w:val="24"/>
        </w:rPr>
        <w:t xml:space="preserve"> of</w:t>
      </w:r>
      <w:proofErr w:type="gramEnd"/>
      <w:r>
        <w:rPr>
          <w:rFonts w:ascii="Bookman Old Style" w:hAnsi="Bookman Old Style"/>
          <w:i/>
          <w:spacing w:val="-41"/>
          <w:sz w:val="24"/>
        </w:rPr>
        <w:t xml:space="preserve"> </w:t>
      </w:r>
      <w:r>
        <w:rPr>
          <w:rFonts w:ascii="Bookman Old Style" w:hAnsi="Bookman Old Style"/>
          <w:i/>
          <w:spacing w:val="-3"/>
          <w:sz w:val="24"/>
        </w:rPr>
        <w:t>Radioanalytical</w:t>
      </w:r>
      <w:r>
        <w:rPr>
          <w:rFonts w:ascii="Bookman Old Style" w:hAnsi="Bookman Old Style"/>
          <w:i/>
          <w:spacing w:val="-41"/>
          <w:sz w:val="24"/>
        </w:rPr>
        <w:t xml:space="preserve"> </w:t>
      </w:r>
      <w:r>
        <w:rPr>
          <w:rFonts w:ascii="Bookman Old Style" w:hAnsi="Bookman Old Style"/>
          <w:i/>
          <w:sz w:val="24"/>
        </w:rPr>
        <w:t>and</w:t>
      </w:r>
      <w:r>
        <w:rPr>
          <w:rFonts w:ascii="Bookman Old Style" w:hAnsi="Bookman Old Style"/>
          <w:i/>
          <w:spacing w:val="-41"/>
          <w:sz w:val="24"/>
        </w:rPr>
        <w:t xml:space="preserve"> </w:t>
      </w:r>
      <w:r>
        <w:rPr>
          <w:rFonts w:ascii="Bookman Old Style" w:hAnsi="Bookman Old Style"/>
          <w:i/>
          <w:sz w:val="24"/>
        </w:rPr>
        <w:t>Nuclear</w:t>
      </w:r>
      <w:r>
        <w:rPr>
          <w:rFonts w:ascii="Bookman Old Style" w:hAnsi="Bookman Old Style"/>
          <w:i/>
          <w:spacing w:val="-41"/>
          <w:sz w:val="24"/>
        </w:rPr>
        <w:t xml:space="preserve"> </w:t>
      </w:r>
      <w:r>
        <w:rPr>
          <w:rFonts w:ascii="Bookman Old Style" w:hAnsi="Bookman Old Style"/>
          <w:i/>
          <w:sz w:val="24"/>
        </w:rPr>
        <w:t>Chemistry</w:t>
      </w:r>
      <w:r>
        <w:rPr>
          <w:sz w:val="24"/>
        </w:rPr>
        <w:t>,</w:t>
      </w:r>
      <w:r>
        <w:rPr>
          <w:spacing w:val="-31"/>
          <w:sz w:val="24"/>
        </w:rPr>
        <w:t xml:space="preserve"> </w:t>
      </w:r>
      <w:r>
        <w:rPr>
          <w:sz w:val="24"/>
        </w:rPr>
        <w:t>vol.</w:t>
      </w:r>
      <w:r>
        <w:rPr>
          <w:spacing w:val="-31"/>
          <w:sz w:val="24"/>
        </w:rPr>
        <w:t xml:space="preserve"> </w:t>
      </w:r>
      <w:r>
        <w:rPr>
          <w:sz w:val="24"/>
        </w:rPr>
        <w:t>299,</w:t>
      </w:r>
      <w:r>
        <w:rPr>
          <w:spacing w:val="-31"/>
          <w:sz w:val="24"/>
        </w:rPr>
        <w:t xml:space="preserve"> </w:t>
      </w:r>
      <w:r>
        <w:rPr>
          <w:sz w:val="24"/>
        </w:rPr>
        <w:t>no.</w:t>
      </w:r>
      <w:r>
        <w:rPr>
          <w:spacing w:val="-31"/>
          <w:sz w:val="24"/>
        </w:rPr>
        <w:t xml:space="preserve"> </w:t>
      </w:r>
      <w:r>
        <w:rPr>
          <w:sz w:val="24"/>
        </w:rPr>
        <w:t>1,</w:t>
      </w:r>
      <w:r>
        <w:rPr>
          <w:spacing w:val="-31"/>
          <w:sz w:val="24"/>
        </w:rPr>
        <w:t xml:space="preserve"> </w:t>
      </w:r>
      <w:r>
        <w:rPr>
          <w:sz w:val="24"/>
        </w:rPr>
        <w:t>pp.</w:t>
      </w:r>
      <w:r>
        <w:rPr>
          <w:spacing w:val="-31"/>
          <w:sz w:val="24"/>
        </w:rPr>
        <w:t xml:space="preserve"> </w:t>
      </w:r>
      <w:r>
        <w:rPr>
          <w:sz w:val="24"/>
        </w:rPr>
        <w:t>363–372,</w:t>
      </w:r>
      <w:r>
        <w:rPr>
          <w:spacing w:val="-31"/>
          <w:sz w:val="24"/>
        </w:rPr>
        <w:t xml:space="preserve"> </w:t>
      </w:r>
      <w:r>
        <w:rPr>
          <w:sz w:val="24"/>
        </w:rPr>
        <w:t>2014.</w:t>
      </w:r>
    </w:p>
    <w:p w14:paraId="6F913AC5" w14:textId="77777777" w:rsidR="00430DE3" w:rsidRDefault="008F0850">
      <w:pPr>
        <w:pStyle w:val="ListParagraph"/>
        <w:numPr>
          <w:ilvl w:val="0"/>
          <w:numId w:val="2"/>
        </w:numPr>
        <w:tabs>
          <w:tab w:val="left" w:pos="517"/>
        </w:tabs>
        <w:spacing w:before="200" w:line="249" w:lineRule="auto"/>
        <w:ind w:right="117" w:hanging="416"/>
        <w:jc w:val="both"/>
        <w:rPr>
          <w:sz w:val="24"/>
        </w:rPr>
      </w:pPr>
      <w:bookmarkStart w:id="775" w:name="_bookmark153"/>
      <w:bookmarkEnd w:id="775"/>
      <w:r>
        <w:rPr>
          <w:w w:val="105"/>
          <w:sz w:val="24"/>
        </w:rPr>
        <w:t xml:space="preserve">F. Dietrich and J. Escher, “Compound-nuclear Reaction Cross Sections via Sur- </w:t>
      </w:r>
      <w:proofErr w:type="spellStart"/>
      <w:r>
        <w:rPr>
          <w:w w:val="105"/>
          <w:sz w:val="24"/>
        </w:rPr>
        <w:t>rogate</w:t>
      </w:r>
      <w:proofErr w:type="spellEnd"/>
      <w:r>
        <w:rPr>
          <w:spacing w:val="-10"/>
          <w:w w:val="105"/>
          <w:sz w:val="24"/>
        </w:rPr>
        <w:t xml:space="preserve"> </w:t>
      </w:r>
      <w:r>
        <w:rPr>
          <w:w w:val="105"/>
          <w:sz w:val="24"/>
        </w:rPr>
        <w:t>Reactions,”</w:t>
      </w:r>
      <w:r>
        <w:rPr>
          <w:spacing w:val="-10"/>
          <w:w w:val="105"/>
          <w:sz w:val="24"/>
        </w:rPr>
        <w:t xml:space="preserve"> </w:t>
      </w:r>
      <w:r>
        <w:rPr>
          <w:rFonts w:ascii="Bookman Old Style" w:hAnsi="Bookman Old Style"/>
          <w:i/>
          <w:w w:val="105"/>
          <w:sz w:val="24"/>
        </w:rPr>
        <w:t>Nuclear</w:t>
      </w:r>
      <w:r>
        <w:rPr>
          <w:rFonts w:ascii="Bookman Old Style" w:hAnsi="Bookman Old Style"/>
          <w:i/>
          <w:spacing w:val="-20"/>
          <w:w w:val="105"/>
          <w:sz w:val="24"/>
        </w:rPr>
        <w:t xml:space="preserve"> </w:t>
      </w:r>
      <w:r>
        <w:rPr>
          <w:rFonts w:ascii="Bookman Old Style" w:hAnsi="Bookman Old Style"/>
          <w:i/>
          <w:w w:val="105"/>
          <w:sz w:val="24"/>
        </w:rPr>
        <w:t>Physics</w:t>
      </w:r>
      <w:r>
        <w:rPr>
          <w:rFonts w:ascii="Bookman Old Style" w:hAnsi="Bookman Old Style"/>
          <w:i/>
          <w:spacing w:val="-20"/>
          <w:w w:val="105"/>
          <w:sz w:val="24"/>
        </w:rPr>
        <w:t xml:space="preserve"> </w:t>
      </w:r>
      <w:r>
        <w:rPr>
          <w:rFonts w:ascii="Bookman Old Style" w:hAnsi="Bookman Old Style"/>
          <w:i/>
          <w:w w:val="105"/>
          <w:sz w:val="24"/>
        </w:rPr>
        <w:t>A</w:t>
      </w:r>
      <w:r>
        <w:rPr>
          <w:w w:val="105"/>
          <w:sz w:val="24"/>
        </w:rPr>
        <w:t>,</w:t>
      </w:r>
      <w:r>
        <w:rPr>
          <w:spacing w:val="-10"/>
          <w:w w:val="105"/>
          <w:sz w:val="24"/>
        </w:rPr>
        <w:t xml:space="preserve"> </w:t>
      </w:r>
      <w:r>
        <w:rPr>
          <w:w w:val="105"/>
          <w:sz w:val="24"/>
        </w:rPr>
        <w:t>vol.</w:t>
      </w:r>
      <w:r>
        <w:rPr>
          <w:spacing w:val="-10"/>
          <w:w w:val="105"/>
          <w:sz w:val="24"/>
        </w:rPr>
        <w:t xml:space="preserve"> </w:t>
      </w:r>
      <w:r>
        <w:rPr>
          <w:w w:val="105"/>
          <w:sz w:val="24"/>
        </w:rPr>
        <w:t>787,</w:t>
      </w:r>
      <w:r>
        <w:rPr>
          <w:spacing w:val="-9"/>
          <w:w w:val="105"/>
          <w:sz w:val="24"/>
        </w:rPr>
        <w:t xml:space="preserve"> </w:t>
      </w:r>
      <w:r>
        <w:rPr>
          <w:w w:val="105"/>
          <w:sz w:val="24"/>
        </w:rPr>
        <w:t>no.</w:t>
      </w:r>
      <w:r>
        <w:rPr>
          <w:spacing w:val="-10"/>
          <w:w w:val="105"/>
          <w:sz w:val="24"/>
        </w:rPr>
        <w:t xml:space="preserve"> </w:t>
      </w:r>
      <w:r>
        <w:rPr>
          <w:w w:val="105"/>
          <w:sz w:val="24"/>
        </w:rPr>
        <w:t>1,</w:t>
      </w:r>
      <w:r>
        <w:rPr>
          <w:spacing w:val="-10"/>
          <w:w w:val="105"/>
          <w:sz w:val="24"/>
        </w:rPr>
        <w:t xml:space="preserve"> </w:t>
      </w:r>
      <w:r>
        <w:rPr>
          <w:w w:val="105"/>
          <w:sz w:val="24"/>
        </w:rPr>
        <w:t>pp.</w:t>
      </w:r>
      <w:r>
        <w:rPr>
          <w:spacing w:val="-10"/>
          <w:w w:val="105"/>
          <w:sz w:val="24"/>
        </w:rPr>
        <w:t xml:space="preserve"> </w:t>
      </w:r>
      <w:r>
        <w:rPr>
          <w:w w:val="105"/>
          <w:sz w:val="24"/>
        </w:rPr>
        <w:t>237</w:t>
      </w:r>
      <w:r>
        <w:rPr>
          <w:spacing w:val="-10"/>
          <w:w w:val="105"/>
          <w:sz w:val="24"/>
        </w:rPr>
        <w:t xml:space="preserve"> </w:t>
      </w:r>
      <w:r>
        <w:rPr>
          <w:w w:val="105"/>
          <w:sz w:val="24"/>
        </w:rPr>
        <w:t>–</w:t>
      </w:r>
      <w:r>
        <w:rPr>
          <w:spacing w:val="-10"/>
          <w:w w:val="105"/>
          <w:sz w:val="24"/>
        </w:rPr>
        <w:t xml:space="preserve"> </w:t>
      </w:r>
      <w:r>
        <w:rPr>
          <w:w w:val="105"/>
          <w:sz w:val="24"/>
        </w:rPr>
        <w:t>242,</w:t>
      </w:r>
      <w:r>
        <w:rPr>
          <w:spacing w:val="-10"/>
          <w:w w:val="105"/>
          <w:sz w:val="24"/>
        </w:rPr>
        <w:t xml:space="preserve"> </w:t>
      </w:r>
      <w:r>
        <w:rPr>
          <w:w w:val="105"/>
          <w:sz w:val="24"/>
        </w:rPr>
        <w:t>2007,</w:t>
      </w:r>
      <w:r>
        <w:rPr>
          <w:spacing w:val="-9"/>
          <w:w w:val="105"/>
          <w:sz w:val="24"/>
        </w:rPr>
        <w:t xml:space="preserve"> </w:t>
      </w:r>
      <w:r>
        <w:rPr>
          <w:w w:val="105"/>
          <w:sz w:val="24"/>
        </w:rPr>
        <w:t xml:space="preserve">pro- </w:t>
      </w:r>
      <w:proofErr w:type="spellStart"/>
      <w:r>
        <w:rPr>
          <w:w w:val="105"/>
          <w:sz w:val="24"/>
        </w:rPr>
        <w:t>ceedings</w:t>
      </w:r>
      <w:proofErr w:type="spellEnd"/>
      <w:r>
        <w:rPr>
          <w:w w:val="105"/>
          <w:sz w:val="24"/>
        </w:rPr>
        <w:t xml:space="preserve"> of the Ninth International Conference on Nucleus-Nucleus</w:t>
      </w:r>
      <w:r>
        <w:rPr>
          <w:spacing w:val="-16"/>
          <w:w w:val="105"/>
          <w:sz w:val="24"/>
        </w:rPr>
        <w:t xml:space="preserve"> </w:t>
      </w:r>
      <w:r>
        <w:rPr>
          <w:w w:val="105"/>
          <w:sz w:val="24"/>
        </w:rPr>
        <w:t>Collisions.</w:t>
      </w:r>
    </w:p>
    <w:p w14:paraId="318880FE" w14:textId="77777777" w:rsidR="00430DE3" w:rsidRDefault="008F0850">
      <w:pPr>
        <w:pStyle w:val="ListParagraph"/>
        <w:numPr>
          <w:ilvl w:val="0"/>
          <w:numId w:val="2"/>
        </w:numPr>
        <w:tabs>
          <w:tab w:val="left" w:pos="517"/>
        </w:tabs>
        <w:spacing w:before="199" w:line="247" w:lineRule="auto"/>
        <w:ind w:right="118" w:hanging="416"/>
        <w:jc w:val="both"/>
        <w:rPr>
          <w:sz w:val="24"/>
        </w:rPr>
      </w:pPr>
      <w:bookmarkStart w:id="776" w:name="_bookmark154"/>
      <w:bookmarkEnd w:id="776"/>
      <w:r>
        <w:rPr>
          <w:sz w:val="24"/>
        </w:rPr>
        <w:t xml:space="preserve">N. D. </w:t>
      </w:r>
      <w:proofErr w:type="spellStart"/>
      <w:r>
        <w:rPr>
          <w:sz w:val="24"/>
        </w:rPr>
        <w:t>Scielzo</w:t>
      </w:r>
      <w:proofErr w:type="spellEnd"/>
      <w:r>
        <w:rPr>
          <w:sz w:val="24"/>
        </w:rPr>
        <w:t xml:space="preserve"> </w:t>
      </w:r>
      <w:r>
        <w:rPr>
          <w:rFonts w:ascii="Bookman Old Style" w:hAnsi="Bookman Old Style"/>
          <w:i/>
          <w:sz w:val="24"/>
        </w:rPr>
        <w:t>et al.</w:t>
      </w:r>
      <w:r>
        <w:rPr>
          <w:sz w:val="24"/>
        </w:rPr>
        <w:t xml:space="preserve">, “Statistical </w:t>
      </w:r>
      <w:r>
        <w:rPr>
          <w:rFonts w:ascii="Bookman Old Style" w:hAnsi="Bookman Old Style"/>
          <w:i/>
          <w:sz w:val="24"/>
        </w:rPr>
        <w:t xml:space="preserve">γ </w:t>
      </w:r>
      <w:r>
        <w:rPr>
          <w:sz w:val="24"/>
        </w:rPr>
        <w:t>Rays in the Analysis of Surrogate Nuclear Reactions,”</w:t>
      </w:r>
      <w:r>
        <w:rPr>
          <w:spacing w:val="-19"/>
          <w:sz w:val="24"/>
        </w:rPr>
        <w:t xml:space="preserve"> </w:t>
      </w:r>
      <w:r>
        <w:rPr>
          <w:rFonts w:ascii="Bookman Old Style" w:hAnsi="Bookman Old Style"/>
          <w:i/>
          <w:sz w:val="24"/>
        </w:rPr>
        <w:t>Physical</w:t>
      </w:r>
      <w:r>
        <w:rPr>
          <w:rFonts w:ascii="Bookman Old Style" w:hAnsi="Bookman Old Style"/>
          <w:i/>
          <w:spacing w:val="-28"/>
          <w:sz w:val="24"/>
        </w:rPr>
        <w:t xml:space="preserve"> </w:t>
      </w:r>
      <w:r>
        <w:rPr>
          <w:rFonts w:ascii="Bookman Old Style" w:hAnsi="Bookman Old Style"/>
          <w:i/>
          <w:sz w:val="24"/>
        </w:rPr>
        <w:t>Review</w:t>
      </w:r>
      <w:r>
        <w:rPr>
          <w:rFonts w:ascii="Bookman Old Style" w:hAnsi="Bookman Old Style"/>
          <w:i/>
          <w:spacing w:val="-28"/>
          <w:sz w:val="24"/>
        </w:rPr>
        <w:t xml:space="preserve"> </w:t>
      </w:r>
      <w:r>
        <w:rPr>
          <w:rFonts w:ascii="Bookman Old Style" w:hAnsi="Bookman Old Style"/>
          <w:i/>
          <w:sz w:val="24"/>
        </w:rPr>
        <w:t>C</w:t>
      </w:r>
      <w:r>
        <w:rPr>
          <w:rFonts w:ascii="Bookman Old Style" w:hAnsi="Bookman Old Style"/>
          <w:i/>
          <w:spacing w:val="-28"/>
          <w:sz w:val="24"/>
        </w:rPr>
        <w:t xml:space="preserve"> </w:t>
      </w:r>
      <w:r>
        <w:rPr>
          <w:rFonts w:ascii="Bookman Old Style" w:hAnsi="Bookman Old Style"/>
          <w:i/>
          <w:sz w:val="24"/>
        </w:rPr>
        <w:t>-</w:t>
      </w:r>
      <w:r>
        <w:rPr>
          <w:rFonts w:ascii="Bookman Old Style" w:hAnsi="Bookman Old Style"/>
          <w:i/>
          <w:spacing w:val="-28"/>
          <w:sz w:val="24"/>
        </w:rPr>
        <w:t xml:space="preserve"> </w:t>
      </w:r>
      <w:r>
        <w:rPr>
          <w:rFonts w:ascii="Bookman Old Style" w:hAnsi="Bookman Old Style"/>
          <w:i/>
          <w:sz w:val="24"/>
        </w:rPr>
        <w:t>Nuclear</w:t>
      </w:r>
      <w:r>
        <w:rPr>
          <w:rFonts w:ascii="Bookman Old Style" w:hAnsi="Bookman Old Style"/>
          <w:i/>
          <w:spacing w:val="-28"/>
          <w:sz w:val="24"/>
        </w:rPr>
        <w:t xml:space="preserve"> </w:t>
      </w:r>
      <w:r>
        <w:rPr>
          <w:rFonts w:ascii="Bookman Old Style" w:hAnsi="Bookman Old Style"/>
          <w:i/>
          <w:sz w:val="24"/>
        </w:rPr>
        <w:t>Physics</w:t>
      </w:r>
      <w:r>
        <w:rPr>
          <w:sz w:val="24"/>
        </w:rPr>
        <w:t>,</w:t>
      </w:r>
      <w:r>
        <w:rPr>
          <w:spacing w:val="-19"/>
          <w:sz w:val="24"/>
        </w:rPr>
        <w:t xml:space="preserve"> </w:t>
      </w:r>
      <w:r>
        <w:rPr>
          <w:sz w:val="24"/>
        </w:rPr>
        <w:t>vol.</w:t>
      </w:r>
      <w:r>
        <w:rPr>
          <w:spacing w:val="-19"/>
          <w:sz w:val="24"/>
        </w:rPr>
        <w:t xml:space="preserve"> </w:t>
      </w:r>
      <w:r>
        <w:rPr>
          <w:sz w:val="24"/>
        </w:rPr>
        <w:t>85,</w:t>
      </w:r>
      <w:r>
        <w:rPr>
          <w:spacing w:val="-19"/>
          <w:sz w:val="24"/>
        </w:rPr>
        <w:t xml:space="preserve"> </w:t>
      </w:r>
      <w:r>
        <w:rPr>
          <w:sz w:val="24"/>
        </w:rPr>
        <w:t>no.</w:t>
      </w:r>
      <w:r>
        <w:rPr>
          <w:spacing w:val="-19"/>
          <w:sz w:val="24"/>
        </w:rPr>
        <w:t xml:space="preserve"> </w:t>
      </w:r>
      <w:r>
        <w:rPr>
          <w:sz w:val="24"/>
        </w:rPr>
        <w:t>5,</w:t>
      </w:r>
      <w:r>
        <w:rPr>
          <w:spacing w:val="-19"/>
          <w:sz w:val="24"/>
        </w:rPr>
        <w:t xml:space="preserve"> </w:t>
      </w:r>
      <w:r>
        <w:rPr>
          <w:sz w:val="24"/>
        </w:rPr>
        <w:t>2012.</w:t>
      </w:r>
    </w:p>
    <w:p w14:paraId="5CC959A0" w14:textId="77777777" w:rsidR="00430DE3" w:rsidRDefault="008F0850">
      <w:pPr>
        <w:pStyle w:val="ListParagraph"/>
        <w:numPr>
          <w:ilvl w:val="0"/>
          <w:numId w:val="2"/>
        </w:numPr>
        <w:tabs>
          <w:tab w:val="left" w:pos="517"/>
        </w:tabs>
        <w:spacing w:before="200"/>
        <w:ind w:hanging="416"/>
        <w:jc w:val="left"/>
        <w:rPr>
          <w:sz w:val="24"/>
        </w:rPr>
      </w:pPr>
      <w:bookmarkStart w:id="777" w:name="_bookmark155"/>
      <w:bookmarkEnd w:id="777"/>
      <w:r>
        <w:rPr>
          <w:w w:val="105"/>
          <w:sz w:val="24"/>
        </w:rPr>
        <w:t>J.</w:t>
      </w:r>
      <w:r>
        <w:rPr>
          <w:spacing w:val="42"/>
          <w:w w:val="105"/>
          <w:sz w:val="24"/>
        </w:rPr>
        <w:t xml:space="preserve"> </w:t>
      </w:r>
      <w:r>
        <w:rPr>
          <w:w w:val="105"/>
          <w:sz w:val="24"/>
        </w:rPr>
        <w:t>E.</w:t>
      </w:r>
      <w:r>
        <w:rPr>
          <w:spacing w:val="42"/>
          <w:w w:val="105"/>
          <w:sz w:val="24"/>
        </w:rPr>
        <w:t xml:space="preserve"> </w:t>
      </w:r>
      <w:r>
        <w:rPr>
          <w:w w:val="105"/>
          <w:sz w:val="24"/>
        </w:rPr>
        <w:t>Escher,</w:t>
      </w:r>
      <w:r>
        <w:rPr>
          <w:spacing w:val="49"/>
          <w:w w:val="105"/>
          <w:sz w:val="24"/>
        </w:rPr>
        <w:t xml:space="preserve"> </w:t>
      </w:r>
      <w:r>
        <w:rPr>
          <w:w w:val="105"/>
          <w:sz w:val="24"/>
        </w:rPr>
        <w:t>J.</w:t>
      </w:r>
      <w:r>
        <w:rPr>
          <w:spacing w:val="42"/>
          <w:w w:val="105"/>
          <w:sz w:val="24"/>
        </w:rPr>
        <w:t xml:space="preserve"> </w:t>
      </w:r>
      <w:r>
        <w:rPr>
          <w:w w:val="105"/>
          <w:sz w:val="24"/>
        </w:rPr>
        <w:t>T.</w:t>
      </w:r>
      <w:r>
        <w:rPr>
          <w:spacing w:val="42"/>
          <w:w w:val="105"/>
          <w:sz w:val="24"/>
        </w:rPr>
        <w:t xml:space="preserve"> </w:t>
      </w:r>
      <w:r>
        <w:rPr>
          <w:w w:val="105"/>
          <w:sz w:val="24"/>
        </w:rPr>
        <w:t>Burke,</w:t>
      </w:r>
      <w:r>
        <w:rPr>
          <w:spacing w:val="49"/>
          <w:w w:val="105"/>
          <w:sz w:val="24"/>
        </w:rPr>
        <w:t xml:space="preserve"> </w:t>
      </w:r>
      <w:r>
        <w:rPr>
          <w:w w:val="105"/>
          <w:sz w:val="24"/>
        </w:rPr>
        <w:t>F.</w:t>
      </w:r>
      <w:r>
        <w:rPr>
          <w:spacing w:val="42"/>
          <w:w w:val="105"/>
          <w:sz w:val="24"/>
        </w:rPr>
        <w:t xml:space="preserve"> </w:t>
      </w:r>
      <w:r>
        <w:rPr>
          <w:w w:val="105"/>
          <w:sz w:val="24"/>
        </w:rPr>
        <w:t>S.</w:t>
      </w:r>
      <w:r>
        <w:rPr>
          <w:spacing w:val="42"/>
          <w:w w:val="105"/>
          <w:sz w:val="24"/>
        </w:rPr>
        <w:t xml:space="preserve"> </w:t>
      </w:r>
      <w:r>
        <w:rPr>
          <w:w w:val="105"/>
          <w:sz w:val="24"/>
        </w:rPr>
        <w:t>Dietrich,</w:t>
      </w:r>
      <w:r>
        <w:rPr>
          <w:spacing w:val="49"/>
          <w:w w:val="105"/>
          <w:sz w:val="24"/>
        </w:rPr>
        <w:t xml:space="preserve"> </w:t>
      </w:r>
      <w:r>
        <w:rPr>
          <w:w w:val="105"/>
          <w:sz w:val="24"/>
        </w:rPr>
        <w:t>N.</w:t>
      </w:r>
      <w:r>
        <w:rPr>
          <w:spacing w:val="42"/>
          <w:w w:val="105"/>
          <w:sz w:val="24"/>
        </w:rPr>
        <w:t xml:space="preserve"> </w:t>
      </w:r>
      <w:r>
        <w:rPr>
          <w:w w:val="105"/>
          <w:sz w:val="24"/>
        </w:rPr>
        <w:t>D.</w:t>
      </w:r>
      <w:r>
        <w:rPr>
          <w:spacing w:val="42"/>
          <w:w w:val="105"/>
          <w:sz w:val="24"/>
        </w:rPr>
        <w:t xml:space="preserve"> </w:t>
      </w:r>
      <w:proofErr w:type="spellStart"/>
      <w:r>
        <w:rPr>
          <w:w w:val="105"/>
          <w:sz w:val="24"/>
        </w:rPr>
        <w:t>Scielzo</w:t>
      </w:r>
      <w:proofErr w:type="spellEnd"/>
      <w:r>
        <w:rPr>
          <w:w w:val="105"/>
          <w:sz w:val="24"/>
        </w:rPr>
        <w:t>,</w:t>
      </w:r>
      <w:r>
        <w:rPr>
          <w:spacing w:val="48"/>
          <w:w w:val="105"/>
          <w:sz w:val="24"/>
        </w:rPr>
        <w:t xml:space="preserve"> </w:t>
      </w:r>
      <w:r>
        <w:rPr>
          <w:w w:val="105"/>
          <w:sz w:val="24"/>
        </w:rPr>
        <w:t>I.</w:t>
      </w:r>
      <w:r>
        <w:rPr>
          <w:spacing w:val="42"/>
          <w:w w:val="105"/>
          <w:sz w:val="24"/>
        </w:rPr>
        <w:t xml:space="preserve"> </w:t>
      </w:r>
      <w:r>
        <w:rPr>
          <w:w w:val="105"/>
          <w:sz w:val="24"/>
        </w:rPr>
        <w:t>J.</w:t>
      </w:r>
      <w:r>
        <w:rPr>
          <w:spacing w:val="42"/>
          <w:w w:val="105"/>
          <w:sz w:val="24"/>
        </w:rPr>
        <w:t xml:space="preserve"> </w:t>
      </w:r>
      <w:r>
        <w:rPr>
          <w:w w:val="105"/>
          <w:sz w:val="24"/>
        </w:rPr>
        <w:t>Thompson,</w:t>
      </w:r>
      <w:r>
        <w:rPr>
          <w:spacing w:val="49"/>
          <w:w w:val="105"/>
          <w:sz w:val="24"/>
        </w:rPr>
        <w:t xml:space="preserve"> </w:t>
      </w:r>
      <w:r>
        <w:rPr>
          <w:w w:val="105"/>
          <w:sz w:val="24"/>
        </w:rPr>
        <w:t>and</w:t>
      </w:r>
    </w:p>
    <w:p w14:paraId="338048A9" w14:textId="77777777" w:rsidR="00430DE3" w:rsidRDefault="008F0850">
      <w:pPr>
        <w:pStyle w:val="BodyText"/>
        <w:spacing w:before="13" w:line="249" w:lineRule="auto"/>
        <w:ind w:left="516"/>
      </w:pPr>
      <w:r>
        <w:rPr>
          <w:w w:val="105"/>
        </w:rPr>
        <w:t xml:space="preserve">W. Younes, “Compound-nuclear reaction cross sections from surrogate measure- </w:t>
      </w:r>
      <w:proofErr w:type="spellStart"/>
      <w:r>
        <w:rPr>
          <w:w w:val="105"/>
        </w:rPr>
        <w:t>ments</w:t>
      </w:r>
      <w:proofErr w:type="spellEnd"/>
      <w:r>
        <w:rPr>
          <w:w w:val="105"/>
        </w:rPr>
        <w:t xml:space="preserve">,” </w:t>
      </w:r>
      <w:r>
        <w:rPr>
          <w:rFonts w:ascii="Bookman Old Style" w:hAnsi="Bookman Old Style"/>
          <w:i/>
          <w:w w:val="105"/>
        </w:rPr>
        <w:t>Rev. Mod. Phys.</w:t>
      </w:r>
      <w:r>
        <w:rPr>
          <w:w w:val="105"/>
        </w:rPr>
        <w:t>, vol. 84, pp. 353–397, Mar 2012.</w:t>
      </w:r>
    </w:p>
    <w:p w14:paraId="5B7046B2" w14:textId="77777777" w:rsidR="00430DE3" w:rsidRDefault="008F0850">
      <w:pPr>
        <w:pStyle w:val="ListParagraph"/>
        <w:numPr>
          <w:ilvl w:val="0"/>
          <w:numId w:val="2"/>
        </w:numPr>
        <w:tabs>
          <w:tab w:val="left" w:pos="517"/>
        </w:tabs>
        <w:spacing w:before="197" w:line="252" w:lineRule="auto"/>
        <w:ind w:right="117" w:hanging="416"/>
        <w:jc w:val="both"/>
        <w:rPr>
          <w:sz w:val="24"/>
        </w:rPr>
      </w:pPr>
      <w:bookmarkStart w:id="778" w:name="_bookmark156"/>
      <w:bookmarkEnd w:id="778"/>
      <w:r>
        <w:rPr>
          <w:w w:val="105"/>
          <w:sz w:val="24"/>
        </w:rPr>
        <w:t xml:space="preserve">N. </w:t>
      </w:r>
      <w:proofErr w:type="spellStart"/>
      <w:r>
        <w:rPr>
          <w:w w:val="105"/>
          <w:sz w:val="24"/>
        </w:rPr>
        <w:t>Gharibyan</w:t>
      </w:r>
      <w:proofErr w:type="spellEnd"/>
      <w:r>
        <w:rPr>
          <w:w w:val="105"/>
          <w:sz w:val="24"/>
        </w:rPr>
        <w:t xml:space="preserve">, “Development </w:t>
      </w:r>
      <w:proofErr w:type="spellStart"/>
      <w:r>
        <w:rPr>
          <w:w w:val="105"/>
          <w:sz w:val="24"/>
        </w:rPr>
        <w:t>af</w:t>
      </w:r>
      <w:proofErr w:type="spellEnd"/>
      <w:r>
        <w:rPr>
          <w:w w:val="105"/>
          <w:sz w:val="24"/>
        </w:rPr>
        <w:t xml:space="preserve"> a fission-proxy method for the measurement of 14-MeV neutron fission yields at cams,” 10</w:t>
      </w:r>
      <w:r>
        <w:rPr>
          <w:spacing w:val="-23"/>
          <w:w w:val="105"/>
          <w:sz w:val="24"/>
        </w:rPr>
        <w:t xml:space="preserve"> </w:t>
      </w:r>
      <w:r>
        <w:rPr>
          <w:w w:val="105"/>
          <w:sz w:val="24"/>
        </w:rPr>
        <w:t>2016.</w:t>
      </w:r>
    </w:p>
    <w:p w14:paraId="7D55098E" w14:textId="77777777" w:rsidR="00430DE3" w:rsidRDefault="008F0850">
      <w:pPr>
        <w:pStyle w:val="ListParagraph"/>
        <w:numPr>
          <w:ilvl w:val="0"/>
          <w:numId w:val="2"/>
        </w:numPr>
        <w:tabs>
          <w:tab w:val="left" w:pos="517"/>
        </w:tabs>
        <w:spacing w:before="198" w:line="249" w:lineRule="auto"/>
        <w:ind w:right="117" w:hanging="416"/>
        <w:jc w:val="both"/>
        <w:rPr>
          <w:sz w:val="24"/>
        </w:rPr>
      </w:pPr>
      <w:bookmarkStart w:id="779" w:name="_bookmark157"/>
      <w:bookmarkEnd w:id="779"/>
      <w:r>
        <w:rPr>
          <w:w w:val="102"/>
          <w:sz w:val="24"/>
        </w:rPr>
        <w:t>N.</w:t>
      </w:r>
      <w:r>
        <w:rPr>
          <w:spacing w:val="22"/>
          <w:sz w:val="24"/>
        </w:rPr>
        <w:t xml:space="preserve"> </w:t>
      </w:r>
      <w:proofErr w:type="spellStart"/>
      <w:r>
        <w:rPr>
          <w:w w:val="104"/>
          <w:sz w:val="24"/>
        </w:rPr>
        <w:t>Gal</w:t>
      </w:r>
      <w:r>
        <w:rPr>
          <w:spacing w:val="-20"/>
          <w:w w:val="104"/>
          <w:sz w:val="24"/>
        </w:rPr>
        <w:t>y</w:t>
      </w:r>
      <w:proofErr w:type="spellEnd"/>
      <w:r>
        <w:rPr>
          <w:w w:val="107"/>
          <w:sz w:val="24"/>
        </w:rPr>
        <w:t>,</w:t>
      </w:r>
      <w:r>
        <w:rPr>
          <w:spacing w:val="24"/>
          <w:sz w:val="24"/>
        </w:rPr>
        <w:t xml:space="preserve"> </w:t>
      </w:r>
      <w:r>
        <w:rPr>
          <w:w w:val="102"/>
          <w:sz w:val="24"/>
        </w:rPr>
        <w:t>N.</w:t>
      </w:r>
      <w:r>
        <w:rPr>
          <w:spacing w:val="22"/>
          <w:sz w:val="24"/>
        </w:rPr>
        <w:t xml:space="preserve"> </w:t>
      </w:r>
      <w:proofErr w:type="spellStart"/>
      <w:r>
        <w:rPr>
          <w:spacing w:val="-20"/>
          <w:w w:val="115"/>
          <w:sz w:val="24"/>
        </w:rPr>
        <w:t>T</w:t>
      </w:r>
      <w:r>
        <w:rPr>
          <w:w w:val="103"/>
          <w:sz w:val="24"/>
        </w:rPr>
        <w:t>oulh</w:t>
      </w:r>
      <w:r>
        <w:rPr>
          <w:w w:val="110"/>
          <w:sz w:val="24"/>
        </w:rPr>
        <w:t>oat</w:t>
      </w:r>
      <w:proofErr w:type="spellEnd"/>
      <w:r>
        <w:rPr>
          <w:w w:val="110"/>
          <w:sz w:val="24"/>
        </w:rPr>
        <w:t>,</w:t>
      </w:r>
      <w:r>
        <w:rPr>
          <w:spacing w:val="24"/>
          <w:sz w:val="24"/>
        </w:rPr>
        <w:t xml:space="preserve"> </w:t>
      </w:r>
      <w:r>
        <w:rPr>
          <w:w w:val="102"/>
          <w:sz w:val="24"/>
        </w:rPr>
        <w:t>N.</w:t>
      </w:r>
      <w:r>
        <w:rPr>
          <w:spacing w:val="22"/>
          <w:sz w:val="24"/>
        </w:rPr>
        <w:t xml:space="preserve"> </w:t>
      </w:r>
      <w:proofErr w:type="spellStart"/>
      <w:r>
        <w:rPr>
          <w:w w:val="99"/>
          <w:sz w:val="24"/>
        </w:rPr>
        <w:t>Moncoffre</w:t>
      </w:r>
      <w:proofErr w:type="spellEnd"/>
      <w:r>
        <w:rPr>
          <w:w w:val="99"/>
          <w:sz w:val="24"/>
        </w:rPr>
        <w:t>,</w:t>
      </w:r>
      <w:r>
        <w:rPr>
          <w:spacing w:val="24"/>
          <w:sz w:val="24"/>
        </w:rPr>
        <w:t xml:space="preserve"> </w:t>
      </w:r>
      <w:r>
        <w:rPr>
          <w:w w:val="102"/>
          <w:sz w:val="24"/>
        </w:rPr>
        <w:t>Y.</w:t>
      </w:r>
      <w:r>
        <w:rPr>
          <w:spacing w:val="22"/>
          <w:sz w:val="24"/>
        </w:rPr>
        <w:t xml:space="preserve"> </w:t>
      </w:r>
      <w:proofErr w:type="spellStart"/>
      <w:r>
        <w:rPr>
          <w:w w:val="110"/>
          <w:sz w:val="24"/>
        </w:rPr>
        <w:t>Pi</w:t>
      </w:r>
      <w:r>
        <w:rPr>
          <w:spacing w:val="6"/>
          <w:w w:val="110"/>
          <w:sz w:val="24"/>
        </w:rPr>
        <w:t>p</w:t>
      </w:r>
      <w:r>
        <w:rPr>
          <w:w w:val="103"/>
          <w:sz w:val="24"/>
        </w:rPr>
        <w:t>on</w:t>
      </w:r>
      <w:proofErr w:type="spellEnd"/>
      <w:r>
        <w:rPr>
          <w:w w:val="103"/>
          <w:sz w:val="24"/>
        </w:rPr>
        <w:t>,</w:t>
      </w:r>
      <w:r>
        <w:rPr>
          <w:spacing w:val="24"/>
          <w:sz w:val="24"/>
        </w:rPr>
        <w:t xml:space="preserve"> </w:t>
      </w:r>
      <w:r>
        <w:rPr>
          <w:w w:val="102"/>
          <w:sz w:val="24"/>
        </w:rPr>
        <w:t>N.</w:t>
      </w:r>
      <w:r>
        <w:rPr>
          <w:spacing w:val="22"/>
          <w:sz w:val="24"/>
        </w:rPr>
        <w:t xml:space="preserve"> </w:t>
      </w:r>
      <w:proofErr w:type="spellStart"/>
      <w:r>
        <w:rPr>
          <w:spacing w:val="-7"/>
          <w:w w:val="103"/>
          <w:sz w:val="24"/>
        </w:rPr>
        <w:t>B</w:t>
      </w:r>
      <w:r>
        <w:rPr>
          <w:spacing w:val="-111"/>
          <w:w w:val="146"/>
          <w:sz w:val="24"/>
        </w:rPr>
        <w:t>´</w:t>
      </w:r>
      <w:r>
        <w:rPr>
          <w:w w:val="105"/>
          <w:sz w:val="24"/>
        </w:rPr>
        <w:t>ererd</w:t>
      </w:r>
      <w:proofErr w:type="spellEnd"/>
      <w:r>
        <w:rPr>
          <w:w w:val="105"/>
          <w:sz w:val="24"/>
        </w:rPr>
        <w:t>,</w:t>
      </w:r>
      <w:r>
        <w:rPr>
          <w:spacing w:val="24"/>
          <w:sz w:val="24"/>
        </w:rPr>
        <w:t xml:space="preserve"> </w:t>
      </w:r>
      <w:r>
        <w:rPr>
          <w:w w:val="102"/>
          <w:sz w:val="24"/>
        </w:rPr>
        <w:t>M.</w:t>
      </w:r>
      <w:r>
        <w:rPr>
          <w:spacing w:val="22"/>
          <w:sz w:val="24"/>
        </w:rPr>
        <w:t xml:space="preserve"> </w:t>
      </w:r>
      <w:r>
        <w:rPr>
          <w:w w:val="107"/>
          <w:sz w:val="24"/>
        </w:rPr>
        <w:t>R.</w:t>
      </w:r>
      <w:r>
        <w:rPr>
          <w:spacing w:val="23"/>
          <w:sz w:val="24"/>
        </w:rPr>
        <w:t xml:space="preserve"> </w:t>
      </w:r>
      <w:r>
        <w:rPr>
          <w:w w:val="105"/>
          <w:sz w:val="24"/>
        </w:rPr>
        <w:t>Ammar,</w:t>
      </w:r>
      <w:r>
        <w:rPr>
          <w:spacing w:val="24"/>
          <w:sz w:val="24"/>
        </w:rPr>
        <w:t xml:space="preserve"> </w:t>
      </w:r>
      <w:r>
        <w:rPr>
          <w:spacing w:val="-20"/>
          <w:w w:val="119"/>
          <w:sz w:val="24"/>
        </w:rPr>
        <w:t>P</w:t>
      </w:r>
      <w:r>
        <w:rPr>
          <w:w w:val="107"/>
          <w:sz w:val="24"/>
        </w:rPr>
        <w:t>.</w:t>
      </w:r>
      <w:r>
        <w:rPr>
          <w:spacing w:val="23"/>
          <w:sz w:val="24"/>
        </w:rPr>
        <w:t xml:space="preserve"> </w:t>
      </w:r>
      <w:r>
        <w:rPr>
          <w:w w:val="97"/>
          <w:sz w:val="24"/>
        </w:rPr>
        <w:t xml:space="preserve">Si- </w:t>
      </w:r>
      <w:r>
        <w:rPr>
          <w:sz w:val="24"/>
        </w:rPr>
        <w:t xml:space="preserve">mon, D. </w:t>
      </w:r>
      <w:proofErr w:type="spellStart"/>
      <w:r>
        <w:rPr>
          <w:sz w:val="24"/>
        </w:rPr>
        <w:t>Deldicque</w:t>
      </w:r>
      <w:proofErr w:type="spellEnd"/>
      <w:r>
        <w:rPr>
          <w:sz w:val="24"/>
        </w:rPr>
        <w:t xml:space="preserve">, and </w:t>
      </w:r>
      <w:r>
        <w:rPr>
          <w:spacing w:val="-10"/>
          <w:sz w:val="24"/>
        </w:rPr>
        <w:t xml:space="preserve">P. </w:t>
      </w:r>
      <w:proofErr w:type="spellStart"/>
      <w:r>
        <w:rPr>
          <w:sz w:val="24"/>
        </w:rPr>
        <w:t>Sainsot</w:t>
      </w:r>
      <w:proofErr w:type="spellEnd"/>
      <w:r>
        <w:rPr>
          <w:sz w:val="24"/>
        </w:rPr>
        <w:t>, “Ion Irradiation Used as Surrogate of Neutron Irradiation in Graphite: Consequences on 14C and 36Cl Behavior and Structural Evolution,”</w:t>
      </w:r>
      <w:r>
        <w:rPr>
          <w:spacing w:val="-12"/>
          <w:sz w:val="24"/>
        </w:rPr>
        <w:t xml:space="preserve"> </w:t>
      </w:r>
      <w:r>
        <w:rPr>
          <w:rFonts w:ascii="Bookman Old Style" w:hAnsi="Bookman Old Style"/>
          <w:i/>
          <w:sz w:val="24"/>
        </w:rPr>
        <w:t>Journal</w:t>
      </w:r>
      <w:r>
        <w:rPr>
          <w:rFonts w:ascii="Bookman Old Style" w:hAnsi="Bookman Old Style"/>
          <w:i/>
          <w:spacing w:val="-21"/>
          <w:sz w:val="24"/>
        </w:rPr>
        <w:t xml:space="preserve"> </w:t>
      </w:r>
      <w:r>
        <w:rPr>
          <w:rFonts w:ascii="Bookman Old Style" w:hAnsi="Bookman Old Style"/>
          <w:i/>
          <w:sz w:val="24"/>
        </w:rPr>
        <w:t>of</w:t>
      </w:r>
      <w:r>
        <w:rPr>
          <w:rFonts w:ascii="Bookman Old Style" w:hAnsi="Bookman Old Style"/>
          <w:i/>
          <w:spacing w:val="-21"/>
          <w:sz w:val="24"/>
        </w:rPr>
        <w:t xml:space="preserve"> </w:t>
      </w:r>
      <w:r>
        <w:rPr>
          <w:rFonts w:ascii="Bookman Old Style" w:hAnsi="Bookman Old Style"/>
          <w:i/>
          <w:sz w:val="24"/>
        </w:rPr>
        <w:t>Nuclear</w:t>
      </w:r>
      <w:r>
        <w:rPr>
          <w:rFonts w:ascii="Bookman Old Style" w:hAnsi="Bookman Old Style"/>
          <w:i/>
          <w:spacing w:val="-21"/>
          <w:sz w:val="24"/>
        </w:rPr>
        <w:t xml:space="preserve"> </w:t>
      </w:r>
      <w:r>
        <w:rPr>
          <w:rFonts w:ascii="Bookman Old Style" w:hAnsi="Bookman Old Style"/>
          <w:i/>
          <w:sz w:val="24"/>
        </w:rPr>
        <w:t>Materials</w:t>
      </w:r>
      <w:r>
        <w:rPr>
          <w:sz w:val="24"/>
        </w:rPr>
        <w:t>,</w:t>
      </w:r>
      <w:r>
        <w:rPr>
          <w:spacing w:val="-12"/>
          <w:sz w:val="24"/>
        </w:rPr>
        <w:t xml:space="preserve"> </w:t>
      </w:r>
      <w:r>
        <w:rPr>
          <w:sz w:val="24"/>
        </w:rPr>
        <w:t>vol.</w:t>
      </w:r>
      <w:r>
        <w:rPr>
          <w:spacing w:val="-12"/>
          <w:sz w:val="24"/>
        </w:rPr>
        <w:t xml:space="preserve"> </w:t>
      </w:r>
      <w:r>
        <w:rPr>
          <w:sz w:val="24"/>
        </w:rPr>
        <w:t>502,</w:t>
      </w:r>
      <w:r>
        <w:rPr>
          <w:spacing w:val="-12"/>
          <w:sz w:val="24"/>
        </w:rPr>
        <w:t xml:space="preserve"> </w:t>
      </w:r>
      <w:r>
        <w:rPr>
          <w:sz w:val="24"/>
        </w:rPr>
        <w:t>pp.</w:t>
      </w:r>
      <w:r>
        <w:rPr>
          <w:spacing w:val="-12"/>
          <w:sz w:val="24"/>
        </w:rPr>
        <w:t xml:space="preserve"> </w:t>
      </w:r>
      <w:r>
        <w:rPr>
          <w:sz w:val="24"/>
        </w:rPr>
        <w:t>20–29,</w:t>
      </w:r>
      <w:r>
        <w:rPr>
          <w:spacing w:val="-12"/>
          <w:sz w:val="24"/>
        </w:rPr>
        <w:t xml:space="preserve"> </w:t>
      </w:r>
      <w:r>
        <w:rPr>
          <w:sz w:val="24"/>
        </w:rPr>
        <w:t>2018.</w:t>
      </w:r>
    </w:p>
    <w:p w14:paraId="425C8632" w14:textId="77777777" w:rsidR="00430DE3" w:rsidRDefault="008F0850">
      <w:pPr>
        <w:pStyle w:val="ListParagraph"/>
        <w:numPr>
          <w:ilvl w:val="0"/>
          <w:numId w:val="2"/>
        </w:numPr>
        <w:tabs>
          <w:tab w:val="left" w:pos="517"/>
        </w:tabs>
        <w:spacing w:before="197" w:line="252" w:lineRule="auto"/>
        <w:ind w:right="117" w:hanging="416"/>
        <w:jc w:val="both"/>
        <w:rPr>
          <w:sz w:val="24"/>
        </w:rPr>
      </w:pPr>
      <w:bookmarkStart w:id="780" w:name="_bookmark158"/>
      <w:bookmarkEnd w:id="780"/>
      <w:r>
        <w:rPr>
          <w:w w:val="105"/>
          <w:sz w:val="24"/>
        </w:rPr>
        <w:t xml:space="preserve">J. Bouchard and R. </w:t>
      </w:r>
      <w:proofErr w:type="spellStart"/>
      <w:r>
        <w:rPr>
          <w:spacing w:val="-4"/>
          <w:w w:val="105"/>
          <w:sz w:val="24"/>
        </w:rPr>
        <w:t>Heaphy</w:t>
      </w:r>
      <w:proofErr w:type="spellEnd"/>
      <w:r>
        <w:rPr>
          <w:spacing w:val="-4"/>
          <w:w w:val="105"/>
          <w:sz w:val="24"/>
        </w:rPr>
        <w:t xml:space="preserve">, </w:t>
      </w:r>
      <w:r>
        <w:rPr>
          <w:w w:val="105"/>
          <w:sz w:val="24"/>
        </w:rPr>
        <w:t xml:space="preserve">“QASPR </w:t>
      </w:r>
      <w:proofErr w:type="gramStart"/>
      <w:r>
        <w:rPr>
          <w:w w:val="105"/>
          <w:sz w:val="24"/>
        </w:rPr>
        <w:t>Validation :</w:t>
      </w:r>
      <w:proofErr w:type="gramEnd"/>
      <w:r>
        <w:rPr>
          <w:w w:val="105"/>
          <w:sz w:val="24"/>
        </w:rPr>
        <w:t xml:space="preserve"> Moving from Research Codes to </w:t>
      </w:r>
      <w:r>
        <w:rPr>
          <w:spacing w:val="-3"/>
          <w:w w:val="105"/>
          <w:sz w:val="24"/>
        </w:rPr>
        <w:t xml:space="preserve">Trusted </w:t>
      </w:r>
      <w:r>
        <w:rPr>
          <w:w w:val="105"/>
          <w:sz w:val="24"/>
        </w:rPr>
        <w:t xml:space="preserve">Codes,” Sandia National Laboratories, </w:t>
      </w:r>
      <w:r>
        <w:rPr>
          <w:spacing w:val="-6"/>
          <w:w w:val="105"/>
          <w:sz w:val="24"/>
        </w:rPr>
        <w:t xml:space="preserve">Tech. </w:t>
      </w:r>
      <w:r>
        <w:rPr>
          <w:w w:val="105"/>
          <w:sz w:val="24"/>
        </w:rPr>
        <w:t>Rep.,</w:t>
      </w:r>
      <w:r w:rsidR="00DB52C2">
        <w:rPr>
          <w:w w:val="105"/>
          <w:sz w:val="24"/>
        </w:rPr>
        <w:t xml:space="preserve"> </w:t>
      </w:r>
      <w:r>
        <w:rPr>
          <w:spacing w:val="46"/>
          <w:w w:val="105"/>
          <w:sz w:val="24"/>
        </w:rPr>
        <w:t xml:space="preserve"> </w:t>
      </w:r>
      <w:r>
        <w:rPr>
          <w:w w:val="105"/>
          <w:sz w:val="24"/>
        </w:rPr>
        <w:t>2007.</w:t>
      </w:r>
    </w:p>
    <w:p w14:paraId="7294FE82" w14:textId="77777777" w:rsidR="00430DE3" w:rsidRDefault="008F0850">
      <w:pPr>
        <w:pStyle w:val="ListParagraph"/>
        <w:numPr>
          <w:ilvl w:val="0"/>
          <w:numId w:val="2"/>
        </w:numPr>
        <w:tabs>
          <w:tab w:val="left" w:pos="517"/>
        </w:tabs>
        <w:spacing w:before="198" w:line="249" w:lineRule="auto"/>
        <w:ind w:right="117" w:hanging="416"/>
        <w:jc w:val="both"/>
        <w:rPr>
          <w:sz w:val="24"/>
        </w:rPr>
      </w:pPr>
      <w:bookmarkStart w:id="781" w:name="_bookmark159"/>
      <w:bookmarkEnd w:id="781"/>
      <w:r>
        <w:rPr>
          <w:sz w:val="24"/>
        </w:rPr>
        <w:t xml:space="preserve">Y. </w:t>
      </w:r>
      <w:proofErr w:type="spellStart"/>
      <w:r>
        <w:rPr>
          <w:sz w:val="24"/>
        </w:rPr>
        <w:t>Kasesaz</w:t>
      </w:r>
      <w:proofErr w:type="spellEnd"/>
      <w:r>
        <w:rPr>
          <w:sz w:val="24"/>
        </w:rPr>
        <w:t xml:space="preserve"> and M. Karimi, “A </w:t>
      </w:r>
      <w:r>
        <w:rPr>
          <w:spacing w:val="-3"/>
          <w:sz w:val="24"/>
        </w:rPr>
        <w:t>Novel</w:t>
      </w:r>
      <w:r w:rsidR="00DB52C2">
        <w:rPr>
          <w:spacing w:val="-3"/>
          <w:sz w:val="24"/>
        </w:rPr>
        <w:t xml:space="preserve"> </w:t>
      </w:r>
      <w:r>
        <w:rPr>
          <w:sz w:val="24"/>
        </w:rPr>
        <w:t>Design of Beam Shaping Assembly to use</w:t>
      </w:r>
      <w:r w:rsidR="00DB52C2">
        <w:rPr>
          <w:sz w:val="24"/>
        </w:rPr>
        <w:t xml:space="preserve"> </w:t>
      </w:r>
      <w:r>
        <w:rPr>
          <w:sz w:val="24"/>
        </w:rPr>
        <w:t xml:space="preserve">D-T Neutron </w:t>
      </w:r>
      <w:proofErr w:type="spellStart"/>
      <w:r>
        <w:rPr>
          <w:sz w:val="24"/>
        </w:rPr>
        <w:t>Henerator</w:t>
      </w:r>
      <w:proofErr w:type="spellEnd"/>
      <w:r>
        <w:rPr>
          <w:sz w:val="24"/>
        </w:rPr>
        <w:t xml:space="preserve"> for BNCT,” </w:t>
      </w:r>
      <w:r>
        <w:rPr>
          <w:rFonts w:ascii="Bookman Old Style" w:hAnsi="Bookman Old Style"/>
          <w:i/>
          <w:sz w:val="24"/>
        </w:rPr>
        <w:t>Applied Radiation and Isotopes</w:t>
      </w:r>
      <w:r>
        <w:rPr>
          <w:sz w:val="24"/>
        </w:rPr>
        <w:t>, vol. 118, no. September, pp. 317–</w:t>
      </w:r>
      <w:proofErr w:type="gramStart"/>
      <w:r>
        <w:rPr>
          <w:sz w:val="24"/>
        </w:rPr>
        <w:t>325,</w:t>
      </w:r>
      <w:r w:rsidR="00DB52C2">
        <w:rPr>
          <w:sz w:val="24"/>
        </w:rPr>
        <w:t xml:space="preserve"> </w:t>
      </w:r>
      <w:r>
        <w:rPr>
          <w:spacing w:val="19"/>
          <w:sz w:val="24"/>
        </w:rPr>
        <w:t xml:space="preserve"> </w:t>
      </w:r>
      <w:r>
        <w:rPr>
          <w:sz w:val="24"/>
        </w:rPr>
        <w:t>2016</w:t>
      </w:r>
      <w:proofErr w:type="gramEnd"/>
      <w:r>
        <w:rPr>
          <w:sz w:val="24"/>
        </w:rPr>
        <w:t>.</w:t>
      </w:r>
    </w:p>
    <w:p w14:paraId="58F4B2F7" w14:textId="77777777" w:rsidR="00430DE3" w:rsidRDefault="00430DE3">
      <w:pPr>
        <w:spacing w:line="249" w:lineRule="auto"/>
        <w:jc w:val="both"/>
        <w:rPr>
          <w:sz w:val="24"/>
        </w:rPr>
        <w:sectPr w:rsidR="00430DE3">
          <w:pgSz w:w="12240" w:h="15840"/>
          <w:pgMar w:top="1420" w:right="1680" w:bottom="1380" w:left="1700" w:header="0" w:footer="1182" w:gutter="0"/>
          <w:cols w:space="720"/>
        </w:sectPr>
      </w:pPr>
    </w:p>
    <w:p w14:paraId="3E82A3BE" w14:textId="77777777" w:rsidR="00430DE3" w:rsidRDefault="008F0850">
      <w:pPr>
        <w:pStyle w:val="ListParagraph"/>
        <w:numPr>
          <w:ilvl w:val="0"/>
          <w:numId w:val="2"/>
        </w:numPr>
        <w:tabs>
          <w:tab w:val="left" w:pos="517"/>
        </w:tabs>
        <w:spacing w:before="35" w:line="247" w:lineRule="auto"/>
        <w:ind w:right="117" w:hanging="416"/>
        <w:jc w:val="both"/>
        <w:rPr>
          <w:sz w:val="24"/>
        </w:rPr>
      </w:pPr>
      <w:bookmarkStart w:id="782" w:name="_bookmark160"/>
      <w:bookmarkEnd w:id="782"/>
      <w:r>
        <w:rPr>
          <w:sz w:val="24"/>
        </w:rPr>
        <w:lastRenderedPageBreak/>
        <w:t xml:space="preserve">I. M. </w:t>
      </w:r>
      <w:proofErr w:type="spellStart"/>
      <w:r>
        <w:rPr>
          <w:sz w:val="24"/>
        </w:rPr>
        <w:t>Ardana</w:t>
      </w:r>
      <w:proofErr w:type="spellEnd"/>
      <w:r>
        <w:rPr>
          <w:sz w:val="24"/>
        </w:rPr>
        <w:t xml:space="preserve"> and Y. </w:t>
      </w:r>
      <w:proofErr w:type="spellStart"/>
      <w:r>
        <w:rPr>
          <w:sz w:val="24"/>
        </w:rPr>
        <w:t>Sardjono</w:t>
      </w:r>
      <w:proofErr w:type="spellEnd"/>
      <w:r>
        <w:rPr>
          <w:sz w:val="24"/>
        </w:rPr>
        <w:t xml:space="preserve">, “Optimization of a Neutron Beam Shaping </w:t>
      </w:r>
      <w:proofErr w:type="spellStart"/>
      <w:r>
        <w:rPr>
          <w:sz w:val="24"/>
        </w:rPr>
        <w:t>Assem</w:t>
      </w:r>
      <w:proofErr w:type="spellEnd"/>
      <w:r>
        <w:rPr>
          <w:sz w:val="24"/>
        </w:rPr>
        <w:t>-</w:t>
      </w:r>
      <w:r w:rsidR="00DB52C2">
        <w:rPr>
          <w:sz w:val="24"/>
        </w:rPr>
        <w:t xml:space="preserve"> </w:t>
      </w:r>
      <w:proofErr w:type="spellStart"/>
      <w:r>
        <w:rPr>
          <w:sz w:val="24"/>
        </w:rPr>
        <w:t>bly</w:t>
      </w:r>
      <w:proofErr w:type="spellEnd"/>
      <w:r>
        <w:rPr>
          <w:sz w:val="24"/>
        </w:rPr>
        <w:t xml:space="preserve"> Design for BNCT and Its Dosimetry Simulation Based on MCNPX,” </w:t>
      </w:r>
      <w:proofErr w:type="spellStart"/>
      <w:r>
        <w:rPr>
          <w:rFonts w:ascii="Bookman Old Style" w:hAnsi="Bookman Old Style"/>
          <w:i/>
          <w:sz w:val="24"/>
        </w:rPr>
        <w:t>Jurnal</w:t>
      </w:r>
      <w:proofErr w:type="spellEnd"/>
      <w:r>
        <w:rPr>
          <w:rFonts w:ascii="Bookman Old Style" w:hAnsi="Bookman Old Style"/>
          <w:i/>
          <w:sz w:val="24"/>
        </w:rPr>
        <w:t xml:space="preserve"> </w:t>
      </w:r>
      <w:proofErr w:type="spellStart"/>
      <w:r>
        <w:rPr>
          <w:rFonts w:ascii="Bookman Old Style" w:hAnsi="Bookman Old Style"/>
          <w:i/>
          <w:spacing w:val="-4"/>
          <w:sz w:val="24"/>
        </w:rPr>
        <w:t>Teknologi</w:t>
      </w:r>
      <w:proofErr w:type="spellEnd"/>
      <w:r>
        <w:rPr>
          <w:rFonts w:ascii="Bookman Old Style" w:hAnsi="Bookman Old Style"/>
          <w:i/>
          <w:spacing w:val="-21"/>
          <w:sz w:val="24"/>
        </w:rPr>
        <w:t xml:space="preserve"> </w:t>
      </w:r>
      <w:proofErr w:type="spellStart"/>
      <w:r>
        <w:rPr>
          <w:rFonts w:ascii="Bookman Old Style" w:hAnsi="Bookman Old Style"/>
          <w:i/>
          <w:spacing w:val="-4"/>
          <w:sz w:val="24"/>
        </w:rPr>
        <w:t>Reaktor</w:t>
      </w:r>
      <w:proofErr w:type="spellEnd"/>
      <w:r>
        <w:rPr>
          <w:rFonts w:ascii="Bookman Old Style" w:hAnsi="Bookman Old Style"/>
          <w:i/>
          <w:spacing w:val="-21"/>
          <w:sz w:val="24"/>
        </w:rPr>
        <w:t xml:space="preserve"> </w:t>
      </w:r>
      <w:proofErr w:type="spellStart"/>
      <w:r>
        <w:rPr>
          <w:rFonts w:ascii="Bookman Old Style" w:hAnsi="Bookman Old Style"/>
          <w:i/>
          <w:sz w:val="24"/>
        </w:rPr>
        <w:t>Nuklir</w:t>
      </w:r>
      <w:proofErr w:type="spellEnd"/>
      <w:r>
        <w:rPr>
          <w:rFonts w:ascii="Bookman Old Style" w:hAnsi="Bookman Old Style"/>
          <w:i/>
          <w:spacing w:val="-21"/>
          <w:sz w:val="24"/>
        </w:rPr>
        <w:t xml:space="preserve"> </w:t>
      </w:r>
      <w:r>
        <w:rPr>
          <w:rFonts w:ascii="Bookman Old Style" w:hAnsi="Bookman Old Style"/>
          <w:i/>
          <w:spacing w:val="-6"/>
          <w:sz w:val="24"/>
        </w:rPr>
        <w:t>Tri</w:t>
      </w:r>
      <w:r>
        <w:rPr>
          <w:rFonts w:ascii="Bookman Old Style" w:hAnsi="Bookman Old Style"/>
          <w:i/>
          <w:spacing w:val="-21"/>
          <w:sz w:val="24"/>
        </w:rPr>
        <w:t xml:space="preserve"> </w:t>
      </w:r>
      <w:proofErr w:type="spellStart"/>
      <w:r>
        <w:rPr>
          <w:rFonts w:ascii="Bookman Old Style" w:hAnsi="Bookman Old Style"/>
          <w:i/>
          <w:sz w:val="24"/>
        </w:rPr>
        <w:t>Dasa</w:t>
      </w:r>
      <w:proofErr w:type="spellEnd"/>
      <w:r>
        <w:rPr>
          <w:rFonts w:ascii="Bookman Old Style" w:hAnsi="Bookman Old Style"/>
          <w:i/>
          <w:spacing w:val="-21"/>
          <w:sz w:val="24"/>
        </w:rPr>
        <w:t xml:space="preserve"> </w:t>
      </w:r>
      <w:r>
        <w:rPr>
          <w:rFonts w:ascii="Bookman Old Style" w:hAnsi="Bookman Old Style"/>
          <w:i/>
          <w:spacing w:val="-3"/>
          <w:sz w:val="24"/>
        </w:rPr>
        <w:t>Mega</w:t>
      </w:r>
      <w:r>
        <w:rPr>
          <w:spacing w:val="-3"/>
          <w:sz w:val="24"/>
        </w:rPr>
        <w:t>,</w:t>
      </w:r>
      <w:r>
        <w:rPr>
          <w:spacing w:val="-12"/>
          <w:sz w:val="24"/>
        </w:rPr>
        <w:t xml:space="preserve"> </w:t>
      </w:r>
      <w:r>
        <w:rPr>
          <w:sz w:val="24"/>
        </w:rPr>
        <w:t>vol.</w:t>
      </w:r>
      <w:r>
        <w:rPr>
          <w:spacing w:val="-12"/>
          <w:sz w:val="24"/>
        </w:rPr>
        <w:t xml:space="preserve"> </w:t>
      </w:r>
      <w:r>
        <w:rPr>
          <w:sz w:val="24"/>
        </w:rPr>
        <w:t>19,</w:t>
      </w:r>
      <w:r>
        <w:rPr>
          <w:spacing w:val="-12"/>
          <w:sz w:val="24"/>
        </w:rPr>
        <w:t xml:space="preserve"> </w:t>
      </w:r>
      <w:r>
        <w:rPr>
          <w:sz w:val="24"/>
        </w:rPr>
        <w:t>no.</w:t>
      </w:r>
      <w:r>
        <w:rPr>
          <w:spacing w:val="-12"/>
          <w:sz w:val="24"/>
        </w:rPr>
        <w:t xml:space="preserve"> </w:t>
      </w:r>
      <w:r>
        <w:rPr>
          <w:sz w:val="24"/>
        </w:rPr>
        <w:t>3,</w:t>
      </w:r>
      <w:r>
        <w:rPr>
          <w:spacing w:val="-12"/>
          <w:sz w:val="24"/>
        </w:rPr>
        <w:t xml:space="preserve"> </w:t>
      </w:r>
      <w:r>
        <w:rPr>
          <w:sz w:val="24"/>
        </w:rPr>
        <w:t>p.</w:t>
      </w:r>
      <w:r>
        <w:rPr>
          <w:spacing w:val="-12"/>
          <w:sz w:val="24"/>
        </w:rPr>
        <w:t xml:space="preserve"> </w:t>
      </w:r>
      <w:r>
        <w:rPr>
          <w:sz w:val="24"/>
        </w:rPr>
        <w:t>121,</w:t>
      </w:r>
      <w:r>
        <w:rPr>
          <w:spacing w:val="-12"/>
          <w:sz w:val="24"/>
        </w:rPr>
        <w:t xml:space="preserve"> </w:t>
      </w:r>
      <w:r>
        <w:rPr>
          <w:sz w:val="24"/>
        </w:rPr>
        <w:t>2017.</w:t>
      </w:r>
    </w:p>
    <w:p w14:paraId="34D08D16" w14:textId="77777777" w:rsidR="00430DE3" w:rsidRDefault="008F0850">
      <w:pPr>
        <w:pStyle w:val="ListParagraph"/>
        <w:numPr>
          <w:ilvl w:val="0"/>
          <w:numId w:val="2"/>
        </w:numPr>
        <w:tabs>
          <w:tab w:val="left" w:pos="517"/>
        </w:tabs>
        <w:spacing w:before="196" w:line="244" w:lineRule="auto"/>
        <w:ind w:right="117" w:hanging="416"/>
        <w:jc w:val="both"/>
        <w:rPr>
          <w:sz w:val="24"/>
        </w:rPr>
      </w:pPr>
      <w:bookmarkStart w:id="783" w:name="_bookmark161"/>
      <w:bookmarkEnd w:id="783"/>
      <w:r>
        <w:rPr>
          <w:sz w:val="24"/>
        </w:rPr>
        <w:t xml:space="preserve">L. Zaidi, M. </w:t>
      </w:r>
      <w:proofErr w:type="spellStart"/>
      <w:r>
        <w:rPr>
          <w:sz w:val="24"/>
        </w:rPr>
        <w:t>Belgaid</w:t>
      </w:r>
      <w:proofErr w:type="spellEnd"/>
      <w:r>
        <w:rPr>
          <w:sz w:val="24"/>
        </w:rPr>
        <w:t xml:space="preserve">, S. </w:t>
      </w:r>
      <w:proofErr w:type="spellStart"/>
      <w:r>
        <w:rPr>
          <w:spacing w:val="-5"/>
          <w:sz w:val="24"/>
        </w:rPr>
        <w:t>Taskaev</w:t>
      </w:r>
      <w:proofErr w:type="spellEnd"/>
      <w:r>
        <w:rPr>
          <w:spacing w:val="-5"/>
          <w:sz w:val="24"/>
        </w:rPr>
        <w:t xml:space="preserve">, </w:t>
      </w:r>
      <w:r>
        <w:rPr>
          <w:sz w:val="24"/>
        </w:rPr>
        <w:t xml:space="preserve">and R. </w:t>
      </w:r>
      <w:proofErr w:type="spellStart"/>
      <w:r>
        <w:rPr>
          <w:sz w:val="24"/>
        </w:rPr>
        <w:t>Khelifi</w:t>
      </w:r>
      <w:proofErr w:type="spellEnd"/>
      <w:r>
        <w:rPr>
          <w:sz w:val="24"/>
        </w:rPr>
        <w:t>, “Beam Shaping Assembly Design</w:t>
      </w:r>
      <w:r w:rsidR="00DB52C2">
        <w:rPr>
          <w:sz w:val="24"/>
        </w:rPr>
        <w:t xml:space="preserve"> </w:t>
      </w:r>
      <w:r>
        <w:rPr>
          <w:sz w:val="24"/>
        </w:rPr>
        <w:t xml:space="preserve">of </w:t>
      </w:r>
      <w:r>
        <w:rPr>
          <w:position w:val="9"/>
          <w:sz w:val="16"/>
        </w:rPr>
        <w:t>7</w:t>
      </w:r>
      <w:r>
        <w:rPr>
          <w:sz w:val="24"/>
        </w:rPr>
        <w:t>Li(</w:t>
      </w:r>
      <w:proofErr w:type="spellStart"/>
      <w:proofErr w:type="gramStart"/>
      <w:r>
        <w:rPr>
          <w:sz w:val="24"/>
        </w:rPr>
        <w:t>p,n</w:t>
      </w:r>
      <w:proofErr w:type="spellEnd"/>
      <w:proofErr w:type="gramEnd"/>
      <w:r>
        <w:rPr>
          <w:sz w:val="24"/>
        </w:rPr>
        <w:t>)</w:t>
      </w:r>
      <w:r>
        <w:rPr>
          <w:position w:val="9"/>
          <w:sz w:val="16"/>
        </w:rPr>
        <w:t>7</w:t>
      </w:r>
      <w:r>
        <w:rPr>
          <w:sz w:val="24"/>
        </w:rPr>
        <w:t>Be Neutron Source for Boron Neutron Capture</w:t>
      </w:r>
      <w:r w:rsidR="00DB52C2">
        <w:rPr>
          <w:sz w:val="24"/>
        </w:rPr>
        <w:t xml:space="preserve"> </w:t>
      </w:r>
      <w:r>
        <w:rPr>
          <w:sz w:val="24"/>
        </w:rPr>
        <w:t>Therapy</w:t>
      </w:r>
      <w:r w:rsidR="00DB52C2">
        <w:rPr>
          <w:sz w:val="24"/>
        </w:rPr>
        <w:t xml:space="preserve"> </w:t>
      </w:r>
      <w:r>
        <w:rPr>
          <w:sz w:val="24"/>
        </w:rPr>
        <w:t>of</w:t>
      </w:r>
      <w:r w:rsidR="00DB52C2">
        <w:rPr>
          <w:sz w:val="24"/>
        </w:rPr>
        <w:t xml:space="preserve"> </w:t>
      </w:r>
      <w:r>
        <w:rPr>
          <w:sz w:val="24"/>
        </w:rPr>
        <w:t>Deep-</w:t>
      </w:r>
      <w:r w:rsidR="00DB52C2">
        <w:rPr>
          <w:sz w:val="24"/>
        </w:rPr>
        <w:t xml:space="preserve"> </w:t>
      </w:r>
      <w:r>
        <w:rPr>
          <w:sz w:val="24"/>
        </w:rPr>
        <w:t>Seated</w:t>
      </w:r>
      <w:r>
        <w:rPr>
          <w:spacing w:val="-10"/>
          <w:sz w:val="24"/>
        </w:rPr>
        <w:t xml:space="preserve"> </w:t>
      </w:r>
      <w:r>
        <w:rPr>
          <w:spacing w:val="-3"/>
          <w:sz w:val="24"/>
        </w:rPr>
        <w:t>Tumor,”</w:t>
      </w:r>
      <w:r>
        <w:rPr>
          <w:spacing w:val="-10"/>
          <w:sz w:val="24"/>
        </w:rPr>
        <w:t xml:space="preserve"> </w:t>
      </w:r>
      <w:r>
        <w:rPr>
          <w:rFonts w:ascii="Bookman Old Style" w:hAnsi="Bookman Old Style"/>
          <w:i/>
          <w:sz w:val="24"/>
        </w:rPr>
        <w:t>Applied</w:t>
      </w:r>
      <w:r>
        <w:rPr>
          <w:rFonts w:ascii="Bookman Old Style" w:hAnsi="Bookman Old Style"/>
          <w:i/>
          <w:spacing w:val="-18"/>
          <w:sz w:val="24"/>
        </w:rPr>
        <w:t xml:space="preserve"> </w:t>
      </w:r>
      <w:r>
        <w:rPr>
          <w:rFonts w:ascii="Bookman Old Style" w:hAnsi="Bookman Old Style"/>
          <w:i/>
          <w:sz w:val="24"/>
        </w:rPr>
        <w:t>Radiation</w:t>
      </w:r>
      <w:r>
        <w:rPr>
          <w:rFonts w:ascii="Bookman Old Style" w:hAnsi="Bookman Old Style"/>
          <w:i/>
          <w:spacing w:val="-18"/>
          <w:sz w:val="24"/>
        </w:rPr>
        <w:t xml:space="preserve"> </w:t>
      </w:r>
      <w:r>
        <w:rPr>
          <w:rFonts w:ascii="Bookman Old Style" w:hAnsi="Bookman Old Style"/>
          <w:i/>
          <w:sz w:val="24"/>
        </w:rPr>
        <w:t>and</w:t>
      </w:r>
      <w:r>
        <w:rPr>
          <w:rFonts w:ascii="Bookman Old Style" w:hAnsi="Bookman Old Style"/>
          <w:i/>
          <w:spacing w:val="-18"/>
          <w:sz w:val="24"/>
        </w:rPr>
        <w:t xml:space="preserve"> </w:t>
      </w:r>
      <w:r>
        <w:rPr>
          <w:rFonts w:ascii="Bookman Old Style" w:hAnsi="Bookman Old Style"/>
          <w:i/>
          <w:sz w:val="24"/>
        </w:rPr>
        <w:t>Isotopes</w:t>
      </w:r>
      <w:r>
        <w:rPr>
          <w:sz w:val="24"/>
        </w:rPr>
        <w:t>,</w:t>
      </w:r>
      <w:r>
        <w:rPr>
          <w:spacing w:val="-10"/>
          <w:sz w:val="24"/>
        </w:rPr>
        <w:t xml:space="preserve"> </w:t>
      </w:r>
      <w:r>
        <w:rPr>
          <w:sz w:val="24"/>
        </w:rPr>
        <w:t>vol.</w:t>
      </w:r>
      <w:r>
        <w:rPr>
          <w:spacing w:val="-10"/>
          <w:sz w:val="24"/>
        </w:rPr>
        <w:t xml:space="preserve"> </w:t>
      </w:r>
      <w:r>
        <w:rPr>
          <w:sz w:val="24"/>
        </w:rPr>
        <w:t>139,</w:t>
      </w:r>
      <w:r>
        <w:rPr>
          <w:spacing w:val="-10"/>
          <w:sz w:val="24"/>
        </w:rPr>
        <w:t xml:space="preserve"> </w:t>
      </w:r>
      <w:r>
        <w:rPr>
          <w:sz w:val="24"/>
        </w:rPr>
        <w:t>no.</w:t>
      </w:r>
      <w:r>
        <w:rPr>
          <w:spacing w:val="-10"/>
          <w:sz w:val="24"/>
        </w:rPr>
        <w:t xml:space="preserve"> </w:t>
      </w:r>
      <w:r>
        <w:rPr>
          <w:spacing w:val="-7"/>
          <w:sz w:val="24"/>
        </w:rPr>
        <w:t>May,</w:t>
      </w:r>
      <w:r>
        <w:rPr>
          <w:spacing w:val="-10"/>
          <w:sz w:val="24"/>
        </w:rPr>
        <w:t xml:space="preserve"> </w:t>
      </w:r>
      <w:r>
        <w:rPr>
          <w:sz w:val="24"/>
        </w:rPr>
        <w:t>pp.</w:t>
      </w:r>
      <w:r>
        <w:rPr>
          <w:spacing w:val="-10"/>
          <w:sz w:val="24"/>
        </w:rPr>
        <w:t xml:space="preserve"> </w:t>
      </w:r>
      <w:r>
        <w:rPr>
          <w:sz w:val="24"/>
        </w:rPr>
        <w:t>316–324, 2018.</w:t>
      </w:r>
    </w:p>
    <w:p w14:paraId="3FC14F65" w14:textId="77777777" w:rsidR="00430DE3" w:rsidRDefault="008F0850">
      <w:pPr>
        <w:pStyle w:val="ListParagraph"/>
        <w:numPr>
          <w:ilvl w:val="0"/>
          <w:numId w:val="2"/>
        </w:numPr>
        <w:tabs>
          <w:tab w:val="left" w:pos="517"/>
        </w:tabs>
        <w:spacing w:before="202" w:line="252" w:lineRule="auto"/>
        <w:ind w:right="117" w:hanging="416"/>
        <w:jc w:val="both"/>
        <w:rPr>
          <w:sz w:val="24"/>
        </w:rPr>
      </w:pPr>
      <w:bookmarkStart w:id="784" w:name="_bookmark162"/>
      <w:bookmarkEnd w:id="784"/>
      <w:r>
        <w:rPr>
          <w:w w:val="105"/>
          <w:sz w:val="24"/>
        </w:rPr>
        <w:t xml:space="preserve">J. E. Bevins, “Coeus V1.0,” 2017. [Online]. Available: </w:t>
      </w:r>
      <w:hyperlink r:id="rId80">
        <w:r>
          <w:rPr>
            <w:w w:val="105"/>
            <w:sz w:val="24"/>
          </w:rPr>
          <w:t>https://github.com/</w:t>
        </w:r>
      </w:hyperlink>
      <w:r>
        <w:rPr>
          <w:w w:val="105"/>
          <w:sz w:val="24"/>
        </w:rPr>
        <w:t xml:space="preserve"> </w:t>
      </w:r>
      <w:hyperlink r:id="rId81">
        <w:proofErr w:type="spellStart"/>
        <w:r>
          <w:rPr>
            <w:w w:val="105"/>
            <w:sz w:val="24"/>
          </w:rPr>
          <w:t>SlaybaughLab</w:t>
        </w:r>
        <w:proofErr w:type="spellEnd"/>
        <w:r>
          <w:rPr>
            <w:w w:val="105"/>
            <w:sz w:val="24"/>
          </w:rPr>
          <w:t>/Coeus/releases.</w:t>
        </w:r>
      </w:hyperlink>
    </w:p>
    <w:p w14:paraId="760FBDB0" w14:textId="77777777" w:rsidR="00430DE3" w:rsidRDefault="008F0850">
      <w:pPr>
        <w:pStyle w:val="ListParagraph"/>
        <w:numPr>
          <w:ilvl w:val="0"/>
          <w:numId w:val="2"/>
        </w:numPr>
        <w:tabs>
          <w:tab w:val="left" w:pos="517"/>
        </w:tabs>
        <w:spacing w:before="194" w:line="247" w:lineRule="auto"/>
        <w:ind w:right="117" w:hanging="416"/>
        <w:jc w:val="both"/>
        <w:rPr>
          <w:sz w:val="24"/>
        </w:rPr>
      </w:pPr>
      <w:bookmarkStart w:id="785" w:name="_bookmark163"/>
      <w:bookmarkEnd w:id="785"/>
      <w:r>
        <w:rPr>
          <w:sz w:val="24"/>
        </w:rPr>
        <w:t xml:space="preserve">J. E. Bevins, S. </w:t>
      </w:r>
      <w:proofErr w:type="spellStart"/>
      <w:r>
        <w:rPr>
          <w:sz w:val="24"/>
        </w:rPr>
        <w:t>Bogetic</w:t>
      </w:r>
      <w:proofErr w:type="spellEnd"/>
      <w:r>
        <w:rPr>
          <w:sz w:val="24"/>
        </w:rPr>
        <w:t xml:space="preserve">, L. A. Bernstein, R. </w:t>
      </w:r>
      <w:proofErr w:type="spellStart"/>
      <w:r>
        <w:rPr>
          <w:sz w:val="24"/>
        </w:rPr>
        <w:t>Slaybaugh</w:t>
      </w:r>
      <w:proofErr w:type="spellEnd"/>
      <w:r>
        <w:rPr>
          <w:sz w:val="24"/>
        </w:rPr>
        <w:t xml:space="preserve">, and J. </w:t>
      </w:r>
      <w:proofErr w:type="spellStart"/>
      <w:r>
        <w:rPr>
          <w:spacing w:val="-4"/>
          <w:sz w:val="24"/>
        </w:rPr>
        <w:t>Vujic</w:t>
      </w:r>
      <w:proofErr w:type="spellEnd"/>
      <w:r>
        <w:rPr>
          <w:spacing w:val="-4"/>
          <w:sz w:val="24"/>
        </w:rPr>
        <w:t xml:space="preserve">, </w:t>
      </w:r>
      <w:r>
        <w:rPr>
          <w:sz w:val="24"/>
        </w:rPr>
        <w:t>“Meta-</w:t>
      </w:r>
      <w:r w:rsidR="00DB52C2">
        <w:rPr>
          <w:sz w:val="24"/>
        </w:rPr>
        <w:t xml:space="preserve"> </w:t>
      </w:r>
      <w:r>
        <w:rPr>
          <w:sz w:val="24"/>
        </w:rPr>
        <w:t>heuristic Optimization Method for Neutron</w:t>
      </w:r>
      <w:r w:rsidR="00DB52C2">
        <w:rPr>
          <w:sz w:val="24"/>
        </w:rPr>
        <w:t xml:space="preserve"> </w:t>
      </w:r>
      <w:r>
        <w:rPr>
          <w:sz w:val="24"/>
        </w:rPr>
        <w:t>Spectra</w:t>
      </w:r>
      <w:r w:rsidR="00DB52C2">
        <w:rPr>
          <w:sz w:val="24"/>
        </w:rPr>
        <w:t xml:space="preserve"> </w:t>
      </w:r>
      <w:r>
        <w:rPr>
          <w:sz w:val="24"/>
        </w:rPr>
        <w:t>Shaping,”</w:t>
      </w:r>
      <w:r w:rsidR="00DB52C2">
        <w:rPr>
          <w:sz w:val="24"/>
        </w:rPr>
        <w:t xml:space="preserve"> </w:t>
      </w:r>
      <w:r>
        <w:rPr>
          <w:rFonts w:ascii="Bookman Old Style" w:hAnsi="Bookman Old Style"/>
          <w:i/>
          <w:spacing w:val="-3"/>
          <w:sz w:val="24"/>
        </w:rPr>
        <w:t>Transactions</w:t>
      </w:r>
      <w:r w:rsidR="00DB52C2">
        <w:rPr>
          <w:rFonts w:ascii="Bookman Old Style" w:hAnsi="Bookman Old Style"/>
          <w:i/>
          <w:spacing w:val="-3"/>
          <w:sz w:val="24"/>
        </w:rPr>
        <w:t xml:space="preserve"> </w:t>
      </w:r>
      <w:r>
        <w:rPr>
          <w:rFonts w:ascii="Bookman Old Style" w:hAnsi="Bookman Old Style"/>
          <w:i/>
          <w:sz w:val="24"/>
        </w:rPr>
        <w:t>of the</w:t>
      </w:r>
      <w:r>
        <w:rPr>
          <w:rFonts w:ascii="Bookman Old Style" w:hAnsi="Bookman Old Style"/>
          <w:i/>
          <w:spacing w:val="-33"/>
          <w:sz w:val="24"/>
        </w:rPr>
        <w:t xml:space="preserve"> </w:t>
      </w:r>
      <w:r>
        <w:rPr>
          <w:rFonts w:ascii="Bookman Old Style" w:hAnsi="Bookman Old Style"/>
          <w:i/>
          <w:spacing w:val="-3"/>
          <w:sz w:val="24"/>
        </w:rPr>
        <w:t>American</w:t>
      </w:r>
      <w:r>
        <w:rPr>
          <w:rFonts w:ascii="Bookman Old Style" w:hAnsi="Bookman Old Style"/>
          <w:i/>
          <w:spacing w:val="-33"/>
          <w:sz w:val="24"/>
        </w:rPr>
        <w:t xml:space="preserve"> </w:t>
      </w:r>
      <w:r>
        <w:rPr>
          <w:rFonts w:ascii="Bookman Old Style" w:hAnsi="Bookman Old Style"/>
          <w:i/>
          <w:sz w:val="24"/>
        </w:rPr>
        <w:t>Nuclear</w:t>
      </w:r>
      <w:r>
        <w:rPr>
          <w:rFonts w:ascii="Bookman Old Style" w:hAnsi="Bookman Old Style"/>
          <w:i/>
          <w:spacing w:val="-33"/>
          <w:sz w:val="24"/>
        </w:rPr>
        <w:t xml:space="preserve"> </w:t>
      </w:r>
      <w:r>
        <w:rPr>
          <w:rFonts w:ascii="Bookman Old Style" w:hAnsi="Bookman Old Style"/>
          <w:i/>
          <w:sz w:val="24"/>
        </w:rPr>
        <w:t>Society</w:t>
      </w:r>
      <w:r>
        <w:rPr>
          <w:sz w:val="24"/>
        </w:rPr>
        <w:t>,</w:t>
      </w:r>
      <w:r>
        <w:rPr>
          <w:spacing w:val="-24"/>
          <w:sz w:val="24"/>
        </w:rPr>
        <w:t xml:space="preserve"> </w:t>
      </w:r>
      <w:r>
        <w:rPr>
          <w:sz w:val="24"/>
        </w:rPr>
        <w:t>vol.</w:t>
      </w:r>
      <w:r>
        <w:rPr>
          <w:spacing w:val="-24"/>
          <w:sz w:val="24"/>
        </w:rPr>
        <w:t xml:space="preserve"> </w:t>
      </w:r>
      <w:r>
        <w:rPr>
          <w:sz w:val="24"/>
        </w:rPr>
        <w:t>118,</w:t>
      </w:r>
      <w:r>
        <w:rPr>
          <w:spacing w:val="-24"/>
          <w:sz w:val="24"/>
        </w:rPr>
        <w:t xml:space="preserve"> </w:t>
      </w:r>
      <w:r>
        <w:rPr>
          <w:sz w:val="24"/>
        </w:rPr>
        <w:t>pp.</w:t>
      </w:r>
      <w:r>
        <w:rPr>
          <w:spacing w:val="-24"/>
          <w:sz w:val="24"/>
        </w:rPr>
        <w:t xml:space="preserve"> </w:t>
      </w:r>
      <w:r>
        <w:rPr>
          <w:sz w:val="24"/>
        </w:rPr>
        <w:t>455–458,</w:t>
      </w:r>
      <w:r>
        <w:rPr>
          <w:spacing w:val="-24"/>
          <w:sz w:val="24"/>
        </w:rPr>
        <w:t xml:space="preserve"> </w:t>
      </w:r>
      <w:r>
        <w:rPr>
          <w:sz w:val="24"/>
        </w:rPr>
        <w:t>2018.</w:t>
      </w:r>
    </w:p>
    <w:p w14:paraId="54ED0DA2" w14:textId="77777777" w:rsidR="00430DE3" w:rsidRDefault="008F0850">
      <w:pPr>
        <w:pStyle w:val="ListParagraph"/>
        <w:numPr>
          <w:ilvl w:val="0"/>
          <w:numId w:val="2"/>
        </w:numPr>
        <w:tabs>
          <w:tab w:val="left" w:pos="517"/>
        </w:tabs>
        <w:spacing w:before="196" w:line="252" w:lineRule="auto"/>
        <w:ind w:right="117" w:hanging="416"/>
        <w:jc w:val="both"/>
        <w:rPr>
          <w:sz w:val="24"/>
        </w:rPr>
      </w:pPr>
      <w:bookmarkStart w:id="786" w:name="_bookmark164"/>
      <w:bookmarkEnd w:id="786"/>
      <w:r>
        <w:rPr>
          <w:w w:val="105"/>
          <w:sz w:val="24"/>
        </w:rPr>
        <w:t xml:space="preserve">R. </w:t>
      </w:r>
      <w:r>
        <w:rPr>
          <w:spacing w:val="-3"/>
          <w:w w:val="105"/>
          <w:sz w:val="24"/>
        </w:rPr>
        <w:t xml:space="preserve">Stickney, </w:t>
      </w:r>
      <w:r>
        <w:rPr>
          <w:w w:val="105"/>
          <w:sz w:val="24"/>
        </w:rPr>
        <w:t xml:space="preserve">Jason, “Pulse Height Spectra Analysis of a Neutron Energy </w:t>
      </w:r>
      <w:r>
        <w:rPr>
          <w:spacing w:val="-4"/>
          <w:w w:val="105"/>
          <w:sz w:val="24"/>
        </w:rPr>
        <w:t xml:space="preserve">Tuning </w:t>
      </w:r>
      <w:r>
        <w:rPr>
          <w:w w:val="105"/>
          <w:sz w:val="24"/>
        </w:rPr>
        <w:t xml:space="preserve">Assembly,” Ph.D. dissertation, Air </w:t>
      </w:r>
      <w:r>
        <w:rPr>
          <w:spacing w:val="-4"/>
          <w:w w:val="105"/>
          <w:sz w:val="24"/>
        </w:rPr>
        <w:t xml:space="preserve">Force </w:t>
      </w:r>
      <w:r>
        <w:rPr>
          <w:w w:val="105"/>
          <w:sz w:val="24"/>
        </w:rPr>
        <w:t xml:space="preserve">Institute of </w:t>
      </w:r>
      <w:r>
        <w:rPr>
          <w:spacing w:val="-5"/>
          <w:w w:val="105"/>
          <w:sz w:val="24"/>
        </w:rPr>
        <w:t>Technology,</w:t>
      </w:r>
      <w:r w:rsidR="00DB52C2">
        <w:rPr>
          <w:spacing w:val="-5"/>
          <w:w w:val="105"/>
          <w:sz w:val="24"/>
        </w:rPr>
        <w:t xml:space="preserve"> </w:t>
      </w:r>
      <w:r>
        <w:rPr>
          <w:w w:val="105"/>
          <w:sz w:val="24"/>
        </w:rPr>
        <w:t>2018.</w:t>
      </w:r>
    </w:p>
    <w:p w14:paraId="2530F411" w14:textId="77777777" w:rsidR="00430DE3" w:rsidRDefault="008F0850">
      <w:pPr>
        <w:pStyle w:val="ListParagraph"/>
        <w:numPr>
          <w:ilvl w:val="0"/>
          <w:numId w:val="2"/>
        </w:numPr>
        <w:tabs>
          <w:tab w:val="left" w:pos="517"/>
        </w:tabs>
        <w:spacing w:before="193" w:line="247" w:lineRule="auto"/>
        <w:ind w:right="118" w:hanging="416"/>
        <w:jc w:val="both"/>
        <w:rPr>
          <w:sz w:val="24"/>
        </w:rPr>
      </w:pPr>
      <w:bookmarkStart w:id="787" w:name="_bookmark165"/>
      <w:bookmarkEnd w:id="787"/>
      <w:r>
        <w:rPr>
          <w:sz w:val="24"/>
        </w:rPr>
        <w:t xml:space="preserve">Department of Defense, “Nuclear Weapons </w:t>
      </w:r>
      <w:r>
        <w:rPr>
          <w:spacing w:val="-4"/>
          <w:sz w:val="24"/>
        </w:rPr>
        <w:t>Technology,”</w:t>
      </w:r>
      <w:r>
        <w:rPr>
          <w:spacing w:val="52"/>
          <w:sz w:val="24"/>
        </w:rPr>
        <w:t xml:space="preserve"> </w:t>
      </w:r>
      <w:r>
        <w:rPr>
          <w:sz w:val="24"/>
        </w:rPr>
        <w:t xml:space="preserve">in </w:t>
      </w:r>
      <w:r>
        <w:rPr>
          <w:rFonts w:ascii="Bookman Old Style" w:hAnsi="Bookman Old Style"/>
          <w:i/>
          <w:sz w:val="24"/>
        </w:rPr>
        <w:t xml:space="preserve">Military Critical </w:t>
      </w:r>
      <w:r>
        <w:rPr>
          <w:rFonts w:ascii="Bookman Old Style" w:hAnsi="Bookman Old Style"/>
          <w:i/>
          <w:spacing w:val="-4"/>
          <w:w w:val="95"/>
          <w:sz w:val="24"/>
        </w:rPr>
        <w:t xml:space="preserve">Technologies </w:t>
      </w:r>
      <w:r>
        <w:rPr>
          <w:rFonts w:ascii="Bookman Old Style" w:hAnsi="Bookman Old Style"/>
          <w:i/>
          <w:w w:val="95"/>
          <w:sz w:val="24"/>
        </w:rPr>
        <w:t>List</w:t>
      </w:r>
      <w:r>
        <w:rPr>
          <w:w w:val="95"/>
          <w:sz w:val="24"/>
        </w:rPr>
        <w:t>,</w:t>
      </w:r>
      <w:r>
        <w:rPr>
          <w:spacing w:val="-18"/>
          <w:w w:val="95"/>
          <w:sz w:val="24"/>
        </w:rPr>
        <w:t xml:space="preserve"> </w:t>
      </w:r>
      <w:r>
        <w:rPr>
          <w:w w:val="95"/>
          <w:sz w:val="24"/>
        </w:rPr>
        <w:t>1998.</w:t>
      </w:r>
    </w:p>
    <w:p w14:paraId="620FFF73" w14:textId="77777777" w:rsidR="00430DE3" w:rsidRDefault="008F0850">
      <w:pPr>
        <w:pStyle w:val="ListParagraph"/>
        <w:numPr>
          <w:ilvl w:val="0"/>
          <w:numId w:val="2"/>
        </w:numPr>
        <w:tabs>
          <w:tab w:val="left" w:pos="517"/>
        </w:tabs>
        <w:spacing w:before="194" w:line="247" w:lineRule="auto"/>
        <w:ind w:right="118" w:hanging="416"/>
        <w:jc w:val="both"/>
        <w:rPr>
          <w:sz w:val="24"/>
        </w:rPr>
      </w:pPr>
      <w:bookmarkStart w:id="788" w:name="_bookmark166"/>
      <w:bookmarkEnd w:id="788"/>
      <w:r>
        <w:rPr>
          <w:w w:val="105"/>
          <w:sz w:val="24"/>
        </w:rPr>
        <w:t>S.</w:t>
      </w:r>
      <w:r>
        <w:rPr>
          <w:spacing w:val="-12"/>
          <w:w w:val="105"/>
          <w:sz w:val="24"/>
        </w:rPr>
        <w:t xml:space="preserve"> </w:t>
      </w:r>
      <w:proofErr w:type="spellStart"/>
      <w:r>
        <w:rPr>
          <w:w w:val="105"/>
          <w:sz w:val="24"/>
        </w:rPr>
        <w:t>Glasstone</w:t>
      </w:r>
      <w:proofErr w:type="spellEnd"/>
      <w:r>
        <w:rPr>
          <w:spacing w:val="-11"/>
          <w:w w:val="105"/>
          <w:sz w:val="24"/>
        </w:rPr>
        <w:t xml:space="preserve"> </w:t>
      </w:r>
      <w:r>
        <w:rPr>
          <w:w w:val="105"/>
          <w:sz w:val="24"/>
        </w:rPr>
        <w:t>and</w:t>
      </w:r>
      <w:r>
        <w:rPr>
          <w:spacing w:val="-12"/>
          <w:w w:val="105"/>
          <w:sz w:val="24"/>
        </w:rPr>
        <w:t xml:space="preserve"> </w:t>
      </w:r>
      <w:r>
        <w:rPr>
          <w:spacing w:val="-10"/>
          <w:w w:val="105"/>
          <w:sz w:val="24"/>
        </w:rPr>
        <w:t>P.</w:t>
      </w:r>
      <w:r>
        <w:rPr>
          <w:spacing w:val="-12"/>
          <w:w w:val="105"/>
          <w:sz w:val="24"/>
        </w:rPr>
        <w:t xml:space="preserve"> </w:t>
      </w:r>
      <w:r>
        <w:rPr>
          <w:w w:val="105"/>
          <w:sz w:val="24"/>
        </w:rPr>
        <w:t>J.</w:t>
      </w:r>
      <w:r>
        <w:rPr>
          <w:spacing w:val="-12"/>
          <w:w w:val="105"/>
          <w:sz w:val="24"/>
        </w:rPr>
        <w:t xml:space="preserve"> </w:t>
      </w:r>
      <w:r>
        <w:rPr>
          <w:w w:val="105"/>
          <w:sz w:val="24"/>
        </w:rPr>
        <w:t>Dolan,</w:t>
      </w:r>
      <w:r>
        <w:rPr>
          <w:spacing w:val="-10"/>
          <w:w w:val="105"/>
          <w:sz w:val="24"/>
        </w:rPr>
        <w:t xml:space="preserve"> </w:t>
      </w:r>
      <w:r>
        <w:rPr>
          <w:rFonts w:ascii="Bookman Old Style"/>
          <w:i/>
          <w:w w:val="105"/>
          <w:sz w:val="24"/>
        </w:rPr>
        <w:t>The</w:t>
      </w:r>
      <w:r>
        <w:rPr>
          <w:rFonts w:ascii="Bookman Old Style"/>
          <w:i/>
          <w:spacing w:val="-21"/>
          <w:w w:val="105"/>
          <w:sz w:val="24"/>
        </w:rPr>
        <w:t xml:space="preserve"> </w:t>
      </w:r>
      <w:r>
        <w:rPr>
          <w:rFonts w:ascii="Bookman Old Style"/>
          <w:i/>
          <w:w w:val="105"/>
          <w:sz w:val="24"/>
        </w:rPr>
        <w:t>Effects</w:t>
      </w:r>
      <w:r>
        <w:rPr>
          <w:rFonts w:ascii="Bookman Old Style"/>
          <w:i/>
          <w:spacing w:val="-21"/>
          <w:w w:val="105"/>
          <w:sz w:val="24"/>
        </w:rPr>
        <w:t xml:space="preserve"> </w:t>
      </w:r>
      <w:r>
        <w:rPr>
          <w:rFonts w:ascii="Bookman Old Style"/>
          <w:i/>
          <w:w w:val="105"/>
          <w:sz w:val="24"/>
        </w:rPr>
        <w:t>of</w:t>
      </w:r>
      <w:r>
        <w:rPr>
          <w:rFonts w:ascii="Bookman Old Style"/>
          <w:i/>
          <w:spacing w:val="-21"/>
          <w:w w:val="105"/>
          <w:sz w:val="24"/>
        </w:rPr>
        <w:t xml:space="preserve"> </w:t>
      </w:r>
      <w:r>
        <w:rPr>
          <w:rFonts w:ascii="Bookman Old Style"/>
          <w:i/>
          <w:w w:val="105"/>
          <w:sz w:val="24"/>
        </w:rPr>
        <w:t>Nuclear</w:t>
      </w:r>
      <w:r>
        <w:rPr>
          <w:rFonts w:ascii="Bookman Old Style"/>
          <w:i/>
          <w:spacing w:val="-21"/>
          <w:w w:val="105"/>
          <w:sz w:val="24"/>
        </w:rPr>
        <w:t xml:space="preserve"> </w:t>
      </w:r>
      <w:r>
        <w:rPr>
          <w:rFonts w:ascii="Bookman Old Style"/>
          <w:i/>
          <w:spacing w:val="-3"/>
          <w:w w:val="105"/>
          <w:sz w:val="24"/>
        </w:rPr>
        <w:t>Weapons</w:t>
      </w:r>
      <w:r>
        <w:rPr>
          <w:spacing w:val="-3"/>
          <w:w w:val="105"/>
          <w:sz w:val="24"/>
        </w:rPr>
        <w:t>,</w:t>
      </w:r>
      <w:r>
        <w:rPr>
          <w:spacing w:val="-10"/>
          <w:w w:val="105"/>
          <w:sz w:val="24"/>
        </w:rPr>
        <w:t xml:space="preserve"> </w:t>
      </w:r>
      <w:r>
        <w:rPr>
          <w:w w:val="105"/>
          <w:sz w:val="24"/>
        </w:rPr>
        <w:t>3rd</w:t>
      </w:r>
      <w:r>
        <w:rPr>
          <w:spacing w:val="-12"/>
          <w:w w:val="105"/>
          <w:sz w:val="24"/>
        </w:rPr>
        <w:t xml:space="preserve"> </w:t>
      </w:r>
      <w:r>
        <w:rPr>
          <w:w w:val="105"/>
          <w:sz w:val="24"/>
        </w:rPr>
        <w:t>ed.</w:t>
      </w:r>
      <w:r>
        <w:rPr>
          <w:spacing w:val="31"/>
          <w:w w:val="105"/>
          <w:sz w:val="24"/>
        </w:rPr>
        <w:t xml:space="preserve"> </w:t>
      </w:r>
      <w:r>
        <w:rPr>
          <w:spacing w:val="-4"/>
          <w:w w:val="105"/>
          <w:sz w:val="24"/>
        </w:rPr>
        <w:t xml:space="preserve">Wash- </w:t>
      </w:r>
      <w:proofErr w:type="spellStart"/>
      <w:r>
        <w:rPr>
          <w:w w:val="105"/>
          <w:sz w:val="24"/>
        </w:rPr>
        <w:t>ington</w:t>
      </w:r>
      <w:proofErr w:type="spellEnd"/>
      <w:r>
        <w:rPr>
          <w:w w:val="105"/>
          <w:sz w:val="24"/>
        </w:rPr>
        <w:t xml:space="preserve"> D.C.:</w:t>
      </w:r>
      <w:r w:rsidR="00DB52C2">
        <w:rPr>
          <w:w w:val="105"/>
          <w:sz w:val="24"/>
        </w:rPr>
        <w:t xml:space="preserve"> </w:t>
      </w:r>
      <w:r>
        <w:rPr>
          <w:w w:val="105"/>
          <w:sz w:val="24"/>
        </w:rPr>
        <w:t xml:space="preserve">United States Department </w:t>
      </w:r>
      <w:proofErr w:type="gramStart"/>
      <w:r>
        <w:rPr>
          <w:w w:val="105"/>
          <w:sz w:val="24"/>
        </w:rPr>
        <w:t>Of</w:t>
      </w:r>
      <w:proofErr w:type="gramEnd"/>
      <w:r>
        <w:rPr>
          <w:w w:val="105"/>
          <w:sz w:val="24"/>
        </w:rPr>
        <w:t xml:space="preserve"> Defense,</w:t>
      </w:r>
      <w:r>
        <w:rPr>
          <w:spacing w:val="45"/>
          <w:w w:val="105"/>
          <w:sz w:val="24"/>
        </w:rPr>
        <w:t xml:space="preserve"> </w:t>
      </w:r>
      <w:r>
        <w:rPr>
          <w:w w:val="105"/>
          <w:sz w:val="24"/>
        </w:rPr>
        <w:t>1977.</w:t>
      </w:r>
    </w:p>
    <w:p w14:paraId="1AC7BF5D" w14:textId="77777777" w:rsidR="00430DE3" w:rsidRDefault="008F0850">
      <w:pPr>
        <w:pStyle w:val="ListParagraph"/>
        <w:numPr>
          <w:ilvl w:val="0"/>
          <w:numId w:val="2"/>
        </w:numPr>
        <w:tabs>
          <w:tab w:val="left" w:pos="517"/>
        </w:tabs>
        <w:spacing w:before="199" w:line="249" w:lineRule="auto"/>
        <w:ind w:right="117" w:hanging="416"/>
        <w:jc w:val="both"/>
        <w:rPr>
          <w:sz w:val="24"/>
        </w:rPr>
      </w:pPr>
      <w:bookmarkStart w:id="789" w:name="_bookmark167"/>
      <w:bookmarkEnd w:id="789"/>
      <w:r>
        <w:rPr>
          <w:w w:val="105"/>
          <w:sz w:val="24"/>
        </w:rPr>
        <w:t xml:space="preserve">K. H. Schmidt, B. Jurado, C. </w:t>
      </w:r>
      <w:proofErr w:type="spellStart"/>
      <w:r>
        <w:rPr>
          <w:w w:val="105"/>
          <w:sz w:val="24"/>
        </w:rPr>
        <w:t>Amouroux</w:t>
      </w:r>
      <w:proofErr w:type="spellEnd"/>
      <w:r>
        <w:rPr>
          <w:w w:val="105"/>
          <w:sz w:val="24"/>
        </w:rPr>
        <w:t>, and C. Schmitt, “General Description</w:t>
      </w:r>
      <w:r w:rsidR="00DB52C2">
        <w:rPr>
          <w:w w:val="105"/>
          <w:sz w:val="24"/>
        </w:rPr>
        <w:t xml:space="preserve"> </w:t>
      </w:r>
      <w:r>
        <w:rPr>
          <w:w w:val="105"/>
          <w:sz w:val="24"/>
        </w:rPr>
        <w:t>of</w:t>
      </w:r>
      <w:r>
        <w:rPr>
          <w:spacing w:val="-12"/>
          <w:w w:val="105"/>
          <w:sz w:val="24"/>
        </w:rPr>
        <w:t xml:space="preserve"> </w:t>
      </w:r>
      <w:r>
        <w:rPr>
          <w:w w:val="105"/>
          <w:sz w:val="24"/>
        </w:rPr>
        <w:t>Fission</w:t>
      </w:r>
      <w:r>
        <w:rPr>
          <w:spacing w:val="-11"/>
          <w:w w:val="105"/>
          <w:sz w:val="24"/>
        </w:rPr>
        <w:t xml:space="preserve"> </w:t>
      </w:r>
      <w:r>
        <w:rPr>
          <w:w w:val="105"/>
          <w:sz w:val="24"/>
        </w:rPr>
        <w:t>Observables:</w:t>
      </w:r>
      <w:r>
        <w:rPr>
          <w:spacing w:val="12"/>
          <w:w w:val="105"/>
          <w:sz w:val="24"/>
        </w:rPr>
        <w:t xml:space="preserve"> </w:t>
      </w:r>
      <w:r>
        <w:rPr>
          <w:w w:val="105"/>
          <w:sz w:val="24"/>
        </w:rPr>
        <w:t>GEF</w:t>
      </w:r>
      <w:r>
        <w:rPr>
          <w:spacing w:val="-12"/>
          <w:w w:val="105"/>
          <w:sz w:val="24"/>
        </w:rPr>
        <w:t xml:space="preserve"> </w:t>
      </w:r>
      <w:r>
        <w:rPr>
          <w:w w:val="105"/>
          <w:sz w:val="24"/>
        </w:rPr>
        <w:t>Model</w:t>
      </w:r>
      <w:r>
        <w:rPr>
          <w:spacing w:val="-12"/>
          <w:w w:val="105"/>
          <w:sz w:val="24"/>
        </w:rPr>
        <w:t xml:space="preserve"> </w:t>
      </w:r>
      <w:r>
        <w:rPr>
          <w:w w:val="105"/>
          <w:sz w:val="24"/>
        </w:rPr>
        <w:t>Code,”</w:t>
      </w:r>
      <w:r>
        <w:rPr>
          <w:spacing w:val="-10"/>
          <w:w w:val="105"/>
          <w:sz w:val="24"/>
        </w:rPr>
        <w:t xml:space="preserve"> </w:t>
      </w:r>
      <w:r>
        <w:rPr>
          <w:rFonts w:ascii="Bookman Old Style" w:hAnsi="Bookman Old Style"/>
          <w:i/>
          <w:w w:val="105"/>
          <w:sz w:val="24"/>
        </w:rPr>
        <w:t>Nuclear</w:t>
      </w:r>
      <w:r>
        <w:rPr>
          <w:rFonts w:ascii="Bookman Old Style" w:hAnsi="Bookman Old Style"/>
          <w:i/>
          <w:spacing w:val="-22"/>
          <w:w w:val="105"/>
          <w:sz w:val="24"/>
        </w:rPr>
        <w:t xml:space="preserve"> </w:t>
      </w:r>
      <w:r>
        <w:rPr>
          <w:rFonts w:ascii="Bookman Old Style" w:hAnsi="Bookman Old Style"/>
          <w:i/>
          <w:w w:val="105"/>
          <w:sz w:val="24"/>
        </w:rPr>
        <w:t>Data</w:t>
      </w:r>
      <w:r>
        <w:rPr>
          <w:rFonts w:ascii="Bookman Old Style" w:hAnsi="Bookman Old Style"/>
          <w:i/>
          <w:spacing w:val="-22"/>
          <w:w w:val="105"/>
          <w:sz w:val="24"/>
        </w:rPr>
        <w:t xml:space="preserve"> </w:t>
      </w:r>
      <w:r>
        <w:rPr>
          <w:rFonts w:ascii="Bookman Old Style" w:hAnsi="Bookman Old Style"/>
          <w:i/>
          <w:w w:val="105"/>
          <w:sz w:val="24"/>
        </w:rPr>
        <w:t>Sheets</w:t>
      </w:r>
      <w:r>
        <w:rPr>
          <w:w w:val="105"/>
          <w:sz w:val="24"/>
        </w:rPr>
        <w:t>,</w:t>
      </w:r>
      <w:r>
        <w:rPr>
          <w:spacing w:val="-9"/>
          <w:w w:val="105"/>
          <w:sz w:val="24"/>
        </w:rPr>
        <w:t xml:space="preserve"> </w:t>
      </w:r>
      <w:r>
        <w:rPr>
          <w:w w:val="105"/>
          <w:sz w:val="24"/>
        </w:rPr>
        <w:t>vol.</w:t>
      </w:r>
      <w:r>
        <w:rPr>
          <w:spacing w:val="-12"/>
          <w:w w:val="105"/>
          <w:sz w:val="24"/>
        </w:rPr>
        <w:t xml:space="preserve"> </w:t>
      </w:r>
      <w:r>
        <w:rPr>
          <w:w w:val="105"/>
          <w:sz w:val="24"/>
        </w:rPr>
        <w:t>131,</w:t>
      </w:r>
      <w:r>
        <w:rPr>
          <w:spacing w:val="-9"/>
          <w:w w:val="105"/>
          <w:sz w:val="24"/>
        </w:rPr>
        <w:t xml:space="preserve"> </w:t>
      </w:r>
      <w:r>
        <w:rPr>
          <w:w w:val="105"/>
          <w:sz w:val="24"/>
        </w:rPr>
        <w:t xml:space="preserve">no. </w:t>
      </w:r>
      <w:r>
        <w:rPr>
          <w:spacing w:val="-7"/>
          <w:w w:val="105"/>
          <w:sz w:val="24"/>
        </w:rPr>
        <w:t xml:space="preserve">May, </w:t>
      </w:r>
      <w:r>
        <w:rPr>
          <w:w w:val="105"/>
          <w:sz w:val="24"/>
        </w:rPr>
        <w:t>pp. 107–221,</w:t>
      </w:r>
      <w:r>
        <w:rPr>
          <w:spacing w:val="-40"/>
          <w:w w:val="105"/>
          <w:sz w:val="24"/>
        </w:rPr>
        <w:t xml:space="preserve"> </w:t>
      </w:r>
      <w:r>
        <w:rPr>
          <w:w w:val="105"/>
          <w:sz w:val="24"/>
        </w:rPr>
        <w:t>2016.</w:t>
      </w:r>
    </w:p>
    <w:p w14:paraId="7C050B6D" w14:textId="77777777" w:rsidR="00430DE3" w:rsidRDefault="008F0850">
      <w:pPr>
        <w:pStyle w:val="ListParagraph"/>
        <w:numPr>
          <w:ilvl w:val="0"/>
          <w:numId w:val="2"/>
        </w:numPr>
        <w:tabs>
          <w:tab w:val="left" w:pos="517"/>
        </w:tabs>
        <w:spacing w:before="197" w:line="247" w:lineRule="auto"/>
        <w:ind w:right="117" w:hanging="416"/>
        <w:jc w:val="both"/>
        <w:rPr>
          <w:sz w:val="24"/>
        </w:rPr>
      </w:pPr>
      <w:bookmarkStart w:id="790" w:name="_bookmark168"/>
      <w:bookmarkEnd w:id="790"/>
      <w:r>
        <w:rPr>
          <w:w w:val="105"/>
          <w:sz w:val="24"/>
        </w:rPr>
        <w:t xml:space="preserve">S. </w:t>
      </w:r>
      <w:r>
        <w:rPr>
          <w:spacing w:val="-4"/>
          <w:w w:val="105"/>
          <w:sz w:val="24"/>
        </w:rPr>
        <w:t xml:space="preserve">Nagy, </w:t>
      </w:r>
      <w:r>
        <w:rPr>
          <w:w w:val="105"/>
          <w:sz w:val="24"/>
        </w:rPr>
        <w:t xml:space="preserve">K. F. Flynn, J. E. </w:t>
      </w:r>
      <w:proofErr w:type="spellStart"/>
      <w:r>
        <w:rPr>
          <w:w w:val="105"/>
          <w:sz w:val="24"/>
        </w:rPr>
        <w:t>Gindler</w:t>
      </w:r>
      <w:proofErr w:type="spellEnd"/>
      <w:r>
        <w:rPr>
          <w:w w:val="105"/>
          <w:sz w:val="24"/>
        </w:rPr>
        <w:t xml:space="preserve">, J. W. Meadows, and L. E. </w:t>
      </w:r>
      <w:proofErr w:type="spellStart"/>
      <w:r>
        <w:rPr>
          <w:w w:val="105"/>
          <w:sz w:val="24"/>
        </w:rPr>
        <w:t>Glendenin</w:t>
      </w:r>
      <w:proofErr w:type="spellEnd"/>
      <w:r>
        <w:rPr>
          <w:w w:val="105"/>
          <w:sz w:val="24"/>
        </w:rPr>
        <w:t>, “Mass Distributions</w:t>
      </w:r>
      <w:r>
        <w:rPr>
          <w:spacing w:val="-20"/>
          <w:w w:val="105"/>
          <w:sz w:val="24"/>
        </w:rPr>
        <w:t xml:space="preserve"> </w:t>
      </w:r>
      <w:r>
        <w:rPr>
          <w:w w:val="105"/>
          <w:sz w:val="24"/>
        </w:rPr>
        <w:t>in</w:t>
      </w:r>
      <w:r>
        <w:rPr>
          <w:spacing w:val="-20"/>
          <w:w w:val="105"/>
          <w:sz w:val="24"/>
        </w:rPr>
        <w:t xml:space="preserve"> </w:t>
      </w:r>
      <w:r>
        <w:rPr>
          <w:w w:val="105"/>
          <w:sz w:val="24"/>
        </w:rPr>
        <w:t>Monoenergetic-Neutron-Induced</w:t>
      </w:r>
      <w:r>
        <w:rPr>
          <w:spacing w:val="-19"/>
          <w:w w:val="105"/>
          <w:sz w:val="24"/>
        </w:rPr>
        <w:t xml:space="preserve"> </w:t>
      </w:r>
      <w:r>
        <w:rPr>
          <w:w w:val="105"/>
          <w:sz w:val="24"/>
        </w:rPr>
        <w:t>Fission</w:t>
      </w:r>
      <w:r>
        <w:rPr>
          <w:spacing w:val="-19"/>
          <w:w w:val="105"/>
          <w:sz w:val="24"/>
        </w:rPr>
        <w:t xml:space="preserve"> </w:t>
      </w:r>
      <w:r>
        <w:rPr>
          <w:w w:val="105"/>
          <w:sz w:val="24"/>
        </w:rPr>
        <w:t>of</w:t>
      </w:r>
      <w:r>
        <w:rPr>
          <w:spacing w:val="-20"/>
          <w:w w:val="105"/>
          <w:sz w:val="24"/>
        </w:rPr>
        <w:t xml:space="preserve"> </w:t>
      </w:r>
      <w:r>
        <w:rPr>
          <w:w w:val="105"/>
          <w:sz w:val="24"/>
        </w:rPr>
        <w:t>U238,”</w:t>
      </w:r>
      <w:r>
        <w:rPr>
          <w:spacing w:val="-19"/>
          <w:w w:val="105"/>
          <w:sz w:val="24"/>
        </w:rPr>
        <w:t xml:space="preserve"> </w:t>
      </w:r>
      <w:r>
        <w:rPr>
          <w:rFonts w:ascii="Bookman Old Style" w:hAnsi="Bookman Old Style"/>
          <w:i/>
          <w:w w:val="105"/>
          <w:sz w:val="24"/>
        </w:rPr>
        <w:t>Physical</w:t>
      </w:r>
      <w:r>
        <w:rPr>
          <w:rFonts w:ascii="Bookman Old Style" w:hAnsi="Bookman Old Style"/>
          <w:i/>
          <w:spacing w:val="-30"/>
          <w:w w:val="105"/>
          <w:sz w:val="24"/>
        </w:rPr>
        <w:t xml:space="preserve"> </w:t>
      </w:r>
      <w:r>
        <w:rPr>
          <w:rFonts w:ascii="Bookman Old Style" w:hAnsi="Bookman Old Style"/>
          <w:i/>
          <w:spacing w:val="-4"/>
          <w:w w:val="105"/>
          <w:sz w:val="24"/>
        </w:rPr>
        <w:t xml:space="preserve">Re- </w:t>
      </w:r>
      <w:r>
        <w:rPr>
          <w:rFonts w:ascii="Bookman Old Style" w:hAnsi="Bookman Old Style"/>
          <w:i/>
          <w:w w:val="105"/>
          <w:sz w:val="24"/>
        </w:rPr>
        <w:t>view</w:t>
      </w:r>
      <w:r>
        <w:rPr>
          <w:rFonts w:ascii="Bookman Old Style" w:hAnsi="Bookman Old Style"/>
          <w:i/>
          <w:spacing w:val="-29"/>
          <w:w w:val="105"/>
          <w:sz w:val="24"/>
        </w:rPr>
        <w:t xml:space="preserve"> </w:t>
      </w:r>
      <w:r>
        <w:rPr>
          <w:rFonts w:ascii="Bookman Old Style" w:hAnsi="Bookman Old Style"/>
          <w:i/>
          <w:w w:val="105"/>
          <w:sz w:val="24"/>
        </w:rPr>
        <w:t>C</w:t>
      </w:r>
      <w:r>
        <w:rPr>
          <w:w w:val="105"/>
          <w:sz w:val="24"/>
        </w:rPr>
        <w:t>,</w:t>
      </w:r>
      <w:r>
        <w:rPr>
          <w:spacing w:val="-19"/>
          <w:w w:val="105"/>
          <w:sz w:val="24"/>
        </w:rPr>
        <w:t xml:space="preserve"> </w:t>
      </w:r>
      <w:r>
        <w:rPr>
          <w:w w:val="105"/>
          <w:sz w:val="24"/>
        </w:rPr>
        <w:t>vol.</w:t>
      </w:r>
      <w:r>
        <w:rPr>
          <w:spacing w:val="-19"/>
          <w:w w:val="105"/>
          <w:sz w:val="24"/>
        </w:rPr>
        <w:t xml:space="preserve"> </w:t>
      </w:r>
      <w:r>
        <w:rPr>
          <w:w w:val="105"/>
          <w:sz w:val="24"/>
        </w:rPr>
        <w:t>17,</w:t>
      </w:r>
      <w:r>
        <w:rPr>
          <w:spacing w:val="-19"/>
          <w:w w:val="105"/>
          <w:sz w:val="24"/>
        </w:rPr>
        <w:t xml:space="preserve"> </w:t>
      </w:r>
      <w:r>
        <w:rPr>
          <w:w w:val="105"/>
          <w:sz w:val="24"/>
        </w:rPr>
        <w:t>no.</w:t>
      </w:r>
      <w:r>
        <w:rPr>
          <w:spacing w:val="-19"/>
          <w:w w:val="105"/>
          <w:sz w:val="24"/>
        </w:rPr>
        <w:t xml:space="preserve"> </w:t>
      </w:r>
      <w:r>
        <w:rPr>
          <w:w w:val="105"/>
          <w:sz w:val="24"/>
        </w:rPr>
        <w:t>1,</w:t>
      </w:r>
      <w:r>
        <w:rPr>
          <w:spacing w:val="-19"/>
          <w:w w:val="105"/>
          <w:sz w:val="24"/>
        </w:rPr>
        <w:t xml:space="preserve"> </w:t>
      </w:r>
      <w:r>
        <w:rPr>
          <w:w w:val="105"/>
          <w:sz w:val="24"/>
        </w:rPr>
        <w:t>pp.</w:t>
      </w:r>
      <w:r>
        <w:rPr>
          <w:spacing w:val="-19"/>
          <w:w w:val="105"/>
          <w:sz w:val="24"/>
        </w:rPr>
        <w:t xml:space="preserve"> </w:t>
      </w:r>
      <w:r>
        <w:rPr>
          <w:w w:val="105"/>
          <w:sz w:val="24"/>
        </w:rPr>
        <w:t>163–171,</w:t>
      </w:r>
      <w:r>
        <w:rPr>
          <w:spacing w:val="-19"/>
          <w:w w:val="105"/>
          <w:sz w:val="24"/>
        </w:rPr>
        <w:t xml:space="preserve"> </w:t>
      </w:r>
      <w:r>
        <w:rPr>
          <w:w w:val="105"/>
          <w:sz w:val="24"/>
        </w:rPr>
        <w:t>1978.</w:t>
      </w:r>
    </w:p>
    <w:p w14:paraId="68946116" w14:textId="77777777" w:rsidR="00430DE3" w:rsidRDefault="008F0850">
      <w:pPr>
        <w:pStyle w:val="ListParagraph"/>
        <w:numPr>
          <w:ilvl w:val="0"/>
          <w:numId w:val="2"/>
        </w:numPr>
        <w:tabs>
          <w:tab w:val="left" w:pos="517"/>
        </w:tabs>
        <w:spacing w:before="196" w:line="249" w:lineRule="auto"/>
        <w:ind w:right="118" w:hanging="416"/>
        <w:jc w:val="both"/>
        <w:rPr>
          <w:sz w:val="24"/>
        </w:rPr>
      </w:pPr>
      <w:bookmarkStart w:id="791" w:name="_bookmark169"/>
      <w:bookmarkEnd w:id="791"/>
      <w:r>
        <w:rPr>
          <w:w w:val="105"/>
          <w:sz w:val="24"/>
        </w:rPr>
        <w:t>L.</w:t>
      </w:r>
      <w:r>
        <w:rPr>
          <w:spacing w:val="-6"/>
          <w:w w:val="105"/>
          <w:sz w:val="24"/>
        </w:rPr>
        <w:t xml:space="preserve"> </w:t>
      </w:r>
      <w:r>
        <w:rPr>
          <w:w w:val="105"/>
          <w:sz w:val="24"/>
        </w:rPr>
        <w:t>Greenwood</w:t>
      </w:r>
      <w:r>
        <w:rPr>
          <w:spacing w:val="-6"/>
          <w:w w:val="105"/>
          <w:sz w:val="24"/>
        </w:rPr>
        <w:t xml:space="preserve"> </w:t>
      </w:r>
      <w:r>
        <w:rPr>
          <w:w w:val="105"/>
          <w:sz w:val="24"/>
        </w:rPr>
        <w:t>and</w:t>
      </w:r>
      <w:r>
        <w:rPr>
          <w:spacing w:val="-6"/>
          <w:w w:val="105"/>
          <w:sz w:val="24"/>
        </w:rPr>
        <w:t xml:space="preserve"> </w:t>
      </w:r>
      <w:r>
        <w:rPr>
          <w:w w:val="105"/>
          <w:sz w:val="24"/>
        </w:rPr>
        <w:t>C.</w:t>
      </w:r>
      <w:r>
        <w:rPr>
          <w:spacing w:val="-6"/>
          <w:w w:val="105"/>
          <w:sz w:val="24"/>
        </w:rPr>
        <w:t xml:space="preserve"> </w:t>
      </w:r>
      <w:r>
        <w:rPr>
          <w:w w:val="105"/>
          <w:sz w:val="24"/>
        </w:rPr>
        <w:t>Johnson, “Least-Squares</w:t>
      </w:r>
      <w:r>
        <w:rPr>
          <w:spacing w:val="-6"/>
          <w:w w:val="105"/>
          <w:sz w:val="24"/>
        </w:rPr>
        <w:t xml:space="preserve"> </w:t>
      </w:r>
      <w:r>
        <w:rPr>
          <w:w w:val="105"/>
          <w:sz w:val="24"/>
        </w:rPr>
        <w:t>Neutron</w:t>
      </w:r>
      <w:r>
        <w:rPr>
          <w:spacing w:val="-6"/>
          <w:w w:val="105"/>
          <w:sz w:val="24"/>
        </w:rPr>
        <w:t xml:space="preserve"> </w:t>
      </w:r>
      <w:r>
        <w:rPr>
          <w:w w:val="105"/>
          <w:sz w:val="24"/>
        </w:rPr>
        <w:t>Spectral</w:t>
      </w:r>
      <w:r>
        <w:rPr>
          <w:spacing w:val="-6"/>
          <w:w w:val="105"/>
          <w:sz w:val="24"/>
        </w:rPr>
        <w:t xml:space="preserve"> </w:t>
      </w:r>
      <w:r>
        <w:rPr>
          <w:w w:val="105"/>
          <w:sz w:val="24"/>
        </w:rPr>
        <w:t>Adjustment</w:t>
      </w:r>
      <w:r>
        <w:rPr>
          <w:spacing w:val="-6"/>
          <w:w w:val="105"/>
          <w:sz w:val="24"/>
        </w:rPr>
        <w:t xml:space="preserve"> </w:t>
      </w:r>
      <w:r>
        <w:rPr>
          <w:w w:val="105"/>
          <w:sz w:val="24"/>
        </w:rPr>
        <w:t xml:space="preserve">with </w:t>
      </w:r>
      <w:r>
        <w:rPr>
          <w:spacing w:val="-7"/>
          <w:sz w:val="24"/>
        </w:rPr>
        <w:t xml:space="preserve">STAYSL </w:t>
      </w:r>
      <w:r>
        <w:rPr>
          <w:sz w:val="24"/>
        </w:rPr>
        <w:t xml:space="preserve">PNNL,” </w:t>
      </w:r>
      <w:r>
        <w:rPr>
          <w:rFonts w:ascii="Bookman Old Style" w:hAnsi="Bookman Old Style"/>
          <w:i/>
          <w:sz w:val="24"/>
        </w:rPr>
        <w:t>EPJ Web of</w:t>
      </w:r>
      <w:r>
        <w:rPr>
          <w:rFonts w:ascii="Bookman Old Style" w:hAnsi="Bookman Old Style"/>
          <w:i/>
          <w:spacing w:val="-43"/>
          <w:sz w:val="24"/>
        </w:rPr>
        <w:t xml:space="preserve"> </w:t>
      </w:r>
      <w:r>
        <w:rPr>
          <w:rFonts w:ascii="Bookman Old Style" w:hAnsi="Bookman Old Style"/>
          <w:i/>
          <w:sz w:val="24"/>
        </w:rPr>
        <w:t>Conferences</w:t>
      </w:r>
      <w:r>
        <w:rPr>
          <w:sz w:val="24"/>
        </w:rPr>
        <w:t>, vol. 106, p. 07001, 2016.</w:t>
      </w:r>
    </w:p>
    <w:p w14:paraId="1F5D7903" w14:textId="77777777" w:rsidR="00430DE3" w:rsidRDefault="008F0850">
      <w:pPr>
        <w:pStyle w:val="ListParagraph"/>
        <w:numPr>
          <w:ilvl w:val="0"/>
          <w:numId w:val="2"/>
        </w:numPr>
        <w:tabs>
          <w:tab w:val="left" w:pos="517"/>
        </w:tabs>
        <w:spacing w:before="191" w:line="247" w:lineRule="auto"/>
        <w:ind w:right="117" w:hanging="416"/>
        <w:jc w:val="both"/>
        <w:rPr>
          <w:sz w:val="24"/>
        </w:rPr>
      </w:pPr>
      <w:bookmarkStart w:id="792" w:name="_bookmark170"/>
      <w:bookmarkEnd w:id="792"/>
      <w:r>
        <w:rPr>
          <w:sz w:val="24"/>
        </w:rPr>
        <w:t xml:space="preserve">B. Rearden, M. </w:t>
      </w:r>
      <w:proofErr w:type="spellStart"/>
      <w:r>
        <w:rPr>
          <w:sz w:val="24"/>
        </w:rPr>
        <w:t>Jessee</w:t>
      </w:r>
      <w:proofErr w:type="spellEnd"/>
      <w:r>
        <w:rPr>
          <w:sz w:val="24"/>
        </w:rPr>
        <w:t xml:space="preserve">, and Eds., </w:t>
      </w:r>
      <w:r>
        <w:rPr>
          <w:rFonts w:ascii="Bookman Old Style"/>
          <w:i/>
          <w:sz w:val="24"/>
        </w:rPr>
        <w:t xml:space="preserve">User Guide for the </w:t>
      </w:r>
      <w:r>
        <w:rPr>
          <w:rFonts w:ascii="Bookman Old Style"/>
          <w:i/>
          <w:spacing w:val="-6"/>
          <w:sz w:val="24"/>
        </w:rPr>
        <w:t xml:space="preserve">STAYSL </w:t>
      </w:r>
      <w:r>
        <w:rPr>
          <w:rFonts w:ascii="Bookman Old Style"/>
          <w:i/>
          <w:sz w:val="24"/>
        </w:rPr>
        <w:t xml:space="preserve">PNNL Suite of Software </w:t>
      </w:r>
      <w:r>
        <w:rPr>
          <w:rFonts w:ascii="Bookman Old Style"/>
          <w:i/>
          <w:spacing w:val="-6"/>
          <w:sz w:val="24"/>
        </w:rPr>
        <w:t>Tools</w:t>
      </w:r>
      <w:r>
        <w:rPr>
          <w:spacing w:val="-6"/>
          <w:sz w:val="24"/>
        </w:rPr>
        <w:t xml:space="preserve">, </w:t>
      </w:r>
      <w:r>
        <w:rPr>
          <w:sz w:val="24"/>
        </w:rPr>
        <w:t xml:space="preserve">PNNL-22253, Pacific Northwest National Laboratory, Richland, </w:t>
      </w:r>
      <w:r>
        <w:rPr>
          <w:spacing w:val="-9"/>
          <w:sz w:val="24"/>
        </w:rPr>
        <w:t>WA,</w:t>
      </w:r>
      <w:r w:rsidR="00DB52C2">
        <w:rPr>
          <w:spacing w:val="-9"/>
          <w:sz w:val="24"/>
        </w:rPr>
        <w:t xml:space="preserve"> </w:t>
      </w:r>
      <w:r>
        <w:rPr>
          <w:spacing w:val="-3"/>
          <w:sz w:val="24"/>
        </w:rPr>
        <w:t>February</w:t>
      </w:r>
      <w:r w:rsidR="00DB52C2">
        <w:rPr>
          <w:spacing w:val="-3"/>
          <w:sz w:val="24"/>
        </w:rPr>
        <w:t xml:space="preserve"> </w:t>
      </w:r>
      <w:r>
        <w:rPr>
          <w:sz w:val="24"/>
        </w:rPr>
        <w:t>2013.</w:t>
      </w:r>
    </w:p>
    <w:p w14:paraId="5FF830C5" w14:textId="77777777" w:rsidR="00430DE3" w:rsidRDefault="008F0850">
      <w:pPr>
        <w:pStyle w:val="ListParagraph"/>
        <w:numPr>
          <w:ilvl w:val="0"/>
          <w:numId w:val="2"/>
        </w:numPr>
        <w:tabs>
          <w:tab w:val="left" w:pos="517"/>
        </w:tabs>
        <w:spacing w:before="198" w:line="247" w:lineRule="auto"/>
        <w:ind w:right="118" w:hanging="416"/>
        <w:jc w:val="both"/>
        <w:rPr>
          <w:sz w:val="24"/>
        </w:rPr>
      </w:pPr>
      <w:bookmarkStart w:id="793" w:name="_bookmark171"/>
      <w:bookmarkEnd w:id="793"/>
      <w:r>
        <w:rPr>
          <w:sz w:val="24"/>
        </w:rPr>
        <w:t xml:space="preserve">J. </w:t>
      </w:r>
      <w:r>
        <w:rPr>
          <w:spacing w:val="-3"/>
          <w:sz w:val="24"/>
        </w:rPr>
        <w:t xml:space="preserve">Turner, </w:t>
      </w:r>
      <w:r>
        <w:rPr>
          <w:rFonts w:ascii="Bookman Old Style"/>
          <w:i/>
          <w:sz w:val="24"/>
        </w:rPr>
        <w:t xml:space="preserve">Atoms, Radiation, and Radiation </w:t>
      </w:r>
      <w:r>
        <w:rPr>
          <w:rFonts w:ascii="Bookman Old Style"/>
          <w:i/>
          <w:spacing w:val="-3"/>
          <w:sz w:val="24"/>
        </w:rPr>
        <w:t>Protection</w:t>
      </w:r>
      <w:r>
        <w:rPr>
          <w:spacing w:val="-3"/>
          <w:sz w:val="24"/>
        </w:rPr>
        <w:t>.</w:t>
      </w:r>
      <w:r>
        <w:rPr>
          <w:spacing w:val="-7"/>
          <w:sz w:val="24"/>
        </w:rPr>
        <w:t xml:space="preserve"> </w:t>
      </w:r>
      <w:r>
        <w:rPr>
          <w:sz w:val="24"/>
        </w:rPr>
        <w:t xml:space="preserve">Oak Ridge, TN: </w:t>
      </w:r>
      <w:r>
        <w:rPr>
          <w:spacing w:val="-4"/>
          <w:sz w:val="24"/>
        </w:rPr>
        <w:t xml:space="preserve">Wiley, </w:t>
      </w:r>
      <w:r>
        <w:rPr>
          <w:sz w:val="24"/>
        </w:rPr>
        <w:t>2008.</w:t>
      </w:r>
    </w:p>
    <w:p w14:paraId="4F73D6BF" w14:textId="77777777" w:rsidR="00430DE3" w:rsidRDefault="008F0850">
      <w:pPr>
        <w:pStyle w:val="ListParagraph"/>
        <w:numPr>
          <w:ilvl w:val="0"/>
          <w:numId w:val="2"/>
        </w:numPr>
        <w:tabs>
          <w:tab w:val="left" w:pos="517"/>
          <w:tab w:val="left" w:pos="4873"/>
        </w:tabs>
        <w:spacing w:before="198"/>
        <w:ind w:hanging="416"/>
        <w:jc w:val="left"/>
        <w:rPr>
          <w:sz w:val="24"/>
        </w:rPr>
      </w:pPr>
      <w:bookmarkStart w:id="794" w:name="_bookmark172"/>
      <w:bookmarkEnd w:id="794"/>
      <w:r>
        <w:rPr>
          <w:sz w:val="24"/>
        </w:rPr>
        <w:t>K.</w:t>
      </w:r>
      <w:r>
        <w:rPr>
          <w:spacing w:val="-28"/>
          <w:sz w:val="24"/>
        </w:rPr>
        <w:t xml:space="preserve"> </w:t>
      </w:r>
      <w:r>
        <w:rPr>
          <w:sz w:val="24"/>
        </w:rPr>
        <w:t>Krane,</w:t>
      </w:r>
      <w:r>
        <w:rPr>
          <w:spacing w:val="-28"/>
          <w:sz w:val="24"/>
        </w:rPr>
        <w:t xml:space="preserve"> </w:t>
      </w:r>
      <w:r>
        <w:rPr>
          <w:rFonts w:ascii="Bookman Old Style"/>
          <w:i/>
          <w:spacing w:val="-3"/>
          <w:sz w:val="24"/>
        </w:rPr>
        <w:t>Introductory</w:t>
      </w:r>
      <w:r>
        <w:rPr>
          <w:rFonts w:ascii="Bookman Old Style"/>
          <w:i/>
          <w:spacing w:val="-37"/>
          <w:sz w:val="24"/>
        </w:rPr>
        <w:t xml:space="preserve"> </w:t>
      </w:r>
      <w:r>
        <w:rPr>
          <w:rFonts w:ascii="Bookman Old Style"/>
          <w:i/>
          <w:sz w:val="24"/>
        </w:rPr>
        <w:t>Nuclear</w:t>
      </w:r>
      <w:r>
        <w:rPr>
          <w:rFonts w:ascii="Bookman Old Style"/>
          <w:i/>
          <w:spacing w:val="-37"/>
          <w:sz w:val="24"/>
        </w:rPr>
        <w:t xml:space="preserve"> </w:t>
      </w:r>
      <w:r>
        <w:rPr>
          <w:rFonts w:ascii="Bookman Old Style"/>
          <w:i/>
          <w:sz w:val="24"/>
        </w:rPr>
        <w:t>Physics</w:t>
      </w:r>
      <w:r>
        <w:rPr>
          <w:sz w:val="24"/>
        </w:rPr>
        <w:t>.</w:t>
      </w:r>
      <w:r>
        <w:rPr>
          <w:sz w:val="24"/>
        </w:rPr>
        <w:tab/>
        <w:t xml:space="preserve">New </w:t>
      </w:r>
      <w:r>
        <w:rPr>
          <w:spacing w:val="-4"/>
          <w:sz w:val="24"/>
        </w:rPr>
        <w:t>York:</w:t>
      </w:r>
      <w:r w:rsidR="00DB52C2">
        <w:rPr>
          <w:spacing w:val="-4"/>
          <w:sz w:val="24"/>
        </w:rPr>
        <w:t xml:space="preserve"> </w:t>
      </w:r>
      <w:r>
        <w:rPr>
          <w:sz w:val="24"/>
        </w:rPr>
        <w:t xml:space="preserve">Jon Wiley &amp; </w:t>
      </w:r>
      <w:proofErr w:type="gramStart"/>
      <w:r>
        <w:rPr>
          <w:sz w:val="24"/>
        </w:rPr>
        <w:t>Sons,</w:t>
      </w:r>
      <w:r w:rsidR="00DB52C2">
        <w:rPr>
          <w:sz w:val="24"/>
        </w:rPr>
        <w:t xml:space="preserve"> </w:t>
      </w:r>
      <w:r>
        <w:rPr>
          <w:spacing w:val="7"/>
          <w:sz w:val="24"/>
        </w:rPr>
        <w:t xml:space="preserve"> </w:t>
      </w:r>
      <w:r>
        <w:rPr>
          <w:sz w:val="24"/>
        </w:rPr>
        <w:t>1988</w:t>
      </w:r>
      <w:proofErr w:type="gramEnd"/>
      <w:r>
        <w:rPr>
          <w:sz w:val="24"/>
        </w:rPr>
        <w:t>.</w:t>
      </w:r>
    </w:p>
    <w:p w14:paraId="2A024DC8" w14:textId="77777777" w:rsidR="00430DE3" w:rsidRDefault="008F0850">
      <w:pPr>
        <w:pStyle w:val="ListParagraph"/>
        <w:numPr>
          <w:ilvl w:val="0"/>
          <w:numId w:val="2"/>
        </w:numPr>
        <w:tabs>
          <w:tab w:val="left" w:pos="517"/>
        </w:tabs>
        <w:spacing w:before="204" w:line="247" w:lineRule="auto"/>
        <w:ind w:right="118" w:hanging="416"/>
        <w:jc w:val="both"/>
        <w:rPr>
          <w:sz w:val="24"/>
        </w:rPr>
      </w:pPr>
      <w:bookmarkStart w:id="795" w:name="_bookmark173"/>
      <w:bookmarkEnd w:id="795"/>
      <w:r>
        <w:rPr>
          <w:sz w:val="24"/>
        </w:rPr>
        <w:t xml:space="preserve">H. Salmon, R. </w:t>
      </w:r>
      <w:proofErr w:type="spellStart"/>
      <w:r>
        <w:rPr>
          <w:sz w:val="24"/>
        </w:rPr>
        <w:t>nal</w:t>
      </w:r>
      <w:proofErr w:type="spellEnd"/>
      <w:r>
        <w:rPr>
          <w:sz w:val="24"/>
        </w:rPr>
        <w:t xml:space="preserve">, B. </w:t>
      </w:r>
      <w:proofErr w:type="spellStart"/>
      <w:r>
        <w:rPr>
          <w:sz w:val="24"/>
        </w:rPr>
        <w:t>Oruncak</w:t>
      </w:r>
      <w:proofErr w:type="spellEnd"/>
      <w:r>
        <w:rPr>
          <w:sz w:val="24"/>
        </w:rPr>
        <w:t xml:space="preserve">, U. </w:t>
      </w:r>
      <w:proofErr w:type="spellStart"/>
      <w:r>
        <w:rPr>
          <w:sz w:val="24"/>
        </w:rPr>
        <w:t>Akcaalan</w:t>
      </w:r>
      <w:proofErr w:type="spellEnd"/>
      <w:r>
        <w:rPr>
          <w:sz w:val="24"/>
        </w:rPr>
        <w:t xml:space="preserve">, and H. A. </w:t>
      </w:r>
      <w:proofErr w:type="spellStart"/>
      <w:r>
        <w:rPr>
          <w:spacing w:val="-4"/>
          <w:sz w:val="24"/>
        </w:rPr>
        <w:t>Yalim</w:t>
      </w:r>
      <w:proofErr w:type="spellEnd"/>
      <w:r>
        <w:rPr>
          <w:spacing w:val="-4"/>
          <w:sz w:val="24"/>
        </w:rPr>
        <w:t xml:space="preserve">, </w:t>
      </w:r>
      <w:r>
        <w:rPr>
          <w:sz w:val="24"/>
        </w:rPr>
        <w:t xml:space="preserve">“(n,2n) and (n,3n) Neutron Induced Reaction Cross Sections above 8 MeV,” </w:t>
      </w:r>
      <w:r>
        <w:rPr>
          <w:rFonts w:ascii="Bookman Old Style" w:hAnsi="Bookman Old Style"/>
          <w:i/>
          <w:spacing w:val="-3"/>
          <w:sz w:val="24"/>
        </w:rPr>
        <w:t xml:space="preserve">Acta </w:t>
      </w:r>
      <w:proofErr w:type="spellStart"/>
      <w:r>
        <w:rPr>
          <w:rFonts w:ascii="Bookman Old Style" w:hAnsi="Bookman Old Style"/>
          <w:i/>
          <w:sz w:val="24"/>
        </w:rPr>
        <w:t>Physica</w:t>
      </w:r>
      <w:proofErr w:type="spellEnd"/>
      <w:r>
        <w:rPr>
          <w:rFonts w:ascii="Bookman Old Style" w:hAnsi="Bookman Old Style"/>
          <w:i/>
          <w:sz w:val="24"/>
        </w:rPr>
        <w:t xml:space="preserve"> Polonica, A</w:t>
      </w:r>
      <w:r>
        <w:rPr>
          <w:sz w:val="24"/>
        </w:rPr>
        <w:t>, vol. 128, no. 2B, pp. B–231 – B–</w:t>
      </w:r>
      <w:proofErr w:type="gramStart"/>
      <w:r>
        <w:rPr>
          <w:sz w:val="24"/>
        </w:rPr>
        <w:t>235,</w:t>
      </w:r>
      <w:r w:rsidR="00DB52C2">
        <w:rPr>
          <w:sz w:val="24"/>
        </w:rPr>
        <w:t xml:space="preserve">  </w:t>
      </w:r>
      <w:r>
        <w:rPr>
          <w:sz w:val="24"/>
        </w:rPr>
        <w:t>2015</w:t>
      </w:r>
      <w:proofErr w:type="gramEnd"/>
      <w:r>
        <w:rPr>
          <w:sz w:val="24"/>
        </w:rPr>
        <w:t>.</w:t>
      </w:r>
    </w:p>
    <w:p w14:paraId="356EB6D1" w14:textId="77777777" w:rsidR="00430DE3" w:rsidRDefault="00430DE3">
      <w:pPr>
        <w:spacing w:line="247" w:lineRule="auto"/>
        <w:jc w:val="both"/>
        <w:rPr>
          <w:sz w:val="24"/>
        </w:rPr>
        <w:sectPr w:rsidR="00430DE3">
          <w:pgSz w:w="12240" w:h="15840"/>
          <w:pgMar w:top="1420" w:right="1680" w:bottom="1380" w:left="1700" w:header="0" w:footer="1182" w:gutter="0"/>
          <w:cols w:space="720"/>
        </w:sectPr>
      </w:pPr>
    </w:p>
    <w:p w14:paraId="73683C80" w14:textId="77777777" w:rsidR="00430DE3" w:rsidRDefault="008F0850">
      <w:pPr>
        <w:pStyle w:val="ListParagraph"/>
        <w:numPr>
          <w:ilvl w:val="0"/>
          <w:numId w:val="2"/>
        </w:numPr>
        <w:tabs>
          <w:tab w:val="left" w:pos="537"/>
        </w:tabs>
        <w:spacing w:before="33" w:line="247" w:lineRule="auto"/>
        <w:ind w:left="536" w:right="119" w:hanging="416"/>
        <w:jc w:val="both"/>
        <w:rPr>
          <w:sz w:val="24"/>
        </w:rPr>
      </w:pPr>
      <w:bookmarkStart w:id="796" w:name="_bookmark174"/>
      <w:bookmarkEnd w:id="796"/>
      <w:r>
        <w:rPr>
          <w:sz w:val="24"/>
        </w:rPr>
        <w:lastRenderedPageBreak/>
        <w:t xml:space="preserve">A. </w:t>
      </w:r>
      <w:proofErr w:type="spellStart"/>
      <w:r>
        <w:rPr>
          <w:spacing w:val="-4"/>
          <w:sz w:val="24"/>
        </w:rPr>
        <w:t>Tonchev</w:t>
      </w:r>
      <w:proofErr w:type="spellEnd"/>
      <w:r>
        <w:rPr>
          <w:spacing w:val="-4"/>
          <w:sz w:val="24"/>
        </w:rPr>
        <w:t xml:space="preserve"> </w:t>
      </w:r>
      <w:r>
        <w:rPr>
          <w:rFonts w:ascii="Bookman Old Style" w:hAnsi="Bookman Old Style"/>
          <w:i/>
          <w:sz w:val="24"/>
        </w:rPr>
        <w:t>et al.</w:t>
      </w:r>
      <w:r>
        <w:rPr>
          <w:sz w:val="24"/>
        </w:rPr>
        <w:t xml:space="preserve">, “Energy Evolution of the Fission-Product Yields from Neutron- Induced Fission of 235U, 238U, and 239Pu: An Unexpected Observation,” in </w:t>
      </w:r>
      <w:r>
        <w:rPr>
          <w:rFonts w:ascii="Bookman Old Style" w:hAnsi="Bookman Old Style"/>
          <w:i/>
          <w:sz w:val="24"/>
        </w:rPr>
        <w:t xml:space="preserve">The </w:t>
      </w:r>
      <w:r>
        <w:rPr>
          <w:rFonts w:ascii="Bookman Old Style" w:hAnsi="Bookman Old Style"/>
          <w:i/>
          <w:w w:val="95"/>
          <w:sz w:val="24"/>
        </w:rPr>
        <w:t>6th</w:t>
      </w:r>
      <w:r>
        <w:rPr>
          <w:rFonts w:ascii="Bookman Old Style" w:hAnsi="Bookman Old Style"/>
          <w:i/>
          <w:spacing w:val="-35"/>
          <w:w w:val="95"/>
          <w:sz w:val="24"/>
        </w:rPr>
        <w:t xml:space="preserve"> </w:t>
      </w:r>
      <w:r>
        <w:rPr>
          <w:rFonts w:ascii="Bookman Old Style" w:hAnsi="Bookman Old Style"/>
          <w:i/>
          <w:w w:val="95"/>
          <w:sz w:val="24"/>
        </w:rPr>
        <w:t>International</w:t>
      </w:r>
      <w:r>
        <w:rPr>
          <w:rFonts w:ascii="Bookman Old Style" w:hAnsi="Bookman Old Style"/>
          <w:i/>
          <w:spacing w:val="-36"/>
          <w:w w:val="95"/>
          <w:sz w:val="24"/>
        </w:rPr>
        <w:t xml:space="preserve"> </w:t>
      </w:r>
      <w:r>
        <w:rPr>
          <w:rFonts w:ascii="Bookman Old Style" w:hAnsi="Bookman Old Style"/>
          <w:i/>
          <w:spacing w:val="-3"/>
          <w:w w:val="95"/>
          <w:sz w:val="24"/>
        </w:rPr>
        <w:t>Conference</w:t>
      </w:r>
      <w:r>
        <w:rPr>
          <w:rFonts w:ascii="Bookman Old Style" w:hAnsi="Bookman Old Style"/>
          <w:i/>
          <w:spacing w:val="-35"/>
          <w:w w:val="95"/>
          <w:sz w:val="24"/>
        </w:rPr>
        <w:t xml:space="preserve"> </w:t>
      </w:r>
      <w:proofErr w:type="gramStart"/>
      <w:r>
        <w:rPr>
          <w:rFonts w:ascii="Bookman Old Style" w:hAnsi="Bookman Old Style"/>
          <w:i/>
          <w:w w:val="95"/>
          <w:sz w:val="24"/>
        </w:rPr>
        <w:t>on</w:t>
      </w:r>
      <w:r>
        <w:rPr>
          <w:rFonts w:ascii="Bookman Old Style" w:hAnsi="Bookman Old Style"/>
          <w:i/>
          <w:spacing w:val="-35"/>
          <w:w w:val="95"/>
          <w:sz w:val="24"/>
        </w:rPr>
        <w:t xml:space="preserve"> </w:t>
      </w:r>
      <w:r>
        <w:rPr>
          <w:rFonts w:ascii="Bookman Old Style" w:hAnsi="Bookman Old Style"/>
          <w:i/>
          <w:w w:val="95"/>
          <w:sz w:val="24"/>
        </w:rPr>
        <w:t>”Fission</w:t>
      </w:r>
      <w:proofErr w:type="gramEnd"/>
      <w:r>
        <w:rPr>
          <w:rFonts w:ascii="Bookman Old Style" w:hAnsi="Bookman Old Style"/>
          <w:i/>
          <w:spacing w:val="-35"/>
          <w:w w:val="95"/>
          <w:sz w:val="24"/>
        </w:rPr>
        <w:t xml:space="preserve"> </w:t>
      </w:r>
      <w:r>
        <w:rPr>
          <w:rFonts w:ascii="Bookman Old Style" w:hAnsi="Bookman Old Style"/>
          <w:i/>
          <w:w w:val="95"/>
          <w:sz w:val="24"/>
        </w:rPr>
        <w:t>and</w:t>
      </w:r>
      <w:r>
        <w:rPr>
          <w:rFonts w:ascii="Bookman Old Style" w:hAnsi="Bookman Old Style"/>
          <w:i/>
          <w:spacing w:val="-35"/>
          <w:w w:val="95"/>
          <w:sz w:val="24"/>
        </w:rPr>
        <w:t xml:space="preserve"> </w:t>
      </w:r>
      <w:r>
        <w:rPr>
          <w:rFonts w:ascii="Bookman Old Style" w:hAnsi="Bookman Old Style"/>
          <w:i/>
          <w:spacing w:val="-3"/>
          <w:w w:val="95"/>
          <w:sz w:val="24"/>
        </w:rPr>
        <w:t>Properties</w:t>
      </w:r>
      <w:r>
        <w:rPr>
          <w:rFonts w:ascii="Bookman Old Style" w:hAnsi="Bookman Old Style"/>
          <w:i/>
          <w:spacing w:val="-35"/>
          <w:w w:val="95"/>
          <w:sz w:val="24"/>
        </w:rPr>
        <w:t xml:space="preserve"> </w:t>
      </w:r>
      <w:r>
        <w:rPr>
          <w:rFonts w:ascii="Bookman Old Style" w:hAnsi="Bookman Old Style"/>
          <w:i/>
          <w:w w:val="95"/>
          <w:sz w:val="24"/>
        </w:rPr>
        <w:t>of</w:t>
      </w:r>
      <w:r>
        <w:rPr>
          <w:rFonts w:ascii="Bookman Old Style" w:hAnsi="Bookman Old Style"/>
          <w:i/>
          <w:spacing w:val="-35"/>
          <w:w w:val="95"/>
          <w:sz w:val="24"/>
        </w:rPr>
        <w:t xml:space="preserve"> </w:t>
      </w:r>
      <w:r>
        <w:rPr>
          <w:rFonts w:ascii="Bookman Old Style" w:hAnsi="Bookman Old Style"/>
          <w:i/>
          <w:w w:val="95"/>
          <w:sz w:val="24"/>
        </w:rPr>
        <w:t>Neutron-Rich</w:t>
      </w:r>
      <w:r>
        <w:rPr>
          <w:rFonts w:ascii="Bookman Old Style" w:hAnsi="Bookman Old Style"/>
          <w:i/>
          <w:spacing w:val="-35"/>
          <w:w w:val="95"/>
          <w:sz w:val="24"/>
        </w:rPr>
        <w:t xml:space="preserve"> </w:t>
      </w:r>
      <w:r>
        <w:rPr>
          <w:rFonts w:ascii="Bookman Old Style" w:hAnsi="Bookman Old Style"/>
          <w:i/>
          <w:w w:val="95"/>
          <w:sz w:val="24"/>
        </w:rPr>
        <w:t>Nuclei</w:t>
      </w:r>
      <w:r>
        <w:rPr>
          <w:w w:val="95"/>
          <w:sz w:val="24"/>
        </w:rPr>
        <w:t xml:space="preserve">, </w:t>
      </w:r>
      <w:r>
        <w:rPr>
          <w:sz w:val="24"/>
        </w:rPr>
        <w:t>2016.</w:t>
      </w:r>
    </w:p>
    <w:p w14:paraId="00E5ECC5" w14:textId="77777777" w:rsidR="00430DE3" w:rsidRDefault="008F0850">
      <w:pPr>
        <w:pStyle w:val="ListParagraph"/>
        <w:numPr>
          <w:ilvl w:val="0"/>
          <w:numId w:val="2"/>
        </w:numPr>
        <w:tabs>
          <w:tab w:val="left" w:pos="537"/>
        </w:tabs>
        <w:spacing w:before="202" w:line="247" w:lineRule="auto"/>
        <w:ind w:left="536" w:right="118" w:hanging="416"/>
        <w:jc w:val="both"/>
        <w:rPr>
          <w:sz w:val="24"/>
        </w:rPr>
      </w:pPr>
      <w:bookmarkStart w:id="797" w:name="_bookmark175"/>
      <w:bookmarkEnd w:id="797"/>
      <w:r>
        <w:rPr>
          <w:w w:val="105"/>
          <w:sz w:val="24"/>
        </w:rPr>
        <w:t>J.</w:t>
      </w:r>
      <w:r>
        <w:rPr>
          <w:spacing w:val="-16"/>
          <w:w w:val="105"/>
          <w:sz w:val="24"/>
        </w:rPr>
        <w:t xml:space="preserve"> </w:t>
      </w:r>
      <w:proofErr w:type="spellStart"/>
      <w:r>
        <w:rPr>
          <w:w w:val="105"/>
          <w:sz w:val="24"/>
        </w:rPr>
        <w:t>Randrup</w:t>
      </w:r>
      <w:proofErr w:type="spellEnd"/>
      <w:r>
        <w:rPr>
          <w:spacing w:val="-16"/>
          <w:w w:val="105"/>
          <w:sz w:val="24"/>
        </w:rPr>
        <w:t xml:space="preserve"> </w:t>
      </w:r>
      <w:r>
        <w:rPr>
          <w:w w:val="105"/>
          <w:sz w:val="24"/>
        </w:rPr>
        <w:t>and</w:t>
      </w:r>
      <w:r>
        <w:rPr>
          <w:spacing w:val="-16"/>
          <w:w w:val="105"/>
          <w:sz w:val="24"/>
        </w:rPr>
        <w:t xml:space="preserve"> </w:t>
      </w:r>
      <w:r>
        <w:rPr>
          <w:w w:val="105"/>
          <w:sz w:val="24"/>
        </w:rPr>
        <w:t>R.</w:t>
      </w:r>
      <w:r>
        <w:rPr>
          <w:spacing w:val="-16"/>
          <w:w w:val="105"/>
          <w:sz w:val="24"/>
        </w:rPr>
        <w:t xml:space="preserve"> </w:t>
      </w:r>
      <w:r>
        <w:rPr>
          <w:spacing w:val="-4"/>
          <w:w w:val="105"/>
          <w:sz w:val="24"/>
        </w:rPr>
        <w:t>Vogt,</w:t>
      </w:r>
      <w:r>
        <w:rPr>
          <w:spacing w:val="-15"/>
          <w:w w:val="105"/>
          <w:sz w:val="24"/>
        </w:rPr>
        <w:t xml:space="preserve"> </w:t>
      </w:r>
      <w:r>
        <w:rPr>
          <w:w w:val="105"/>
          <w:sz w:val="24"/>
        </w:rPr>
        <w:t>“Nuclear</w:t>
      </w:r>
      <w:r>
        <w:rPr>
          <w:spacing w:val="-16"/>
          <w:w w:val="105"/>
          <w:sz w:val="24"/>
        </w:rPr>
        <w:t xml:space="preserve"> </w:t>
      </w:r>
      <w:r>
        <w:rPr>
          <w:w w:val="105"/>
          <w:sz w:val="24"/>
        </w:rPr>
        <w:t>Fission.”</w:t>
      </w:r>
      <w:r>
        <w:rPr>
          <w:spacing w:val="-16"/>
          <w:w w:val="105"/>
          <w:sz w:val="24"/>
        </w:rPr>
        <w:t xml:space="preserve"> </w:t>
      </w:r>
      <w:r>
        <w:rPr>
          <w:w w:val="105"/>
          <w:sz w:val="24"/>
        </w:rPr>
        <w:t>in</w:t>
      </w:r>
      <w:r>
        <w:rPr>
          <w:spacing w:val="-16"/>
          <w:w w:val="105"/>
          <w:sz w:val="24"/>
        </w:rPr>
        <w:t xml:space="preserve"> </w:t>
      </w:r>
      <w:r>
        <w:rPr>
          <w:rFonts w:ascii="Bookman Old Style" w:hAnsi="Bookman Old Style"/>
          <w:i/>
          <w:w w:val="105"/>
          <w:sz w:val="24"/>
        </w:rPr>
        <w:t>LLNL-BOOK-591732</w:t>
      </w:r>
      <w:r>
        <w:rPr>
          <w:w w:val="105"/>
          <w:sz w:val="24"/>
        </w:rPr>
        <w:t>.</w:t>
      </w:r>
      <w:r>
        <w:rPr>
          <w:spacing w:val="11"/>
          <w:w w:val="105"/>
          <w:sz w:val="24"/>
        </w:rPr>
        <w:t xml:space="preserve"> </w:t>
      </w:r>
      <w:r>
        <w:rPr>
          <w:w w:val="105"/>
          <w:sz w:val="24"/>
        </w:rPr>
        <w:t>Lawrence Livermore National Laboratory,</w:t>
      </w:r>
      <w:r>
        <w:rPr>
          <w:spacing w:val="-7"/>
          <w:w w:val="105"/>
          <w:sz w:val="24"/>
        </w:rPr>
        <w:t xml:space="preserve"> </w:t>
      </w:r>
      <w:r>
        <w:rPr>
          <w:w w:val="105"/>
          <w:sz w:val="24"/>
        </w:rPr>
        <w:t>2012.</w:t>
      </w:r>
    </w:p>
    <w:p w14:paraId="0FB8F532" w14:textId="77777777" w:rsidR="00430DE3" w:rsidRDefault="008F0850">
      <w:pPr>
        <w:pStyle w:val="ListParagraph"/>
        <w:numPr>
          <w:ilvl w:val="0"/>
          <w:numId w:val="2"/>
        </w:numPr>
        <w:tabs>
          <w:tab w:val="left" w:pos="537"/>
        </w:tabs>
        <w:spacing w:before="204"/>
        <w:ind w:left="536" w:hanging="416"/>
        <w:jc w:val="left"/>
        <w:rPr>
          <w:sz w:val="24"/>
        </w:rPr>
      </w:pPr>
      <w:bookmarkStart w:id="798" w:name="_bookmark176"/>
      <w:bookmarkEnd w:id="798"/>
      <w:r>
        <w:rPr>
          <w:w w:val="105"/>
          <w:sz w:val="24"/>
        </w:rPr>
        <w:t>K.-H.</w:t>
      </w:r>
      <w:r>
        <w:rPr>
          <w:spacing w:val="49"/>
          <w:w w:val="105"/>
          <w:sz w:val="24"/>
        </w:rPr>
        <w:t xml:space="preserve"> </w:t>
      </w:r>
      <w:r>
        <w:rPr>
          <w:w w:val="105"/>
          <w:sz w:val="24"/>
        </w:rPr>
        <w:t>Schmidt</w:t>
      </w:r>
      <w:r>
        <w:rPr>
          <w:spacing w:val="49"/>
          <w:w w:val="105"/>
          <w:sz w:val="24"/>
        </w:rPr>
        <w:t xml:space="preserve"> </w:t>
      </w:r>
      <w:r>
        <w:rPr>
          <w:w w:val="105"/>
          <w:sz w:val="24"/>
        </w:rPr>
        <w:t>and</w:t>
      </w:r>
      <w:r>
        <w:rPr>
          <w:spacing w:val="49"/>
          <w:w w:val="105"/>
          <w:sz w:val="24"/>
        </w:rPr>
        <w:t xml:space="preserve"> </w:t>
      </w:r>
      <w:r>
        <w:rPr>
          <w:w w:val="105"/>
          <w:sz w:val="24"/>
        </w:rPr>
        <w:t>B.</w:t>
      </w:r>
      <w:r>
        <w:rPr>
          <w:spacing w:val="49"/>
          <w:w w:val="105"/>
          <w:sz w:val="24"/>
        </w:rPr>
        <w:t xml:space="preserve"> </w:t>
      </w:r>
      <w:r>
        <w:rPr>
          <w:w w:val="105"/>
          <w:sz w:val="24"/>
        </w:rPr>
        <w:t>Jurado,</w:t>
      </w:r>
      <w:r>
        <w:rPr>
          <w:spacing w:val="59"/>
          <w:w w:val="105"/>
          <w:sz w:val="24"/>
        </w:rPr>
        <w:t xml:space="preserve"> </w:t>
      </w:r>
      <w:r>
        <w:rPr>
          <w:w w:val="105"/>
          <w:sz w:val="24"/>
        </w:rPr>
        <w:t>“General</w:t>
      </w:r>
      <w:r>
        <w:rPr>
          <w:spacing w:val="49"/>
          <w:w w:val="105"/>
          <w:sz w:val="24"/>
        </w:rPr>
        <w:t xml:space="preserve"> </w:t>
      </w:r>
      <w:r>
        <w:rPr>
          <w:w w:val="105"/>
          <w:sz w:val="24"/>
        </w:rPr>
        <w:t>Description</w:t>
      </w:r>
      <w:r>
        <w:rPr>
          <w:spacing w:val="49"/>
          <w:w w:val="105"/>
          <w:sz w:val="24"/>
        </w:rPr>
        <w:t xml:space="preserve"> </w:t>
      </w:r>
      <w:r>
        <w:rPr>
          <w:w w:val="105"/>
          <w:sz w:val="24"/>
        </w:rPr>
        <w:t>of</w:t>
      </w:r>
      <w:r>
        <w:rPr>
          <w:spacing w:val="49"/>
          <w:w w:val="105"/>
          <w:sz w:val="24"/>
        </w:rPr>
        <w:t xml:space="preserve"> </w:t>
      </w:r>
      <w:r>
        <w:rPr>
          <w:w w:val="105"/>
          <w:sz w:val="24"/>
        </w:rPr>
        <w:t>Fission</w:t>
      </w:r>
      <w:r>
        <w:rPr>
          <w:spacing w:val="50"/>
          <w:w w:val="105"/>
          <w:sz w:val="24"/>
        </w:rPr>
        <w:t xml:space="preserve"> </w:t>
      </w:r>
      <w:r>
        <w:rPr>
          <w:w w:val="105"/>
          <w:sz w:val="24"/>
        </w:rPr>
        <w:t>Observables,”</w:t>
      </w:r>
    </w:p>
    <w:p w14:paraId="45A33869" w14:textId="77777777" w:rsidR="00430DE3" w:rsidRDefault="008F0850">
      <w:pPr>
        <w:spacing w:before="11"/>
        <w:ind w:left="536"/>
        <w:jc w:val="both"/>
        <w:rPr>
          <w:sz w:val="24"/>
        </w:rPr>
      </w:pPr>
      <w:r>
        <w:rPr>
          <w:rFonts w:ascii="Bookman Old Style"/>
          <w:i/>
          <w:sz w:val="24"/>
        </w:rPr>
        <w:t>JEFF Report 24</w:t>
      </w:r>
      <w:r>
        <w:rPr>
          <w:sz w:val="24"/>
        </w:rPr>
        <w:t>, 2014.</w:t>
      </w:r>
    </w:p>
    <w:p w14:paraId="21B7F0CC" w14:textId="77777777" w:rsidR="00430DE3" w:rsidRDefault="008F0850">
      <w:pPr>
        <w:pStyle w:val="ListParagraph"/>
        <w:numPr>
          <w:ilvl w:val="0"/>
          <w:numId w:val="2"/>
        </w:numPr>
        <w:tabs>
          <w:tab w:val="left" w:pos="537"/>
        </w:tabs>
        <w:spacing w:before="208" w:line="252" w:lineRule="auto"/>
        <w:ind w:left="536" w:right="117" w:hanging="416"/>
        <w:jc w:val="both"/>
        <w:rPr>
          <w:sz w:val="24"/>
        </w:rPr>
      </w:pPr>
      <w:bookmarkStart w:id="799" w:name="_bookmark177"/>
      <w:bookmarkEnd w:id="799"/>
      <w:r>
        <w:rPr>
          <w:w w:val="105"/>
          <w:sz w:val="24"/>
        </w:rPr>
        <w:t xml:space="preserve">A. Nichols, D. </w:t>
      </w:r>
      <w:proofErr w:type="spellStart"/>
      <w:r>
        <w:rPr>
          <w:w w:val="105"/>
          <w:sz w:val="24"/>
        </w:rPr>
        <w:t>Aldama</w:t>
      </w:r>
      <w:proofErr w:type="spellEnd"/>
      <w:r>
        <w:rPr>
          <w:w w:val="105"/>
          <w:sz w:val="24"/>
        </w:rPr>
        <w:t xml:space="preserve">, and M. </w:t>
      </w:r>
      <w:proofErr w:type="spellStart"/>
      <w:r>
        <w:rPr>
          <w:w w:val="105"/>
          <w:sz w:val="24"/>
        </w:rPr>
        <w:t>Verpelli</w:t>
      </w:r>
      <w:proofErr w:type="spellEnd"/>
      <w:r>
        <w:rPr>
          <w:w w:val="105"/>
          <w:sz w:val="24"/>
        </w:rPr>
        <w:t xml:space="preserve">, “Handbook of Nuclear Data for Safe- guards: Database Extensions,” International Atomic Energy </w:t>
      </w:r>
      <w:r>
        <w:rPr>
          <w:spacing w:val="-3"/>
          <w:w w:val="105"/>
          <w:sz w:val="24"/>
        </w:rPr>
        <w:t xml:space="preserve">Agency, </w:t>
      </w:r>
      <w:r>
        <w:rPr>
          <w:spacing w:val="-6"/>
          <w:w w:val="105"/>
          <w:sz w:val="24"/>
        </w:rPr>
        <w:t xml:space="preserve">Tech. </w:t>
      </w:r>
      <w:r>
        <w:rPr>
          <w:w w:val="105"/>
          <w:sz w:val="24"/>
        </w:rPr>
        <w:t>Rep. August,</w:t>
      </w:r>
      <w:r>
        <w:rPr>
          <w:spacing w:val="-10"/>
          <w:w w:val="105"/>
          <w:sz w:val="24"/>
        </w:rPr>
        <w:t xml:space="preserve"> </w:t>
      </w:r>
      <w:r>
        <w:rPr>
          <w:w w:val="105"/>
          <w:sz w:val="24"/>
        </w:rPr>
        <w:t>2008.</w:t>
      </w:r>
    </w:p>
    <w:p w14:paraId="289D7969" w14:textId="77777777" w:rsidR="00430DE3" w:rsidRDefault="008F0850">
      <w:pPr>
        <w:pStyle w:val="ListParagraph"/>
        <w:numPr>
          <w:ilvl w:val="0"/>
          <w:numId w:val="2"/>
        </w:numPr>
        <w:tabs>
          <w:tab w:val="left" w:pos="537"/>
        </w:tabs>
        <w:spacing w:before="198" w:line="249" w:lineRule="auto"/>
        <w:ind w:left="536" w:right="119" w:hanging="416"/>
        <w:jc w:val="both"/>
        <w:rPr>
          <w:sz w:val="24"/>
        </w:rPr>
      </w:pPr>
      <w:bookmarkStart w:id="800" w:name="_bookmark178"/>
      <w:bookmarkEnd w:id="800"/>
      <w:r>
        <w:rPr>
          <w:sz w:val="24"/>
        </w:rPr>
        <w:t xml:space="preserve">M. James, R. Mills, and D. </w:t>
      </w:r>
      <w:r>
        <w:rPr>
          <w:spacing w:val="-5"/>
          <w:sz w:val="24"/>
        </w:rPr>
        <w:t xml:space="preserve">Weaver, </w:t>
      </w:r>
      <w:r>
        <w:rPr>
          <w:sz w:val="24"/>
        </w:rPr>
        <w:t>“A New Evaluation of Fission Product Yields and the Production of a New Library (UKFY2) of Independent and Cumulative Yields.”</w:t>
      </w:r>
      <w:r>
        <w:rPr>
          <w:spacing w:val="-3"/>
          <w:sz w:val="24"/>
        </w:rPr>
        <w:t xml:space="preserve"> </w:t>
      </w:r>
      <w:r>
        <w:rPr>
          <w:rFonts w:ascii="Bookman Old Style" w:hAnsi="Bookman Old Style"/>
          <w:i/>
          <w:spacing w:val="-5"/>
          <w:sz w:val="24"/>
        </w:rPr>
        <w:t>Progress</w:t>
      </w:r>
      <w:r>
        <w:rPr>
          <w:rFonts w:ascii="Bookman Old Style" w:hAnsi="Bookman Old Style"/>
          <w:i/>
          <w:spacing w:val="-13"/>
          <w:sz w:val="24"/>
        </w:rPr>
        <w:t xml:space="preserve"> </w:t>
      </w:r>
      <w:r>
        <w:rPr>
          <w:rFonts w:ascii="Bookman Old Style" w:hAnsi="Bookman Old Style"/>
          <w:i/>
          <w:sz w:val="24"/>
        </w:rPr>
        <w:t>in</w:t>
      </w:r>
      <w:r>
        <w:rPr>
          <w:rFonts w:ascii="Bookman Old Style" w:hAnsi="Bookman Old Style"/>
          <w:i/>
          <w:spacing w:val="-13"/>
          <w:sz w:val="24"/>
        </w:rPr>
        <w:t xml:space="preserve"> </w:t>
      </w:r>
      <w:r>
        <w:rPr>
          <w:rFonts w:ascii="Bookman Old Style" w:hAnsi="Bookman Old Style"/>
          <w:i/>
          <w:sz w:val="24"/>
        </w:rPr>
        <w:t>Nuclear</w:t>
      </w:r>
      <w:r>
        <w:rPr>
          <w:rFonts w:ascii="Bookman Old Style" w:hAnsi="Bookman Old Style"/>
          <w:i/>
          <w:spacing w:val="-13"/>
          <w:sz w:val="24"/>
        </w:rPr>
        <w:t xml:space="preserve"> </w:t>
      </w:r>
      <w:r>
        <w:rPr>
          <w:rFonts w:ascii="Bookman Old Style" w:hAnsi="Bookman Old Style"/>
          <w:i/>
          <w:sz w:val="24"/>
        </w:rPr>
        <w:t>Energy</w:t>
      </w:r>
      <w:r>
        <w:rPr>
          <w:sz w:val="24"/>
        </w:rPr>
        <w:t>,</w:t>
      </w:r>
      <w:r>
        <w:rPr>
          <w:spacing w:val="-4"/>
          <w:sz w:val="24"/>
        </w:rPr>
        <w:t xml:space="preserve"> </w:t>
      </w:r>
      <w:r>
        <w:rPr>
          <w:sz w:val="24"/>
        </w:rPr>
        <w:t>vol.</w:t>
      </w:r>
      <w:r>
        <w:rPr>
          <w:spacing w:val="-4"/>
          <w:sz w:val="24"/>
        </w:rPr>
        <w:t xml:space="preserve"> </w:t>
      </w:r>
      <w:r>
        <w:rPr>
          <w:sz w:val="24"/>
        </w:rPr>
        <w:t>26,</w:t>
      </w:r>
      <w:r>
        <w:rPr>
          <w:spacing w:val="-4"/>
          <w:sz w:val="24"/>
        </w:rPr>
        <w:t xml:space="preserve"> </w:t>
      </w:r>
      <w:r>
        <w:rPr>
          <w:sz w:val="24"/>
        </w:rPr>
        <w:t>no.</w:t>
      </w:r>
      <w:r>
        <w:rPr>
          <w:spacing w:val="-4"/>
          <w:sz w:val="24"/>
        </w:rPr>
        <w:t xml:space="preserve"> </w:t>
      </w:r>
      <w:r>
        <w:rPr>
          <w:sz w:val="24"/>
        </w:rPr>
        <w:t>1,</w:t>
      </w:r>
      <w:r>
        <w:rPr>
          <w:spacing w:val="-4"/>
          <w:sz w:val="24"/>
        </w:rPr>
        <w:t xml:space="preserve"> </w:t>
      </w:r>
      <w:r>
        <w:rPr>
          <w:sz w:val="24"/>
        </w:rPr>
        <w:t>pp.</w:t>
      </w:r>
      <w:r>
        <w:rPr>
          <w:spacing w:val="-4"/>
          <w:sz w:val="24"/>
        </w:rPr>
        <w:t xml:space="preserve"> </w:t>
      </w:r>
      <w:r>
        <w:rPr>
          <w:sz w:val="24"/>
        </w:rPr>
        <w:t>1</w:t>
      </w:r>
      <w:r>
        <w:rPr>
          <w:spacing w:val="-4"/>
          <w:sz w:val="24"/>
        </w:rPr>
        <w:t xml:space="preserve"> </w:t>
      </w:r>
      <w:r>
        <w:rPr>
          <w:sz w:val="24"/>
        </w:rPr>
        <w:t>–</w:t>
      </w:r>
      <w:r>
        <w:rPr>
          <w:spacing w:val="-4"/>
          <w:sz w:val="24"/>
        </w:rPr>
        <w:t xml:space="preserve"> </w:t>
      </w:r>
      <w:r>
        <w:rPr>
          <w:sz w:val="24"/>
        </w:rPr>
        <w:t>29,</w:t>
      </w:r>
      <w:r>
        <w:rPr>
          <w:spacing w:val="-4"/>
          <w:sz w:val="24"/>
        </w:rPr>
        <w:t xml:space="preserve"> </w:t>
      </w:r>
      <w:r>
        <w:rPr>
          <w:sz w:val="24"/>
        </w:rPr>
        <w:t>1991.</w:t>
      </w:r>
    </w:p>
    <w:p w14:paraId="3C476692" w14:textId="77777777" w:rsidR="00430DE3" w:rsidRDefault="008F0850">
      <w:pPr>
        <w:pStyle w:val="ListParagraph"/>
        <w:numPr>
          <w:ilvl w:val="0"/>
          <w:numId w:val="2"/>
        </w:numPr>
        <w:tabs>
          <w:tab w:val="left" w:pos="537"/>
        </w:tabs>
        <w:spacing w:before="197" w:line="275" w:lineRule="exact"/>
        <w:ind w:left="536" w:hanging="416"/>
        <w:jc w:val="left"/>
        <w:rPr>
          <w:sz w:val="24"/>
        </w:rPr>
      </w:pPr>
      <w:bookmarkStart w:id="801" w:name="_bookmark179"/>
      <w:bookmarkEnd w:id="801"/>
      <w:r>
        <w:rPr>
          <w:w w:val="105"/>
          <w:sz w:val="24"/>
        </w:rPr>
        <w:t>E.</w:t>
      </w:r>
      <w:r w:rsidR="00DB52C2">
        <w:rPr>
          <w:w w:val="105"/>
          <w:sz w:val="24"/>
        </w:rPr>
        <w:t xml:space="preserve"> </w:t>
      </w:r>
      <w:proofErr w:type="spellStart"/>
      <w:r>
        <w:rPr>
          <w:w w:val="105"/>
          <w:sz w:val="24"/>
        </w:rPr>
        <w:t>Privas</w:t>
      </w:r>
      <w:proofErr w:type="spellEnd"/>
      <w:r>
        <w:rPr>
          <w:w w:val="105"/>
          <w:sz w:val="24"/>
        </w:rPr>
        <w:t>,</w:t>
      </w:r>
      <w:r w:rsidR="00DB52C2">
        <w:rPr>
          <w:w w:val="105"/>
          <w:sz w:val="24"/>
        </w:rPr>
        <w:t xml:space="preserve"> </w:t>
      </w:r>
      <w:r>
        <w:rPr>
          <w:w w:val="105"/>
          <w:sz w:val="24"/>
        </w:rPr>
        <w:t>G.</w:t>
      </w:r>
      <w:r w:rsidR="00DB52C2">
        <w:rPr>
          <w:w w:val="105"/>
          <w:sz w:val="24"/>
        </w:rPr>
        <w:t xml:space="preserve"> </w:t>
      </w:r>
      <w:proofErr w:type="spellStart"/>
      <w:r>
        <w:rPr>
          <w:w w:val="105"/>
          <w:sz w:val="24"/>
        </w:rPr>
        <w:t>Noguere</w:t>
      </w:r>
      <w:proofErr w:type="spellEnd"/>
      <w:r>
        <w:rPr>
          <w:w w:val="105"/>
          <w:sz w:val="24"/>
        </w:rPr>
        <w:t>,</w:t>
      </w:r>
      <w:r w:rsidR="00DB52C2">
        <w:rPr>
          <w:w w:val="105"/>
          <w:sz w:val="24"/>
        </w:rPr>
        <w:t xml:space="preserve"> </w:t>
      </w:r>
      <w:r>
        <w:rPr>
          <w:w w:val="105"/>
          <w:sz w:val="24"/>
        </w:rPr>
        <w:t>J.</w:t>
      </w:r>
      <w:r w:rsidR="00DB52C2">
        <w:rPr>
          <w:w w:val="105"/>
          <w:sz w:val="24"/>
        </w:rPr>
        <w:t xml:space="preserve"> </w:t>
      </w:r>
      <w:proofErr w:type="spellStart"/>
      <w:r>
        <w:rPr>
          <w:spacing w:val="-3"/>
          <w:w w:val="105"/>
          <w:sz w:val="24"/>
        </w:rPr>
        <w:t>Tommasi</w:t>
      </w:r>
      <w:proofErr w:type="spellEnd"/>
      <w:r>
        <w:rPr>
          <w:spacing w:val="-3"/>
          <w:w w:val="105"/>
          <w:sz w:val="24"/>
        </w:rPr>
        <w:t>,</w:t>
      </w:r>
      <w:r w:rsidR="00DB52C2">
        <w:rPr>
          <w:spacing w:val="-3"/>
          <w:w w:val="105"/>
          <w:sz w:val="24"/>
        </w:rPr>
        <w:t xml:space="preserve"> </w:t>
      </w:r>
      <w:r>
        <w:rPr>
          <w:w w:val="105"/>
          <w:sz w:val="24"/>
        </w:rPr>
        <w:t>C.</w:t>
      </w:r>
      <w:r w:rsidR="00DB52C2">
        <w:rPr>
          <w:w w:val="105"/>
          <w:sz w:val="24"/>
        </w:rPr>
        <w:t xml:space="preserve"> </w:t>
      </w:r>
      <w:r>
        <w:rPr>
          <w:w w:val="105"/>
          <w:sz w:val="24"/>
        </w:rPr>
        <w:t>De</w:t>
      </w:r>
      <w:r w:rsidR="00DB52C2">
        <w:rPr>
          <w:w w:val="105"/>
          <w:sz w:val="24"/>
        </w:rPr>
        <w:t xml:space="preserve"> </w:t>
      </w:r>
      <w:r>
        <w:rPr>
          <w:w w:val="105"/>
          <w:sz w:val="24"/>
        </w:rPr>
        <w:t>Saint</w:t>
      </w:r>
      <w:r w:rsidR="00DB52C2">
        <w:rPr>
          <w:w w:val="105"/>
          <w:sz w:val="24"/>
        </w:rPr>
        <w:t xml:space="preserve"> </w:t>
      </w:r>
      <w:r>
        <w:rPr>
          <w:w w:val="105"/>
          <w:sz w:val="24"/>
        </w:rPr>
        <w:t>Jean,</w:t>
      </w:r>
      <w:r w:rsidR="00DB52C2">
        <w:rPr>
          <w:w w:val="105"/>
          <w:sz w:val="24"/>
        </w:rPr>
        <w:t xml:space="preserve"> </w:t>
      </w:r>
      <w:r>
        <w:rPr>
          <w:w w:val="105"/>
          <w:sz w:val="24"/>
        </w:rPr>
        <w:t>K.-H.</w:t>
      </w:r>
      <w:r w:rsidR="00DB52C2">
        <w:rPr>
          <w:w w:val="105"/>
          <w:sz w:val="24"/>
        </w:rPr>
        <w:t xml:space="preserve"> </w:t>
      </w:r>
      <w:proofErr w:type="gramStart"/>
      <w:r>
        <w:rPr>
          <w:w w:val="105"/>
          <w:sz w:val="24"/>
        </w:rPr>
        <w:t>Schmidt,</w:t>
      </w:r>
      <w:r w:rsidR="00DB52C2">
        <w:rPr>
          <w:w w:val="105"/>
          <w:sz w:val="24"/>
        </w:rPr>
        <w:t xml:space="preserve"> </w:t>
      </w:r>
      <w:r>
        <w:rPr>
          <w:spacing w:val="10"/>
          <w:w w:val="105"/>
          <w:sz w:val="24"/>
        </w:rPr>
        <w:t xml:space="preserve"> </w:t>
      </w:r>
      <w:r>
        <w:rPr>
          <w:w w:val="105"/>
          <w:sz w:val="24"/>
        </w:rPr>
        <w:t>and</w:t>
      </w:r>
      <w:proofErr w:type="gramEnd"/>
    </w:p>
    <w:p w14:paraId="1A36B613" w14:textId="77777777" w:rsidR="00430DE3" w:rsidRDefault="008F0850">
      <w:pPr>
        <w:spacing w:line="242" w:lineRule="auto"/>
        <w:ind w:left="536" w:right="117"/>
        <w:jc w:val="both"/>
        <w:rPr>
          <w:sz w:val="24"/>
        </w:rPr>
      </w:pPr>
      <w:r>
        <w:rPr>
          <w:w w:val="105"/>
          <w:sz w:val="24"/>
        </w:rPr>
        <w:t xml:space="preserve">R. Mills, “Measurements of the Effective Cumulative Fission Yields of </w:t>
      </w:r>
      <w:r>
        <w:rPr>
          <w:w w:val="105"/>
          <w:position w:val="9"/>
          <w:sz w:val="16"/>
        </w:rPr>
        <w:t>143</w:t>
      </w:r>
      <w:r>
        <w:rPr>
          <w:w w:val="105"/>
          <w:sz w:val="24"/>
        </w:rPr>
        <w:t xml:space="preserve">Nd, </w:t>
      </w:r>
      <w:r>
        <w:rPr>
          <w:w w:val="105"/>
          <w:position w:val="9"/>
          <w:sz w:val="16"/>
        </w:rPr>
        <w:t>145</w:t>
      </w:r>
      <w:r>
        <w:rPr>
          <w:w w:val="105"/>
          <w:sz w:val="24"/>
        </w:rPr>
        <w:t xml:space="preserve">Nd, </w:t>
      </w:r>
      <w:r>
        <w:rPr>
          <w:w w:val="105"/>
          <w:position w:val="9"/>
          <w:sz w:val="16"/>
        </w:rPr>
        <w:t>146</w:t>
      </w:r>
      <w:r>
        <w:rPr>
          <w:w w:val="105"/>
          <w:sz w:val="24"/>
        </w:rPr>
        <w:t xml:space="preserve">Nd, </w:t>
      </w:r>
      <w:r>
        <w:rPr>
          <w:w w:val="105"/>
          <w:position w:val="9"/>
          <w:sz w:val="16"/>
        </w:rPr>
        <w:t>148</w:t>
      </w:r>
      <w:r>
        <w:rPr>
          <w:w w:val="105"/>
          <w:sz w:val="24"/>
        </w:rPr>
        <w:t xml:space="preserve">Nd and </w:t>
      </w:r>
      <w:r>
        <w:rPr>
          <w:w w:val="105"/>
          <w:position w:val="9"/>
          <w:sz w:val="16"/>
        </w:rPr>
        <w:t>150</w:t>
      </w:r>
      <w:r>
        <w:rPr>
          <w:w w:val="105"/>
          <w:sz w:val="24"/>
        </w:rPr>
        <w:t xml:space="preserve">Nd for </w:t>
      </w:r>
      <w:r>
        <w:rPr>
          <w:w w:val="105"/>
          <w:position w:val="9"/>
          <w:sz w:val="16"/>
        </w:rPr>
        <w:t>235</w:t>
      </w:r>
      <w:r>
        <w:rPr>
          <w:w w:val="105"/>
          <w:sz w:val="24"/>
        </w:rPr>
        <w:t xml:space="preserve">U in the PHENIX Fast Reactor,” </w:t>
      </w:r>
      <w:r>
        <w:rPr>
          <w:rFonts w:ascii="Bookman Old Style" w:hAnsi="Bookman Old Style"/>
          <w:i/>
          <w:w w:val="105"/>
          <w:sz w:val="24"/>
        </w:rPr>
        <w:t xml:space="preserve">EPJ Nu- </w:t>
      </w:r>
      <w:r>
        <w:rPr>
          <w:rFonts w:ascii="Bookman Old Style" w:hAnsi="Bookman Old Style"/>
          <w:i/>
          <w:sz w:val="24"/>
        </w:rPr>
        <w:t>clear Sciences &amp; Technologies</w:t>
      </w:r>
      <w:r>
        <w:rPr>
          <w:sz w:val="24"/>
        </w:rPr>
        <w:t>, vol. 2, no. 32, pp. 1–16, 2016.</w:t>
      </w:r>
    </w:p>
    <w:p w14:paraId="3FF3B1DF" w14:textId="77777777" w:rsidR="00430DE3" w:rsidRDefault="008F0850">
      <w:pPr>
        <w:pStyle w:val="ListParagraph"/>
        <w:numPr>
          <w:ilvl w:val="0"/>
          <w:numId w:val="2"/>
        </w:numPr>
        <w:tabs>
          <w:tab w:val="left" w:pos="537"/>
        </w:tabs>
        <w:spacing w:before="205" w:line="247" w:lineRule="auto"/>
        <w:ind w:left="536" w:right="118" w:hanging="416"/>
        <w:jc w:val="both"/>
        <w:rPr>
          <w:sz w:val="24"/>
        </w:rPr>
      </w:pPr>
      <w:bookmarkStart w:id="802" w:name="_bookmark180"/>
      <w:bookmarkEnd w:id="802"/>
      <w:r>
        <w:rPr>
          <w:sz w:val="24"/>
        </w:rPr>
        <w:t xml:space="preserve">B. Singh, “Nuclear data sheets for A </w:t>
      </w:r>
      <w:r>
        <w:rPr>
          <w:w w:val="105"/>
          <w:sz w:val="24"/>
        </w:rPr>
        <w:t xml:space="preserve">= </w:t>
      </w:r>
      <w:r>
        <w:rPr>
          <w:sz w:val="24"/>
        </w:rPr>
        <w:t xml:space="preserve">89,” </w:t>
      </w:r>
      <w:r>
        <w:rPr>
          <w:rFonts w:ascii="Bookman Old Style" w:hAnsi="Bookman Old Style"/>
          <w:i/>
          <w:sz w:val="24"/>
        </w:rPr>
        <w:t>Nuclear Data Sheets</w:t>
      </w:r>
      <w:r>
        <w:rPr>
          <w:sz w:val="24"/>
        </w:rPr>
        <w:t>, vol. 114, no. 1, pp. 1 – 208,</w:t>
      </w:r>
      <w:r w:rsidR="00DB52C2">
        <w:rPr>
          <w:sz w:val="24"/>
        </w:rPr>
        <w:t xml:space="preserve"> </w:t>
      </w:r>
      <w:r>
        <w:rPr>
          <w:sz w:val="24"/>
        </w:rPr>
        <w:t>2013.</w:t>
      </w:r>
    </w:p>
    <w:p w14:paraId="02FB8FFB" w14:textId="77777777" w:rsidR="00430DE3" w:rsidRDefault="008F0850">
      <w:pPr>
        <w:pStyle w:val="ListParagraph"/>
        <w:numPr>
          <w:ilvl w:val="0"/>
          <w:numId w:val="2"/>
        </w:numPr>
        <w:tabs>
          <w:tab w:val="left" w:pos="537"/>
        </w:tabs>
        <w:spacing w:before="204"/>
        <w:ind w:left="536" w:hanging="416"/>
        <w:jc w:val="left"/>
        <w:rPr>
          <w:sz w:val="24"/>
        </w:rPr>
      </w:pPr>
      <w:bookmarkStart w:id="803" w:name="_bookmark181"/>
      <w:bookmarkEnd w:id="803"/>
      <w:r>
        <w:rPr>
          <w:w w:val="105"/>
          <w:sz w:val="24"/>
        </w:rPr>
        <w:t>D.</w:t>
      </w:r>
      <w:r>
        <w:rPr>
          <w:spacing w:val="18"/>
          <w:w w:val="105"/>
          <w:sz w:val="24"/>
        </w:rPr>
        <w:t xml:space="preserve"> </w:t>
      </w:r>
      <w:r>
        <w:rPr>
          <w:w w:val="105"/>
          <w:sz w:val="24"/>
        </w:rPr>
        <w:t>A.</w:t>
      </w:r>
      <w:r>
        <w:rPr>
          <w:spacing w:val="18"/>
          <w:w w:val="105"/>
          <w:sz w:val="24"/>
        </w:rPr>
        <w:t xml:space="preserve"> </w:t>
      </w:r>
      <w:r>
        <w:rPr>
          <w:w w:val="105"/>
          <w:sz w:val="24"/>
        </w:rPr>
        <w:t>Brown,</w:t>
      </w:r>
      <w:r>
        <w:rPr>
          <w:spacing w:val="19"/>
          <w:w w:val="105"/>
          <w:sz w:val="24"/>
        </w:rPr>
        <w:t xml:space="preserve"> </w:t>
      </w:r>
      <w:r>
        <w:rPr>
          <w:w w:val="105"/>
          <w:sz w:val="24"/>
        </w:rPr>
        <w:t>E.</w:t>
      </w:r>
      <w:r>
        <w:rPr>
          <w:spacing w:val="18"/>
          <w:w w:val="105"/>
          <w:sz w:val="24"/>
        </w:rPr>
        <w:t xml:space="preserve"> </w:t>
      </w:r>
      <w:r>
        <w:rPr>
          <w:w w:val="105"/>
          <w:sz w:val="24"/>
        </w:rPr>
        <w:t>A.</w:t>
      </w:r>
      <w:r>
        <w:rPr>
          <w:spacing w:val="18"/>
          <w:w w:val="105"/>
          <w:sz w:val="24"/>
        </w:rPr>
        <w:t xml:space="preserve"> </w:t>
      </w:r>
      <w:proofErr w:type="spellStart"/>
      <w:r>
        <w:rPr>
          <w:w w:val="105"/>
          <w:sz w:val="24"/>
        </w:rPr>
        <w:t>Mccutchan</w:t>
      </w:r>
      <w:proofErr w:type="spellEnd"/>
      <w:r>
        <w:rPr>
          <w:w w:val="105"/>
          <w:sz w:val="24"/>
        </w:rPr>
        <w:t>,</w:t>
      </w:r>
      <w:r>
        <w:rPr>
          <w:spacing w:val="19"/>
          <w:w w:val="105"/>
          <w:sz w:val="24"/>
        </w:rPr>
        <w:t xml:space="preserve"> </w:t>
      </w:r>
      <w:r>
        <w:rPr>
          <w:w w:val="105"/>
          <w:sz w:val="24"/>
        </w:rPr>
        <w:t>M.</w:t>
      </w:r>
      <w:r>
        <w:rPr>
          <w:spacing w:val="18"/>
          <w:w w:val="105"/>
          <w:sz w:val="24"/>
        </w:rPr>
        <w:t xml:space="preserve"> </w:t>
      </w:r>
      <w:r>
        <w:rPr>
          <w:w w:val="105"/>
          <w:sz w:val="24"/>
        </w:rPr>
        <w:t>W.</w:t>
      </w:r>
      <w:r>
        <w:rPr>
          <w:spacing w:val="18"/>
          <w:w w:val="105"/>
          <w:sz w:val="24"/>
        </w:rPr>
        <w:t xml:space="preserve"> </w:t>
      </w:r>
      <w:r>
        <w:rPr>
          <w:w w:val="105"/>
          <w:sz w:val="24"/>
        </w:rPr>
        <w:t>Herman,</w:t>
      </w:r>
      <w:r>
        <w:rPr>
          <w:spacing w:val="20"/>
          <w:w w:val="105"/>
          <w:sz w:val="24"/>
        </w:rPr>
        <w:t xml:space="preserve"> </w:t>
      </w:r>
      <w:r>
        <w:rPr>
          <w:w w:val="105"/>
          <w:sz w:val="24"/>
        </w:rPr>
        <w:t>S.</w:t>
      </w:r>
      <w:r>
        <w:rPr>
          <w:spacing w:val="18"/>
          <w:w w:val="105"/>
          <w:sz w:val="24"/>
        </w:rPr>
        <w:t xml:space="preserve"> </w:t>
      </w:r>
      <w:proofErr w:type="spellStart"/>
      <w:r>
        <w:rPr>
          <w:w w:val="105"/>
          <w:sz w:val="24"/>
        </w:rPr>
        <w:t>Hoblit</w:t>
      </w:r>
      <w:proofErr w:type="spellEnd"/>
      <w:r>
        <w:rPr>
          <w:w w:val="105"/>
          <w:sz w:val="24"/>
        </w:rPr>
        <w:t>,</w:t>
      </w:r>
      <w:r>
        <w:rPr>
          <w:spacing w:val="20"/>
          <w:w w:val="105"/>
          <w:sz w:val="24"/>
        </w:rPr>
        <w:t xml:space="preserve"> </w:t>
      </w:r>
      <w:r>
        <w:rPr>
          <w:w w:val="105"/>
          <w:sz w:val="24"/>
        </w:rPr>
        <w:t>G.</w:t>
      </w:r>
      <w:r>
        <w:rPr>
          <w:spacing w:val="18"/>
          <w:w w:val="105"/>
          <w:sz w:val="24"/>
        </w:rPr>
        <w:t xml:space="preserve"> </w:t>
      </w:r>
      <w:r>
        <w:rPr>
          <w:spacing w:val="-10"/>
          <w:w w:val="105"/>
          <w:sz w:val="24"/>
        </w:rPr>
        <w:t>P.</w:t>
      </w:r>
      <w:r>
        <w:rPr>
          <w:spacing w:val="18"/>
          <w:w w:val="105"/>
          <w:sz w:val="24"/>
        </w:rPr>
        <w:t xml:space="preserve"> </w:t>
      </w:r>
      <w:r>
        <w:rPr>
          <w:w w:val="105"/>
          <w:sz w:val="24"/>
        </w:rPr>
        <w:t>A.</w:t>
      </w:r>
      <w:r>
        <w:rPr>
          <w:spacing w:val="18"/>
          <w:w w:val="105"/>
          <w:sz w:val="24"/>
        </w:rPr>
        <w:t xml:space="preserve"> </w:t>
      </w:r>
      <w:proofErr w:type="spellStart"/>
      <w:r>
        <w:rPr>
          <w:w w:val="105"/>
          <w:sz w:val="24"/>
        </w:rPr>
        <w:t>Nobre</w:t>
      </w:r>
      <w:proofErr w:type="spellEnd"/>
      <w:r>
        <w:rPr>
          <w:w w:val="105"/>
          <w:sz w:val="24"/>
        </w:rPr>
        <w:t>,</w:t>
      </w:r>
      <w:r>
        <w:rPr>
          <w:spacing w:val="19"/>
          <w:w w:val="105"/>
          <w:sz w:val="24"/>
        </w:rPr>
        <w:t xml:space="preserve"> </w:t>
      </w:r>
      <w:r>
        <w:rPr>
          <w:w w:val="105"/>
          <w:sz w:val="24"/>
        </w:rPr>
        <w:t>and</w:t>
      </w:r>
    </w:p>
    <w:p w14:paraId="07CF4D1B" w14:textId="77777777" w:rsidR="00430DE3" w:rsidRDefault="008F0850">
      <w:pPr>
        <w:spacing w:before="11" w:line="247" w:lineRule="auto"/>
        <w:ind w:left="536" w:right="117"/>
        <w:jc w:val="both"/>
        <w:rPr>
          <w:sz w:val="24"/>
        </w:rPr>
      </w:pPr>
      <w:r>
        <w:rPr>
          <w:sz w:val="24"/>
        </w:rPr>
        <w:t xml:space="preserve">B. </w:t>
      </w:r>
      <w:proofErr w:type="spellStart"/>
      <w:r>
        <w:rPr>
          <w:sz w:val="24"/>
        </w:rPr>
        <w:t>Pritychenko</w:t>
      </w:r>
      <w:proofErr w:type="spellEnd"/>
      <w:r>
        <w:rPr>
          <w:sz w:val="24"/>
        </w:rPr>
        <w:t>, “Uncertainty Quantification in the Nuclear Data</w:t>
      </w:r>
      <w:r w:rsidR="00DB52C2">
        <w:rPr>
          <w:sz w:val="24"/>
        </w:rPr>
        <w:t xml:space="preserve"> </w:t>
      </w:r>
      <w:r>
        <w:rPr>
          <w:sz w:val="24"/>
        </w:rPr>
        <w:t>Program,”</w:t>
      </w:r>
      <w:r w:rsidR="00DB52C2">
        <w:rPr>
          <w:sz w:val="24"/>
        </w:rPr>
        <w:t xml:space="preserve"> </w:t>
      </w:r>
      <w:r>
        <w:rPr>
          <w:rFonts w:ascii="Bookman Old Style" w:hAnsi="Bookman Old Style"/>
          <w:i/>
          <w:sz w:val="24"/>
        </w:rPr>
        <w:t>J.</w:t>
      </w:r>
      <w:r w:rsidR="00DB52C2">
        <w:rPr>
          <w:rFonts w:ascii="Bookman Old Style" w:hAnsi="Bookman Old Style"/>
          <w:i/>
          <w:sz w:val="24"/>
        </w:rPr>
        <w:t xml:space="preserve"> </w:t>
      </w:r>
      <w:r>
        <w:rPr>
          <w:rFonts w:ascii="Bookman Old Style" w:hAnsi="Bookman Old Style"/>
          <w:i/>
          <w:sz w:val="24"/>
        </w:rPr>
        <w:t xml:space="preserve">Phys. G: </w:t>
      </w:r>
      <w:proofErr w:type="spellStart"/>
      <w:r>
        <w:rPr>
          <w:rFonts w:ascii="Bookman Old Style" w:hAnsi="Bookman Old Style"/>
          <w:i/>
          <w:sz w:val="24"/>
        </w:rPr>
        <w:t>Nucl</w:t>
      </w:r>
      <w:proofErr w:type="spellEnd"/>
      <w:r>
        <w:rPr>
          <w:rFonts w:ascii="Bookman Old Style" w:hAnsi="Bookman Old Style"/>
          <w:i/>
          <w:sz w:val="24"/>
        </w:rPr>
        <w:t>. Part. Phys.</w:t>
      </w:r>
      <w:r>
        <w:rPr>
          <w:sz w:val="24"/>
        </w:rPr>
        <w:t>, vol. 42, no. 034020, 2015.</w:t>
      </w:r>
    </w:p>
    <w:p w14:paraId="36CDABC6" w14:textId="77777777" w:rsidR="00430DE3" w:rsidRDefault="008F0850">
      <w:pPr>
        <w:pStyle w:val="ListParagraph"/>
        <w:numPr>
          <w:ilvl w:val="0"/>
          <w:numId w:val="2"/>
        </w:numPr>
        <w:tabs>
          <w:tab w:val="left" w:pos="537"/>
        </w:tabs>
        <w:spacing w:before="200" w:line="249" w:lineRule="auto"/>
        <w:ind w:left="536" w:right="118" w:hanging="416"/>
        <w:jc w:val="both"/>
        <w:rPr>
          <w:sz w:val="24"/>
        </w:rPr>
      </w:pPr>
      <w:bookmarkStart w:id="804" w:name="_bookmark182"/>
      <w:bookmarkEnd w:id="804"/>
      <w:r>
        <w:rPr>
          <w:sz w:val="24"/>
        </w:rPr>
        <w:t xml:space="preserve">F. </w:t>
      </w:r>
      <w:proofErr w:type="spellStart"/>
      <w:r>
        <w:rPr>
          <w:sz w:val="24"/>
        </w:rPr>
        <w:t>Bostelmann</w:t>
      </w:r>
      <w:proofErr w:type="spellEnd"/>
      <w:r>
        <w:rPr>
          <w:sz w:val="24"/>
        </w:rPr>
        <w:t xml:space="preserve"> and G. Strydom,</w:t>
      </w:r>
      <w:r w:rsidR="00DB52C2">
        <w:rPr>
          <w:sz w:val="24"/>
        </w:rPr>
        <w:t xml:space="preserve"> </w:t>
      </w:r>
      <w:r>
        <w:rPr>
          <w:sz w:val="24"/>
        </w:rPr>
        <w:t>“Nuclear Data Uncertainty and Sensitivity Anal-</w:t>
      </w:r>
      <w:r w:rsidR="00DB52C2">
        <w:rPr>
          <w:sz w:val="24"/>
        </w:rPr>
        <w:t xml:space="preserve"> </w:t>
      </w:r>
      <w:proofErr w:type="spellStart"/>
      <w:r>
        <w:rPr>
          <w:sz w:val="24"/>
        </w:rPr>
        <w:t>ysis</w:t>
      </w:r>
      <w:proofErr w:type="spellEnd"/>
      <w:r>
        <w:rPr>
          <w:sz w:val="24"/>
        </w:rPr>
        <w:t xml:space="preserve"> of the VHTRC Benchmark Using SCALE,” </w:t>
      </w:r>
      <w:r>
        <w:rPr>
          <w:rFonts w:ascii="Bookman Old Style" w:hAnsi="Bookman Old Style"/>
          <w:i/>
          <w:sz w:val="24"/>
        </w:rPr>
        <w:t>Annals of Nuclear Energy</w:t>
      </w:r>
      <w:r>
        <w:rPr>
          <w:sz w:val="24"/>
        </w:rPr>
        <w:t>, vol. 110, pp. 317–329,</w:t>
      </w:r>
      <w:r>
        <w:rPr>
          <w:spacing w:val="48"/>
          <w:sz w:val="24"/>
        </w:rPr>
        <w:t xml:space="preserve"> </w:t>
      </w:r>
      <w:r>
        <w:rPr>
          <w:sz w:val="24"/>
        </w:rPr>
        <w:t>2017.</w:t>
      </w:r>
    </w:p>
    <w:p w14:paraId="0B43A6C9" w14:textId="77777777" w:rsidR="00430DE3" w:rsidRDefault="008F0850">
      <w:pPr>
        <w:pStyle w:val="ListParagraph"/>
        <w:numPr>
          <w:ilvl w:val="0"/>
          <w:numId w:val="2"/>
        </w:numPr>
        <w:tabs>
          <w:tab w:val="left" w:pos="537"/>
        </w:tabs>
        <w:spacing w:before="186" w:line="247" w:lineRule="auto"/>
        <w:ind w:left="536" w:right="118" w:hanging="416"/>
        <w:jc w:val="both"/>
        <w:rPr>
          <w:sz w:val="24"/>
        </w:rPr>
      </w:pPr>
      <w:bookmarkStart w:id="805" w:name="_bookmark183"/>
      <w:bookmarkEnd w:id="805"/>
      <w:r>
        <w:rPr>
          <w:sz w:val="24"/>
        </w:rPr>
        <w:t xml:space="preserve">A. </w:t>
      </w:r>
      <w:r>
        <w:rPr>
          <w:spacing w:val="-3"/>
          <w:sz w:val="24"/>
        </w:rPr>
        <w:t xml:space="preserve">Knecht </w:t>
      </w:r>
      <w:r>
        <w:rPr>
          <w:rFonts w:ascii="Bookman Old Style" w:hAnsi="Bookman Old Style"/>
          <w:i/>
          <w:sz w:val="24"/>
        </w:rPr>
        <w:t>et al.</w:t>
      </w:r>
      <w:r>
        <w:rPr>
          <w:sz w:val="24"/>
        </w:rPr>
        <w:t xml:space="preserve">, “Precision Measurement of the </w:t>
      </w:r>
      <w:r>
        <w:rPr>
          <w:spacing w:val="3"/>
          <w:position w:val="9"/>
          <w:sz w:val="16"/>
        </w:rPr>
        <w:t>6</w:t>
      </w:r>
      <w:r>
        <w:rPr>
          <w:spacing w:val="3"/>
          <w:sz w:val="24"/>
        </w:rPr>
        <w:t>He</w:t>
      </w:r>
      <w:r w:rsidR="00DB52C2">
        <w:rPr>
          <w:spacing w:val="3"/>
          <w:sz w:val="24"/>
        </w:rPr>
        <w:t xml:space="preserve"> </w:t>
      </w:r>
      <w:r>
        <w:rPr>
          <w:sz w:val="24"/>
        </w:rPr>
        <w:t>Half-Life</w:t>
      </w:r>
      <w:r w:rsidR="00DB52C2">
        <w:rPr>
          <w:sz w:val="24"/>
        </w:rPr>
        <w:t xml:space="preserve"> </w:t>
      </w:r>
      <w:r>
        <w:rPr>
          <w:sz w:val="24"/>
        </w:rPr>
        <w:t>and</w:t>
      </w:r>
      <w:r w:rsidR="00DB52C2">
        <w:rPr>
          <w:sz w:val="24"/>
        </w:rPr>
        <w:t xml:space="preserve"> </w:t>
      </w:r>
      <w:r>
        <w:rPr>
          <w:sz w:val="24"/>
        </w:rPr>
        <w:t>the</w:t>
      </w:r>
      <w:r w:rsidR="00DB52C2">
        <w:rPr>
          <w:sz w:val="24"/>
        </w:rPr>
        <w:t xml:space="preserve"> </w:t>
      </w:r>
      <w:r>
        <w:rPr>
          <w:spacing w:val="-5"/>
          <w:sz w:val="24"/>
        </w:rPr>
        <w:t xml:space="preserve">Weak </w:t>
      </w:r>
      <w:r>
        <w:rPr>
          <w:sz w:val="24"/>
        </w:rPr>
        <w:t xml:space="preserve">Axial Current in </w:t>
      </w:r>
      <w:proofErr w:type="gramStart"/>
      <w:r>
        <w:rPr>
          <w:sz w:val="24"/>
        </w:rPr>
        <w:t>Nuclei,,</w:t>
      </w:r>
      <w:proofErr w:type="gramEnd"/>
      <w:r>
        <w:rPr>
          <w:sz w:val="24"/>
        </w:rPr>
        <w:t xml:space="preserve">” </w:t>
      </w:r>
      <w:r>
        <w:rPr>
          <w:rFonts w:ascii="Bookman Old Style" w:hAnsi="Bookman Old Style"/>
          <w:i/>
          <w:sz w:val="24"/>
        </w:rPr>
        <w:t xml:space="preserve">Phys. </w:t>
      </w:r>
      <w:r>
        <w:rPr>
          <w:rFonts w:ascii="Bookman Old Style" w:hAnsi="Bookman Old Style"/>
          <w:i/>
          <w:spacing w:val="-3"/>
          <w:sz w:val="24"/>
        </w:rPr>
        <w:t xml:space="preserve">Rev. </w:t>
      </w:r>
      <w:r>
        <w:rPr>
          <w:rFonts w:ascii="Bookman Old Style" w:hAnsi="Bookman Old Style"/>
          <w:i/>
          <w:sz w:val="24"/>
        </w:rPr>
        <w:t>Lett.</w:t>
      </w:r>
      <w:r>
        <w:rPr>
          <w:sz w:val="24"/>
        </w:rPr>
        <w:t>, vol. 108, no. 122502,</w:t>
      </w:r>
      <w:r w:rsidR="00DB52C2">
        <w:rPr>
          <w:sz w:val="24"/>
        </w:rPr>
        <w:t xml:space="preserve"> </w:t>
      </w:r>
      <w:r>
        <w:rPr>
          <w:spacing w:val="8"/>
          <w:sz w:val="24"/>
        </w:rPr>
        <w:t xml:space="preserve"> </w:t>
      </w:r>
      <w:r>
        <w:rPr>
          <w:sz w:val="24"/>
        </w:rPr>
        <w:t>2012.</w:t>
      </w:r>
    </w:p>
    <w:p w14:paraId="3D622BBC" w14:textId="77777777" w:rsidR="00430DE3" w:rsidRDefault="008F0850">
      <w:pPr>
        <w:pStyle w:val="ListParagraph"/>
        <w:numPr>
          <w:ilvl w:val="0"/>
          <w:numId w:val="2"/>
        </w:numPr>
        <w:tabs>
          <w:tab w:val="left" w:pos="537"/>
        </w:tabs>
        <w:spacing w:before="200" w:line="249" w:lineRule="auto"/>
        <w:ind w:left="536" w:right="117" w:hanging="416"/>
        <w:jc w:val="both"/>
        <w:rPr>
          <w:sz w:val="24"/>
        </w:rPr>
      </w:pPr>
      <w:bookmarkStart w:id="806" w:name="_bookmark184"/>
      <w:bookmarkEnd w:id="806"/>
      <w:r>
        <w:rPr>
          <w:w w:val="105"/>
          <w:sz w:val="24"/>
        </w:rPr>
        <w:t xml:space="preserve">R. Capote, K. </w:t>
      </w:r>
      <w:proofErr w:type="spellStart"/>
      <w:r>
        <w:rPr>
          <w:w w:val="105"/>
          <w:sz w:val="24"/>
        </w:rPr>
        <w:t>Zolotarev</w:t>
      </w:r>
      <w:proofErr w:type="spellEnd"/>
      <w:r>
        <w:rPr>
          <w:w w:val="105"/>
          <w:sz w:val="24"/>
        </w:rPr>
        <w:t xml:space="preserve">, V. </w:t>
      </w:r>
      <w:proofErr w:type="spellStart"/>
      <w:r>
        <w:rPr>
          <w:w w:val="105"/>
          <w:sz w:val="24"/>
        </w:rPr>
        <w:t>Pronyaev</w:t>
      </w:r>
      <w:proofErr w:type="spellEnd"/>
      <w:r>
        <w:rPr>
          <w:w w:val="105"/>
          <w:sz w:val="24"/>
        </w:rPr>
        <w:t xml:space="preserve">, and A. </w:t>
      </w:r>
      <w:proofErr w:type="spellStart"/>
      <w:r>
        <w:rPr>
          <w:spacing w:val="-6"/>
          <w:w w:val="105"/>
          <w:sz w:val="24"/>
        </w:rPr>
        <w:t>Trkov</w:t>
      </w:r>
      <w:proofErr w:type="spellEnd"/>
      <w:r>
        <w:rPr>
          <w:spacing w:val="-6"/>
          <w:w w:val="105"/>
          <w:sz w:val="24"/>
        </w:rPr>
        <w:t xml:space="preserve">, </w:t>
      </w:r>
      <w:r>
        <w:rPr>
          <w:w w:val="105"/>
          <w:sz w:val="24"/>
        </w:rPr>
        <w:t>“International Reactor Dosimetry</w:t>
      </w:r>
      <w:r>
        <w:rPr>
          <w:spacing w:val="-14"/>
          <w:w w:val="105"/>
          <w:sz w:val="24"/>
        </w:rPr>
        <w:t xml:space="preserve"> </w:t>
      </w:r>
      <w:r>
        <w:rPr>
          <w:w w:val="105"/>
          <w:sz w:val="24"/>
        </w:rPr>
        <w:t>and</w:t>
      </w:r>
      <w:r>
        <w:rPr>
          <w:spacing w:val="-14"/>
          <w:w w:val="105"/>
          <w:sz w:val="24"/>
        </w:rPr>
        <w:t xml:space="preserve"> </w:t>
      </w:r>
      <w:r>
        <w:rPr>
          <w:spacing w:val="-4"/>
          <w:w w:val="105"/>
          <w:sz w:val="24"/>
        </w:rPr>
        <w:t>Fusion</w:t>
      </w:r>
      <w:r>
        <w:rPr>
          <w:spacing w:val="-14"/>
          <w:w w:val="105"/>
          <w:sz w:val="24"/>
        </w:rPr>
        <w:t xml:space="preserve"> </w:t>
      </w:r>
      <w:r>
        <w:rPr>
          <w:w w:val="105"/>
          <w:sz w:val="24"/>
        </w:rPr>
        <w:t>File</w:t>
      </w:r>
      <w:r>
        <w:rPr>
          <w:spacing w:val="-14"/>
          <w:w w:val="105"/>
          <w:sz w:val="24"/>
        </w:rPr>
        <w:t xml:space="preserve"> </w:t>
      </w:r>
      <w:r>
        <w:rPr>
          <w:w w:val="105"/>
          <w:sz w:val="24"/>
        </w:rPr>
        <w:t>IRDFF</w:t>
      </w:r>
      <w:r>
        <w:rPr>
          <w:spacing w:val="-14"/>
          <w:w w:val="105"/>
          <w:sz w:val="24"/>
        </w:rPr>
        <w:t xml:space="preserve"> </w:t>
      </w:r>
      <w:r>
        <w:rPr>
          <w:w w:val="105"/>
          <w:sz w:val="24"/>
        </w:rPr>
        <w:t>v.1.05,”</w:t>
      </w:r>
      <w:r>
        <w:rPr>
          <w:spacing w:val="-14"/>
          <w:w w:val="105"/>
          <w:sz w:val="24"/>
        </w:rPr>
        <w:t xml:space="preserve"> </w:t>
      </w:r>
      <w:r>
        <w:rPr>
          <w:rFonts w:ascii="Bookman Old Style" w:hAnsi="Bookman Old Style"/>
          <w:i/>
          <w:w w:val="105"/>
          <w:sz w:val="24"/>
        </w:rPr>
        <w:t>J.</w:t>
      </w:r>
      <w:r>
        <w:rPr>
          <w:rFonts w:ascii="Bookman Old Style" w:hAnsi="Bookman Old Style"/>
          <w:i/>
          <w:spacing w:val="-23"/>
          <w:w w:val="105"/>
          <w:sz w:val="24"/>
        </w:rPr>
        <w:t xml:space="preserve"> </w:t>
      </w:r>
      <w:r>
        <w:rPr>
          <w:rFonts w:ascii="Bookman Old Style" w:hAnsi="Bookman Old Style"/>
          <w:i/>
          <w:w w:val="105"/>
          <w:sz w:val="24"/>
        </w:rPr>
        <w:t>ASTM</w:t>
      </w:r>
      <w:r>
        <w:rPr>
          <w:rFonts w:ascii="Bookman Old Style" w:hAnsi="Bookman Old Style"/>
          <w:i/>
          <w:spacing w:val="-23"/>
          <w:w w:val="105"/>
          <w:sz w:val="24"/>
        </w:rPr>
        <w:t xml:space="preserve"> </w:t>
      </w:r>
      <w:r>
        <w:rPr>
          <w:rFonts w:ascii="Bookman Old Style" w:hAnsi="Bookman Old Style"/>
          <w:i/>
          <w:w w:val="105"/>
          <w:sz w:val="24"/>
        </w:rPr>
        <w:t>International</w:t>
      </w:r>
      <w:r>
        <w:rPr>
          <w:w w:val="105"/>
          <w:sz w:val="24"/>
        </w:rPr>
        <w:t>,</w:t>
      </w:r>
      <w:r>
        <w:rPr>
          <w:spacing w:val="-14"/>
          <w:w w:val="105"/>
          <w:sz w:val="24"/>
        </w:rPr>
        <w:t xml:space="preserve"> </w:t>
      </w:r>
      <w:r>
        <w:rPr>
          <w:w w:val="105"/>
          <w:sz w:val="24"/>
        </w:rPr>
        <w:t>vol.</w:t>
      </w:r>
      <w:r>
        <w:rPr>
          <w:spacing w:val="-14"/>
          <w:w w:val="105"/>
          <w:sz w:val="24"/>
        </w:rPr>
        <w:t xml:space="preserve"> </w:t>
      </w:r>
      <w:r>
        <w:rPr>
          <w:w w:val="105"/>
          <w:sz w:val="24"/>
        </w:rPr>
        <w:t>9,</w:t>
      </w:r>
      <w:r>
        <w:rPr>
          <w:spacing w:val="-14"/>
          <w:w w:val="105"/>
          <w:sz w:val="24"/>
        </w:rPr>
        <w:t xml:space="preserve"> </w:t>
      </w:r>
      <w:r>
        <w:rPr>
          <w:w w:val="105"/>
          <w:sz w:val="24"/>
        </w:rPr>
        <w:t>no.</w:t>
      </w:r>
      <w:r>
        <w:rPr>
          <w:spacing w:val="-14"/>
          <w:w w:val="105"/>
          <w:sz w:val="24"/>
        </w:rPr>
        <w:t xml:space="preserve"> </w:t>
      </w:r>
      <w:r>
        <w:rPr>
          <w:w w:val="105"/>
          <w:sz w:val="24"/>
        </w:rPr>
        <w:t>4, April</w:t>
      </w:r>
      <w:r>
        <w:rPr>
          <w:spacing w:val="-26"/>
          <w:w w:val="105"/>
          <w:sz w:val="24"/>
        </w:rPr>
        <w:t xml:space="preserve"> </w:t>
      </w:r>
      <w:r>
        <w:rPr>
          <w:w w:val="105"/>
          <w:sz w:val="24"/>
        </w:rPr>
        <w:t>2012.</w:t>
      </w:r>
    </w:p>
    <w:p w14:paraId="7A34A668" w14:textId="77777777" w:rsidR="00430DE3" w:rsidRDefault="008F0850">
      <w:pPr>
        <w:pStyle w:val="ListParagraph"/>
        <w:numPr>
          <w:ilvl w:val="0"/>
          <w:numId w:val="2"/>
        </w:numPr>
        <w:tabs>
          <w:tab w:val="left" w:pos="537"/>
        </w:tabs>
        <w:spacing w:before="201" w:line="252" w:lineRule="auto"/>
        <w:ind w:left="536" w:right="117" w:hanging="416"/>
        <w:jc w:val="both"/>
        <w:rPr>
          <w:sz w:val="24"/>
        </w:rPr>
      </w:pPr>
      <w:bookmarkStart w:id="807" w:name="_bookmark185"/>
      <w:bookmarkEnd w:id="807"/>
      <w:r>
        <w:rPr>
          <w:w w:val="105"/>
          <w:sz w:val="24"/>
        </w:rPr>
        <w:t xml:space="preserve">L. Greenwood, M. </w:t>
      </w:r>
      <w:proofErr w:type="spellStart"/>
      <w:r>
        <w:rPr>
          <w:w w:val="105"/>
          <w:sz w:val="24"/>
        </w:rPr>
        <w:t>Kostal</w:t>
      </w:r>
      <w:proofErr w:type="spellEnd"/>
      <w:r>
        <w:rPr>
          <w:w w:val="105"/>
          <w:sz w:val="24"/>
        </w:rPr>
        <w:t xml:space="preserve">, S. </w:t>
      </w:r>
      <w:proofErr w:type="spellStart"/>
      <w:r>
        <w:rPr>
          <w:w w:val="105"/>
          <w:sz w:val="24"/>
        </w:rPr>
        <w:t>Simakov</w:t>
      </w:r>
      <w:proofErr w:type="spellEnd"/>
      <w:r>
        <w:rPr>
          <w:w w:val="105"/>
          <w:sz w:val="24"/>
        </w:rPr>
        <w:t xml:space="preserve">, and A. </w:t>
      </w:r>
      <w:proofErr w:type="spellStart"/>
      <w:r>
        <w:rPr>
          <w:spacing w:val="-6"/>
          <w:w w:val="105"/>
          <w:sz w:val="24"/>
        </w:rPr>
        <w:t>Trkov</w:t>
      </w:r>
      <w:proofErr w:type="spellEnd"/>
      <w:r>
        <w:rPr>
          <w:spacing w:val="-6"/>
          <w:w w:val="105"/>
          <w:sz w:val="24"/>
        </w:rPr>
        <w:t xml:space="preserve">, </w:t>
      </w:r>
      <w:r>
        <w:rPr>
          <w:spacing w:val="-3"/>
          <w:w w:val="105"/>
          <w:sz w:val="24"/>
        </w:rPr>
        <w:t xml:space="preserve">“Testing </w:t>
      </w:r>
      <w:r>
        <w:rPr>
          <w:w w:val="105"/>
          <w:sz w:val="24"/>
        </w:rPr>
        <w:t xml:space="preserve">and Improving the International Reactor Dosimetry and </w:t>
      </w:r>
      <w:r>
        <w:rPr>
          <w:spacing w:val="-4"/>
          <w:w w:val="105"/>
          <w:sz w:val="24"/>
        </w:rPr>
        <w:t xml:space="preserve">Fusion </w:t>
      </w:r>
      <w:r>
        <w:rPr>
          <w:w w:val="105"/>
          <w:sz w:val="24"/>
        </w:rPr>
        <w:t>File (IRDFF)</w:t>
      </w:r>
      <w:proofErr w:type="gramStart"/>
      <w:r>
        <w:rPr>
          <w:w w:val="105"/>
          <w:sz w:val="24"/>
        </w:rPr>
        <w:t>,”</w:t>
      </w:r>
      <w:r w:rsidR="00DB52C2">
        <w:rPr>
          <w:w w:val="105"/>
          <w:sz w:val="24"/>
        </w:rPr>
        <w:t xml:space="preserve"> </w:t>
      </w:r>
      <w:r>
        <w:rPr>
          <w:spacing w:val="45"/>
          <w:w w:val="105"/>
          <w:sz w:val="24"/>
        </w:rPr>
        <w:t xml:space="preserve"> </w:t>
      </w:r>
      <w:r>
        <w:rPr>
          <w:w w:val="105"/>
          <w:sz w:val="24"/>
        </w:rPr>
        <w:t>2017</w:t>
      </w:r>
      <w:proofErr w:type="gramEnd"/>
      <w:r>
        <w:rPr>
          <w:w w:val="105"/>
          <w:sz w:val="24"/>
        </w:rPr>
        <w:t>.</w:t>
      </w:r>
    </w:p>
    <w:p w14:paraId="50E0DF30" w14:textId="77777777" w:rsidR="00430DE3" w:rsidRDefault="008F0850">
      <w:pPr>
        <w:pStyle w:val="ListParagraph"/>
        <w:numPr>
          <w:ilvl w:val="0"/>
          <w:numId w:val="2"/>
        </w:numPr>
        <w:tabs>
          <w:tab w:val="left" w:pos="537"/>
        </w:tabs>
        <w:spacing w:before="197" w:line="247" w:lineRule="auto"/>
        <w:ind w:left="536" w:right="119" w:hanging="416"/>
        <w:jc w:val="both"/>
        <w:rPr>
          <w:sz w:val="24"/>
        </w:rPr>
      </w:pPr>
      <w:bookmarkStart w:id="808" w:name="_bookmark186"/>
      <w:bookmarkEnd w:id="808"/>
      <w:r>
        <w:rPr>
          <w:w w:val="105"/>
          <w:sz w:val="24"/>
        </w:rPr>
        <w:t xml:space="preserve">K. I. </w:t>
      </w:r>
      <w:proofErr w:type="spellStart"/>
      <w:r>
        <w:rPr>
          <w:w w:val="105"/>
          <w:sz w:val="24"/>
        </w:rPr>
        <w:t>Zolotarev</w:t>
      </w:r>
      <w:proofErr w:type="spellEnd"/>
      <w:r>
        <w:rPr>
          <w:w w:val="105"/>
          <w:sz w:val="24"/>
        </w:rPr>
        <w:t xml:space="preserve"> and </w:t>
      </w:r>
      <w:r>
        <w:rPr>
          <w:spacing w:val="-10"/>
          <w:w w:val="105"/>
          <w:sz w:val="24"/>
        </w:rPr>
        <w:t xml:space="preserve">P. </w:t>
      </w:r>
      <w:r>
        <w:rPr>
          <w:w w:val="105"/>
          <w:sz w:val="24"/>
        </w:rPr>
        <w:t xml:space="preserve">K. </w:t>
      </w:r>
      <w:proofErr w:type="spellStart"/>
      <w:r>
        <w:rPr>
          <w:w w:val="105"/>
          <w:sz w:val="24"/>
        </w:rPr>
        <w:t>Zolotarev</w:t>
      </w:r>
      <w:proofErr w:type="spellEnd"/>
      <w:r>
        <w:rPr>
          <w:w w:val="105"/>
          <w:sz w:val="24"/>
        </w:rPr>
        <w:t>, “Evaluation of Some (</w:t>
      </w:r>
      <w:proofErr w:type="spellStart"/>
      <w:proofErr w:type="gramStart"/>
      <w:r>
        <w:rPr>
          <w:w w:val="105"/>
          <w:sz w:val="24"/>
        </w:rPr>
        <w:t>n,n</w:t>
      </w:r>
      <w:proofErr w:type="spellEnd"/>
      <w:proofErr w:type="gramEnd"/>
      <w:r>
        <w:rPr>
          <w:w w:val="105"/>
          <w:sz w:val="24"/>
        </w:rPr>
        <w:t xml:space="preserve">’), </w:t>
      </w:r>
      <w:r>
        <w:rPr>
          <w:spacing w:val="2"/>
          <w:w w:val="105"/>
          <w:sz w:val="24"/>
        </w:rPr>
        <w:t>(</w:t>
      </w:r>
      <w:proofErr w:type="spellStart"/>
      <w:r>
        <w:rPr>
          <w:spacing w:val="2"/>
          <w:w w:val="105"/>
          <w:sz w:val="24"/>
        </w:rPr>
        <w:t>n,</w:t>
      </w:r>
      <w:r>
        <w:rPr>
          <w:rFonts w:ascii="Bookman Old Style" w:hAnsi="Bookman Old Style"/>
          <w:i/>
          <w:spacing w:val="2"/>
          <w:w w:val="105"/>
          <w:sz w:val="24"/>
        </w:rPr>
        <w:t>γ</w:t>
      </w:r>
      <w:proofErr w:type="spellEnd"/>
      <w:r>
        <w:rPr>
          <w:spacing w:val="2"/>
          <w:w w:val="105"/>
          <w:sz w:val="24"/>
        </w:rPr>
        <w:t xml:space="preserve">), </w:t>
      </w:r>
      <w:r>
        <w:rPr>
          <w:w w:val="105"/>
          <w:sz w:val="24"/>
        </w:rPr>
        <w:t>(</w:t>
      </w:r>
      <w:proofErr w:type="spellStart"/>
      <w:r>
        <w:rPr>
          <w:w w:val="105"/>
          <w:sz w:val="24"/>
        </w:rPr>
        <w:t>n,p</w:t>
      </w:r>
      <w:proofErr w:type="spellEnd"/>
      <w:r>
        <w:rPr>
          <w:w w:val="105"/>
          <w:sz w:val="24"/>
        </w:rPr>
        <w:t xml:space="preserve">), (n,2n) AND (n,3n) Reaction Excitation </w:t>
      </w:r>
      <w:r>
        <w:rPr>
          <w:spacing w:val="-3"/>
          <w:w w:val="105"/>
          <w:sz w:val="24"/>
        </w:rPr>
        <w:t xml:space="preserve">Functions </w:t>
      </w:r>
      <w:r>
        <w:rPr>
          <w:w w:val="105"/>
          <w:sz w:val="24"/>
        </w:rPr>
        <w:t xml:space="preserve">for Fission and </w:t>
      </w:r>
      <w:r>
        <w:rPr>
          <w:spacing w:val="-4"/>
          <w:w w:val="105"/>
          <w:sz w:val="24"/>
        </w:rPr>
        <w:t>Fusion</w:t>
      </w:r>
      <w:r w:rsidR="00DB52C2">
        <w:rPr>
          <w:spacing w:val="-4"/>
          <w:w w:val="105"/>
          <w:sz w:val="24"/>
        </w:rPr>
        <w:t xml:space="preserve"> </w:t>
      </w:r>
      <w:r>
        <w:rPr>
          <w:w w:val="105"/>
          <w:sz w:val="24"/>
        </w:rPr>
        <w:t>Reactor</w:t>
      </w:r>
    </w:p>
    <w:p w14:paraId="5DDF1492" w14:textId="77777777" w:rsidR="00430DE3" w:rsidRDefault="00430DE3">
      <w:pPr>
        <w:spacing w:line="247" w:lineRule="auto"/>
        <w:jc w:val="both"/>
        <w:rPr>
          <w:sz w:val="24"/>
        </w:rPr>
        <w:sectPr w:rsidR="00430DE3">
          <w:pgSz w:w="12240" w:h="15840"/>
          <w:pgMar w:top="1420" w:right="1680" w:bottom="1380" w:left="1680" w:header="0" w:footer="1182" w:gutter="0"/>
          <w:cols w:space="720"/>
        </w:sectPr>
      </w:pPr>
    </w:p>
    <w:p w14:paraId="5225009A" w14:textId="77777777" w:rsidR="00430DE3" w:rsidRDefault="008F0850">
      <w:pPr>
        <w:pStyle w:val="BodyText"/>
        <w:spacing w:before="35" w:line="252" w:lineRule="auto"/>
        <w:ind w:left="516" w:right="118"/>
        <w:jc w:val="both"/>
      </w:pPr>
      <w:r>
        <w:rPr>
          <w:w w:val="105"/>
        </w:rPr>
        <w:lastRenderedPageBreak/>
        <w:t>Dosimetry Applications,” INDC International Nuclear Data Committee, Tech. Rep. INDC(NDS)-0657, 2013.</w:t>
      </w:r>
    </w:p>
    <w:p w14:paraId="7094EC6F" w14:textId="77777777" w:rsidR="00430DE3" w:rsidRDefault="008F0850">
      <w:pPr>
        <w:pStyle w:val="ListParagraph"/>
        <w:numPr>
          <w:ilvl w:val="0"/>
          <w:numId w:val="2"/>
        </w:numPr>
        <w:tabs>
          <w:tab w:val="left" w:pos="517"/>
        </w:tabs>
        <w:spacing w:before="177" w:line="249" w:lineRule="auto"/>
        <w:ind w:right="117" w:hanging="416"/>
        <w:jc w:val="both"/>
        <w:rPr>
          <w:sz w:val="24"/>
        </w:rPr>
      </w:pPr>
      <w:bookmarkStart w:id="809" w:name="_bookmark187"/>
      <w:bookmarkEnd w:id="809"/>
      <w:r>
        <w:rPr>
          <w:w w:val="105"/>
          <w:sz w:val="24"/>
        </w:rPr>
        <w:t xml:space="preserve">C. Diez, O. </w:t>
      </w:r>
      <w:proofErr w:type="spellStart"/>
      <w:r>
        <w:rPr>
          <w:w w:val="105"/>
          <w:sz w:val="24"/>
        </w:rPr>
        <w:t>Cabellos</w:t>
      </w:r>
      <w:proofErr w:type="spellEnd"/>
      <w:r>
        <w:rPr>
          <w:w w:val="105"/>
          <w:sz w:val="24"/>
        </w:rPr>
        <w:t xml:space="preserve">, J. </w:t>
      </w:r>
      <w:proofErr w:type="spellStart"/>
      <w:r>
        <w:rPr>
          <w:w w:val="105"/>
          <w:sz w:val="24"/>
        </w:rPr>
        <w:t>Martnez</w:t>
      </w:r>
      <w:proofErr w:type="spellEnd"/>
      <w:r>
        <w:rPr>
          <w:w w:val="105"/>
          <w:sz w:val="24"/>
        </w:rPr>
        <w:t xml:space="preserve">, and C. </w:t>
      </w:r>
      <w:proofErr w:type="spellStart"/>
      <w:r>
        <w:rPr>
          <w:w w:val="105"/>
          <w:sz w:val="24"/>
        </w:rPr>
        <w:t>Ceresio</w:t>
      </w:r>
      <w:proofErr w:type="spellEnd"/>
      <w:r>
        <w:rPr>
          <w:w w:val="105"/>
          <w:sz w:val="24"/>
        </w:rPr>
        <w:t>, “Importance of nuclear data uncertainties</w:t>
      </w:r>
      <w:r>
        <w:rPr>
          <w:spacing w:val="-14"/>
          <w:w w:val="105"/>
          <w:sz w:val="24"/>
        </w:rPr>
        <w:t xml:space="preserve"> </w:t>
      </w:r>
      <w:r>
        <w:rPr>
          <w:w w:val="105"/>
          <w:sz w:val="24"/>
        </w:rPr>
        <w:t>in</w:t>
      </w:r>
      <w:r>
        <w:rPr>
          <w:spacing w:val="-14"/>
          <w:w w:val="105"/>
          <w:sz w:val="24"/>
        </w:rPr>
        <w:t xml:space="preserve"> </w:t>
      </w:r>
      <w:r>
        <w:rPr>
          <w:w w:val="105"/>
          <w:sz w:val="24"/>
        </w:rPr>
        <w:t>criticality</w:t>
      </w:r>
      <w:r>
        <w:rPr>
          <w:spacing w:val="-14"/>
          <w:w w:val="105"/>
          <w:sz w:val="24"/>
        </w:rPr>
        <w:t xml:space="preserve"> </w:t>
      </w:r>
      <w:r>
        <w:rPr>
          <w:w w:val="105"/>
          <w:sz w:val="24"/>
        </w:rPr>
        <w:t>calculations.”</w:t>
      </w:r>
      <w:r>
        <w:rPr>
          <w:spacing w:val="-14"/>
          <w:w w:val="105"/>
          <w:sz w:val="24"/>
        </w:rPr>
        <w:t xml:space="preserve"> </w:t>
      </w:r>
      <w:r>
        <w:rPr>
          <w:rFonts w:ascii="Bookman Old Style" w:hAnsi="Bookman Old Style"/>
          <w:i/>
          <w:w w:val="105"/>
          <w:sz w:val="24"/>
        </w:rPr>
        <w:t>EPJ</w:t>
      </w:r>
      <w:r>
        <w:rPr>
          <w:rFonts w:ascii="Bookman Old Style" w:hAnsi="Bookman Old Style"/>
          <w:i/>
          <w:spacing w:val="-24"/>
          <w:w w:val="105"/>
          <w:sz w:val="24"/>
        </w:rPr>
        <w:t xml:space="preserve"> </w:t>
      </w:r>
      <w:r>
        <w:rPr>
          <w:rFonts w:ascii="Bookman Old Style" w:hAnsi="Bookman Old Style"/>
          <w:i/>
          <w:w w:val="105"/>
          <w:sz w:val="24"/>
        </w:rPr>
        <w:t>Web</w:t>
      </w:r>
      <w:r>
        <w:rPr>
          <w:rFonts w:ascii="Bookman Old Style" w:hAnsi="Bookman Old Style"/>
          <w:i/>
          <w:spacing w:val="-24"/>
          <w:w w:val="105"/>
          <w:sz w:val="24"/>
        </w:rPr>
        <w:t xml:space="preserve"> </w:t>
      </w:r>
      <w:r>
        <w:rPr>
          <w:rFonts w:ascii="Bookman Old Style" w:hAnsi="Bookman Old Style"/>
          <w:i/>
          <w:w w:val="105"/>
          <w:sz w:val="24"/>
        </w:rPr>
        <w:t>of</w:t>
      </w:r>
      <w:r>
        <w:rPr>
          <w:rFonts w:ascii="Bookman Old Style" w:hAnsi="Bookman Old Style"/>
          <w:i/>
          <w:spacing w:val="-24"/>
          <w:w w:val="105"/>
          <w:sz w:val="24"/>
        </w:rPr>
        <w:t xml:space="preserve"> </w:t>
      </w:r>
      <w:r>
        <w:rPr>
          <w:rFonts w:ascii="Bookman Old Style" w:hAnsi="Bookman Old Style"/>
          <w:i/>
          <w:w w:val="105"/>
          <w:sz w:val="24"/>
        </w:rPr>
        <w:t>Conferences</w:t>
      </w:r>
      <w:r>
        <w:rPr>
          <w:w w:val="105"/>
          <w:sz w:val="24"/>
        </w:rPr>
        <w:t>,</w:t>
      </w:r>
      <w:r>
        <w:rPr>
          <w:spacing w:val="-13"/>
          <w:w w:val="105"/>
          <w:sz w:val="24"/>
        </w:rPr>
        <w:t xml:space="preserve"> </w:t>
      </w:r>
      <w:r>
        <w:rPr>
          <w:w w:val="105"/>
          <w:sz w:val="24"/>
        </w:rPr>
        <w:t>vol.</w:t>
      </w:r>
      <w:r>
        <w:rPr>
          <w:spacing w:val="-14"/>
          <w:w w:val="105"/>
          <w:sz w:val="24"/>
        </w:rPr>
        <w:t xml:space="preserve"> </w:t>
      </w:r>
      <w:r>
        <w:rPr>
          <w:w w:val="105"/>
          <w:sz w:val="24"/>
        </w:rPr>
        <w:t>27,</w:t>
      </w:r>
      <w:r>
        <w:rPr>
          <w:spacing w:val="-13"/>
          <w:w w:val="105"/>
          <w:sz w:val="24"/>
        </w:rPr>
        <w:t xml:space="preserve"> </w:t>
      </w:r>
      <w:r>
        <w:rPr>
          <w:w w:val="105"/>
          <w:sz w:val="24"/>
        </w:rPr>
        <w:t>p.</w:t>
      </w:r>
      <w:r>
        <w:rPr>
          <w:spacing w:val="-14"/>
          <w:w w:val="105"/>
          <w:sz w:val="24"/>
        </w:rPr>
        <w:t xml:space="preserve"> </w:t>
      </w:r>
      <w:r>
        <w:rPr>
          <w:w w:val="105"/>
          <w:sz w:val="24"/>
        </w:rPr>
        <w:t>4, 2012.</w:t>
      </w:r>
    </w:p>
    <w:p w14:paraId="1C3F4C06" w14:textId="77777777" w:rsidR="00430DE3" w:rsidRDefault="008F0850">
      <w:pPr>
        <w:pStyle w:val="ListParagraph"/>
        <w:numPr>
          <w:ilvl w:val="0"/>
          <w:numId w:val="2"/>
        </w:numPr>
        <w:tabs>
          <w:tab w:val="left" w:pos="517"/>
        </w:tabs>
        <w:spacing w:before="179" w:line="249" w:lineRule="auto"/>
        <w:ind w:right="118" w:hanging="416"/>
        <w:jc w:val="both"/>
        <w:rPr>
          <w:sz w:val="24"/>
        </w:rPr>
      </w:pPr>
      <w:bookmarkStart w:id="810" w:name="_bookmark188"/>
      <w:bookmarkEnd w:id="810"/>
      <w:r>
        <w:rPr>
          <w:w w:val="105"/>
          <w:sz w:val="24"/>
        </w:rPr>
        <w:t xml:space="preserve">D. </w:t>
      </w:r>
      <w:proofErr w:type="spellStart"/>
      <w:r>
        <w:rPr>
          <w:w w:val="105"/>
          <w:sz w:val="24"/>
        </w:rPr>
        <w:t>Rochman</w:t>
      </w:r>
      <w:proofErr w:type="spellEnd"/>
      <w:r>
        <w:rPr>
          <w:w w:val="105"/>
          <w:sz w:val="24"/>
        </w:rPr>
        <w:t xml:space="preserve">, A. J. Koning, S. C. </w:t>
      </w:r>
      <w:r>
        <w:rPr>
          <w:spacing w:val="-7"/>
          <w:w w:val="105"/>
          <w:sz w:val="24"/>
        </w:rPr>
        <w:t xml:space="preserve">Van </w:t>
      </w:r>
      <w:r>
        <w:rPr>
          <w:w w:val="105"/>
          <w:sz w:val="24"/>
        </w:rPr>
        <w:t xml:space="preserve">Der </w:t>
      </w:r>
      <w:proofErr w:type="spellStart"/>
      <w:r>
        <w:rPr>
          <w:w w:val="105"/>
          <w:sz w:val="24"/>
        </w:rPr>
        <w:t>Marck</w:t>
      </w:r>
      <w:proofErr w:type="spellEnd"/>
      <w:r>
        <w:rPr>
          <w:w w:val="105"/>
          <w:sz w:val="24"/>
        </w:rPr>
        <w:t xml:space="preserve">, A. </w:t>
      </w:r>
      <w:proofErr w:type="spellStart"/>
      <w:r>
        <w:rPr>
          <w:w w:val="105"/>
          <w:sz w:val="24"/>
        </w:rPr>
        <w:t>Hogenbirk</w:t>
      </w:r>
      <w:proofErr w:type="spellEnd"/>
      <w:r>
        <w:rPr>
          <w:w w:val="105"/>
          <w:sz w:val="24"/>
        </w:rPr>
        <w:t xml:space="preserve">, and C. M. </w:t>
      </w:r>
      <w:proofErr w:type="spellStart"/>
      <w:r>
        <w:rPr>
          <w:w w:val="105"/>
          <w:sz w:val="24"/>
        </w:rPr>
        <w:t>Sciolla</w:t>
      </w:r>
      <w:proofErr w:type="spellEnd"/>
      <w:r>
        <w:rPr>
          <w:w w:val="105"/>
          <w:sz w:val="24"/>
        </w:rPr>
        <w:t xml:space="preserve">, “Nuclear data uncertainty propagation: Perturbation vs. Monte Carlo,” </w:t>
      </w:r>
      <w:r>
        <w:rPr>
          <w:rFonts w:ascii="Bookman Old Style" w:hAnsi="Bookman Old Style"/>
          <w:i/>
          <w:sz w:val="24"/>
        </w:rPr>
        <w:t>Annals</w:t>
      </w:r>
      <w:r>
        <w:rPr>
          <w:rFonts w:ascii="Bookman Old Style" w:hAnsi="Bookman Old Style"/>
          <w:i/>
          <w:spacing w:val="-23"/>
          <w:sz w:val="24"/>
        </w:rPr>
        <w:t xml:space="preserve"> </w:t>
      </w:r>
      <w:r>
        <w:rPr>
          <w:rFonts w:ascii="Bookman Old Style" w:hAnsi="Bookman Old Style"/>
          <w:i/>
          <w:sz w:val="24"/>
        </w:rPr>
        <w:t>of</w:t>
      </w:r>
      <w:r>
        <w:rPr>
          <w:rFonts w:ascii="Bookman Old Style" w:hAnsi="Bookman Old Style"/>
          <w:i/>
          <w:spacing w:val="-23"/>
          <w:sz w:val="24"/>
        </w:rPr>
        <w:t xml:space="preserve"> </w:t>
      </w:r>
      <w:r>
        <w:rPr>
          <w:rFonts w:ascii="Bookman Old Style" w:hAnsi="Bookman Old Style"/>
          <w:i/>
          <w:sz w:val="24"/>
        </w:rPr>
        <w:t>Nuclear</w:t>
      </w:r>
      <w:r>
        <w:rPr>
          <w:rFonts w:ascii="Bookman Old Style" w:hAnsi="Bookman Old Style"/>
          <w:i/>
          <w:spacing w:val="-23"/>
          <w:sz w:val="24"/>
        </w:rPr>
        <w:t xml:space="preserve"> </w:t>
      </w:r>
      <w:r>
        <w:rPr>
          <w:rFonts w:ascii="Bookman Old Style" w:hAnsi="Bookman Old Style"/>
          <w:i/>
          <w:sz w:val="24"/>
        </w:rPr>
        <w:t>Energy</w:t>
      </w:r>
      <w:r>
        <w:rPr>
          <w:sz w:val="24"/>
        </w:rPr>
        <w:t>,</w:t>
      </w:r>
      <w:r>
        <w:rPr>
          <w:spacing w:val="-14"/>
          <w:sz w:val="24"/>
        </w:rPr>
        <w:t xml:space="preserve"> </w:t>
      </w:r>
      <w:r>
        <w:rPr>
          <w:sz w:val="24"/>
        </w:rPr>
        <w:t>vol.</w:t>
      </w:r>
      <w:r>
        <w:rPr>
          <w:spacing w:val="-14"/>
          <w:sz w:val="24"/>
        </w:rPr>
        <w:t xml:space="preserve"> </w:t>
      </w:r>
      <w:r>
        <w:rPr>
          <w:sz w:val="24"/>
        </w:rPr>
        <w:t>38,</w:t>
      </w:r>
      <w:r>
        <w:rPr>
          <w:spacing w:val="-14"/>
          <w:sz w:val="24"/>
        </w:rPr>
        <w:t xml:space="preserve"> </w:t>
      </w:r>
      <w:r>
        <w:rPr>
          <w:sz w:val="24"/>
        </w:rPr>
        <w:t>no.</w:t>
      </w:r>
      <w:r>
        <w:rPr>
          <w:spacing w:val="-14"/>
          <w:sz w:val="24"/>
        </w:rPr>
        <w:t xml:space="preserve"> </w:t>
      </w:r>
      <w:r>
        <w:rPr>
          <w:sz w:val="24"/>
        </w:rPr>
        <w:t>5,</w:t>
      </w:r>
      <w:r>
        <w:rPr>
          <w:spacing w:val="-14"/>
          <w:sz w:val="24"/>
        </w:rPr>
        <w:t xml:space="preserve"> </w:t>
      </w:r>
      <w:r>
        <w:rPr>
          <w:sz w:val="24"/>
        </w:rPr>
        <w:t>pp.</w:t>
      </w:r>
      <w:r>
        <w:rPr>
          <w:spacing w:val="-14"/>
          <w:sz w:val="24"/>
        </w:rPr>
        <w:t xml:space="preserve"> </w:t>
      </w:r>
      <w:r>
        <w:rPr>
          <w:sz w:val="24"/>
        </w:rPr>
        <w:t>942–952,</w:t>
      </w:r>
      <w:r>
        <w:rPr>
          <w:spacing w:val="-14"/>
          <w:sz w:val="24"/>
        </w:rPr>
        <w:t xml:space="preserve"> </w:t>
      </w:r>
      <w:r>
        <w:rPr>
          <w:sz w:val="24"/>
        </w:rPr>
        <w:t>2011.</w:t>
      </w:r>
    </w:p>
    <w:p w14:paraId="435432A9" w14:textId="77777777" w:rsidR="00430DE3" w:rsidRDefault="008F0850">
      <w:pPr>
        <w:pStyle w:val="ListParagraph"/>
        <w:numPr>
          <w:ilvl w:val="0"/>
          <w:numId w:val="2"/>
        </w:numPr>
        <w:tabs>
          <w:tab w:val="left" w:pos="517"/>
        </w:tabs>
        <w:spacing w:before="176" w:line="249" w:lineRule="auto"/>
        <w:ind w:right="118" w:hanging="416"/>
        <w:jc w:val="both"/>
        <w:rPr>
          <w:sz w:val="24"/>
        </w:rPr>
      </w:pPr>
      <w:bookmarkStart w:id="811" w:name="_bookmark189"/>
      <w:bookmarkEnd w:id="811"/>
      <w:r>
        <w:rPr>
          <w:w w:val="105"/>
          <w:sz w:val="24"/>
        </w:rPr>
        <w:t xml:space="preserve">A. </w:t>
      </w:r>
      <w:proofErr w:type="spellStart"/>
      <w:r>
        <w:rPr>
          <w:w w:val="105"/>
          <w:sz w:val="24"/>
        </w:rPr>
        <w:t>Aures</w:t>
      </w:r>
      <w:proofErr w:type="spellEnd"/>
      <w:r>
        <w:rPr>
          <w:w w:val="105"/>
          <w:sz w:val="24"/>
        </w:rPr>
        <w:t xml:space="preserve">, F. </w:t>
      </w:r>
      <w:proofErr w:type="spellStart"/>
      <w:r>
        <w:rPr>
          <w:w w:val="105"/>
          <w:sz w:val="24"/>
        </w:rPr>
        <w:t>Bostelmann</w:t>
      </w:r>
      <w:proofErr w:type="spellEnd"/>
      <w:r>
        <w:rPr>
          <w:w w:val="105"/>
          <w:sz w:val="24"/>
        </w:rPr>
        <w:t xml:space="preserve">, M. </w:t>
      </w:r>
      <w:proofErr w:type="spellStart"/>
      <w:r>
        <w:rPr>
          <w:w w:val="105"/>
          <w:sz w:val="24"/>
        </w:rPr>
        <w:t>Hursin</w:t>
      </w:r>
      <w:proofErr w:type="spellEnd"/>
      <w:r>
        <w:rPr>
          <w:w w:val="105"/>
          <w:sz w:val="24"/>
        </w:rPr>
        <w:t xml:space="preserve">, and O. </w:t>
      </w:r>
      <w:proofErr w:type="spellStart"/>
      <w:r>
        <w:rPr>
          <w:spacing w:val="-5"/>
          <w:w w:val="105"/>
          <w:sz w:val="24"/>
        </w:rPr>
        <w:t>Leray</w:t>
      </w:r>
      <w:proofErr w:type="spellEnd"/>
      <w:r>
        <w:rPr>
          <w:spacing w:val="-5"/>
          <w:w w:val="105"/>
          <w:sz w:val="24"/>
        </w:rPr>
        <w:t xml:space="preserve">, </w:t>
      </w:r>
      <w:r>
        <w:rPr>
          <w:w w:val="105"/>
          <w:sz w:val="24"/>
        </w:rPr>
        <w:t xml:space="preserve">“Benchmarking and Applica- </w:t>
      </w:r>
      <w:proofErr w:type="spellStart"/>
      <w:r>
        <w:rPr>
          <w:w w:val="105"/>
          <w:sz w:val="24"/>
        </w:rPr>
        <w:t>tion</w:t>
      </w:r>
      <w:proofErr w:type="spellEnd"/>
      <w:r>
        <w:rPr>
          <w:w w:val="105"/>
          <w:sz w:val="24"/>
        </w:rPr>
        <w:t xml:space="preserve"> of the State-of-the-art Uncertainty Analysis Methods XSUSA and SHARK- </w:t>
      </w:r>
      <w:r>
        <w:rPr>
          <w:sz w:val="24"/>
        </w:rPr>
        <w:t>X,”</w:t>
      </w:r>
      <w:r>
        <w:rPr>
          <w:spacing w:val="-18"/>
          <w:sz w:val="24"/>
        </w:rPr>
        <w:t xml:space="preserve"> </w:t>
      </w:r>
      <w:r>
        <w:rPr>
          <w:rFonts w:ascii="Bookman Old Style" w:hAnsi="Bookman Old Style"/>
          <w:i/>
          <w:sz w:val="24"/>
        </w:rPr>
        <w:t>Annals</w:t>
      </w:r>
      <w:r>
        <w:rPr>
          <w:rFonts w:ascii="Bookman Old Style" w:hAnsi="Bookman Old Style"/>
          <w:i/>
          <w:spacing w:val="-27"/>
          <w:sz w:val="24"/>
        </w:rPr>
        <w:t xml:space="preserve"> </w:t>
      </w:r>
      <w:r>
        <w:rPr>
          <w:rFonts w:ascii="Bookman Old Style" w:hAnsi="Bookman Old Style"/>
          <w:i/>
          <w:sz w:val="24"/>
        </w:rPr>
        <w:t>of</w:t>
      </w:r>
      <w:r>
        <w:rPr>
          <w:rFonts w:ascii="Bookman Old Style" w:hAnsi="Bookman Old Style"/>
          <w:i/>
          <w:spacing w:val="-27"/>
          <w:sz w:val="24"/>
        </w:rPr>
        <w:t xml:space="preserve"> </w:t>
      </w:r>
      <w:r>
        <w:rPr>
          <w:rFonts w:ascii="Bookman Old Style" w:hAnsi="Bookman Old Style"/>
          <w:i/>
          <w:sz w:val="24"/>
        </w:rPr>
        <w:t>Nuclear</w:t>
      </w:r>
      <w:r>
        <w:rPr>
          <w:rFonts w:ascii="Bookman Old Style" w:hAnsi="Bookman Old Style"/>
          <w:i/>
          <w:spacing w:val="-27"/>
          <w:sz w:val="24"/>
        </w:rPr>
        <w:t xml:space="preserve"> </w:t>
      </w:r>
      <w:r>
        <w:rPr>
          <w:rFonts w:ascii="Bookman Old Style" w:hAnsi="Bookman Old Style"/>
          <w:i/>
          <w:sz w:val="24"/>
        </w:rPr>
        <w:t>Energy</w:t>
      </w:r>
      <w:r>
        <w:rPr>
          <w:sz w:val="24"/>
        </w:rPr>
        <w:t>,</w:t>
      </w:r>
      <w:r>
        <w:rPr>
          <w:spacing w:val="-18"/>
          <w:sz w:val="24"/>
        </w:rPr>
        <w:t xml:space="preserve"> </w:t>
      </w:r>
      <w:r>
        <w:rPr>
          <w:sz w:val="24"/>
        </w:rPr>
        <w:t>vol.</w:t>
      </w:r>
      <w:r>
        <w:rPr>
          <w:spacing w:val="-18"/>
          <w:sz w:val="24"/>
        </w:rPr>
        <w:t xml:space="preserve"> </w:t>
      </w:r>
      <w:r>
        <w:rPr>
          <w:sz w:val="24"/>
        </w:rPr>
        <w:t>101,</w:t>
      </w:r>
      <w:r>
        <w:rPr>
          <w:spacing w:val="-18"/>
          <w:sz w:val="24"/>
        </w:rPr>
        <w:t xml:space="preserve"> </w:t>
      </w:r>
      <w:r>
        <w:rPr>
          <w:sz w:val="24"/>
        </w:rPr>
        <w:t>pp.</w:t>
      </w:r>
      <w:r>
        <w:rPr>
          <w:spacing w:val="-18"/>
          <w:sz w:val="24"/>
        </w:rPr>
        <w:t xml:space="preserve"> </w:t>
      </w:r>
      <w:r>
        <w:rPr>
          <w:sz w:val="24"/>
        </w:rPr>
        <w:t>262–269,</w:t>
      </w:r>
      <w:r>
        <w:rPr>
          <w:spacing w:val="-18"/>
          <w:sz w:val="24"/>
        </w:rPr>
        <w:t xml:space="preserve"> </w:t>
      </w:r>
      <w:r>
        <w:rPr>
          <w:sz w:val="24"/>
        </w:rPr>
        <w:t>2017.</w:t>
      </w:r>
    </w:p>
    <w:p w14:paraId="102844E1" w14:textId="77777777" w:rsidR="00430DE3" w:rsidRDefault="008F0850">
      <w:pPr>
        <w:pStyle w:val="ListParagraph"/>
        <w:numPr>
          <w:ilvl w:val="0"/>
          <w:numId w:val="2"/>
        </w:numPr>
        <w:tabs>
          <w:tab w:val="left" w:pos="517"/>
        </w:tabs>
        <w:spacing w:before="176" w:line="249" w:lineRule="auto"/>
        <w:ind w:right="117" w:hanging="416"/>
        <w:jc w:val="both"/>
        <w:rPr>
          <w:sz w:val="24"/>
        </w:rPr>
      </w:pPr>
      <w:bookmarkStart w:id="812" w:name="_bookmark190"/>
      <w:bookmarkEnd w:id="812"/>
      <w:r>
        <w:rPr>
          <w:sz w:val="24"/>
        </w:rPr>
        <w:t xml:space="preserve">C. J. </w:t>
      </w:r>
      <w:proofErr w:type="spellStart"/>
      <w:r>
        <w:rPr>
          <w:spacing w:val="-20"/>
          <w:sz w:val="24"/>
        </w:rPr>
        <w:t>D´ıez</w:t>
      </w:r>
      <w:proofErr w:type="spellEnd"/>
      <w:r>
        <w:rPr>
          <w:spacing w:val="-20"/>
          <w:sz w:val="24"/>
        </w:rPr>
        <w:t xml:space="preserve">, </w:t>
      </w:r>
      <w:r>
        <w:rPr>
          <w:sz w:val="24"/>
        </w:rPr>
        <w:t xml:space="preserve">O. Buss, A. </w:t>
      </w:r>
      <w:proofErr w:type="spellStart"/>
      <w:r>
        <w:rPr>
          <w:sz w:val="24"/>
        </w:rPr>
        <w:t>Hoefer</w:t>
      </w:r>
      <w:proofErr w:type="spellEnd"/>
      <w:r>
        <w:rPr>
          <w:sz w:val="24"/>
        </w:rPr>
        <w:t xml:space="preserve">, D. </w:t>
      </w:r>
      <w:proofErr w:type="spellStart"/>
      <w:r>
        <w:rPr>
          <w:sz w:val="24"/>
        </w:rPr>
        <w:t>Porsch</w:t>
      </w:r>
      <w:proofErr w:type="spellEnd"/>
      <w:r>
        <w:rPr>
          <w:sz w:val="24"/>
        </w:rPr>
        <w:t>, and O.</w:t>
      </w:r>
      <w:r w:rsidR="00DB52C2">
        <w:rPr>
          <w:sz w:val="24"/>
        </w:rPr>
        <w:t xml:space="preserve"> </w:t>
      </w:r>
      <w:proofErr w:type="spellStart"/>
      <w:r>
        <w:rPr>
          <w:sz w:val="24"/>
        </w:rPr>
        <w:t>Cabellos</w:t>
      </w:r>
      <w:proofErr w:type="spellEnd"/>
      <w:r>
        <w:rPr>
          <w:sz w:val="24"/>
        </w:rPr>
        <w:t>,</w:t>
      </w:r>
      <w:r w:rsidR="00DB52C2">
        <w:rPr>
          <w:sz w:val="24"/>
        </w:rPr>
        <w:t xml:space="preserve"> </w:t>
      </w:r>
      <w:r>
        <w:rPr>
          <w:sz w:val="24"/>
        </w:rPr>
        <w:t>“Comparison</w:t>
      </w:r>
      <w:r w:rsidR="00DB52C2">
        <w:rPr>
          <w:sz w:val="24"/>
        </w:rPr>
        <w:t xml:space="preserve"> </w:t>
      </w:r>
      <w:r>
        <w:rPr>
          <w:sz w:val="24"/>
        </w:rPr>
        <w:t>of</w:t>
      </w:r>
      <w:r w:rsidR="00DB52C2">
        <w:rPr>
          <w:sz w:val="24"/>
        </w:rPr>
        <w:t xml:space="preserve"> </w:t>
      </w:r>
      <w:r>
        <w:rPr>
          <w:sz w:val="24"/>
        </w:rPr>
        <w:t xml:space="preserve">Nuclear Data Uncertainty Propagation Methodologies for PWR Burn-up Simu- </w:t>
      </w:r>
      <w:proofErr w:type="spellStart"/>
      <w:r>
        <w:rPr>
          <w:sz w:val="24"/>
        </w:rPr>
        <w:t>lations</w:t>
      </w:r>
      <w:proofErr w:type="spellEnd"/>
      <w:r>
        <w:rPr>
          <w:sz w:val="24"/>
        </w:rPr>
        <w:t>,”</w:t>
      </w:r>
      <w:r>
        <w:rPr>
          <w:spacing w:val="-14"/>
          <w:sz w:val="24"/>
        </w:rPr>
        <w:t xml:space="preserve"> </w:t>
      </w:r>
      <w:r>
        <w:rPr>
          <w:rFonts w:ascii="Bookman Old Style" w:hAnsi="Bookman Old Style"/>
          <w:i/>
          <w:sz w:val="24"/>
        </w:rPr>
        <w:t>Annals</w:t>
      </w:r>
      <w:r>
        <w:rPr>
          <w:rFonts w:ascii="Bookman Old Style" w:hAnsi="Bookman Old Style"/>
          <w:i/>
          <w:spacing w:val="-23"/>
          <w:sz w:val="24"/>
        </w:rPr>
        <w:t xml:space="preserve"> </w:t>
      </w:r>
      <w:r>
        <w:rPr>
          <w:rFonts w:ascii="Bookman Old Style" w:hAnsi="Bookman Old Style"/>
          <w:i/>
          <w:sz w:val="24"/>
        </w:rPr>
        <w:t>of</w:t>
      </w:r>
      <w:r>
        <w:rPr>
          <w:rFonts w:ascii="Bookman Old Style" w:hAnsi="Bookman Old Style"/>
          <w:i/>
          <w:spacing w:val="-23"/>
          <w:sz w:val="24"/>
        </w:rPr>
        <w:t xml:space="preserve"> </w:t>
      </w:r>
      <w:r>
        <w:rPr>
          <w:rFonts w:ascii="Bookman Old Style" w:hAnsi="Bookman Old Style"/>
          <w:i/>
          <w:sz w:val="24"/>
        </w:rPr>
        <w:t>Nuclear</w:t>
      </w:r>
      <w:r>
        <w:rPr>
          <w:rFonts w:ascii="Bookman Old Style" w:hAnsi="Bookman Old Style"/>
          <w:i/>
          <w:spacing w:val="-23"/>
          <w:sz w:val="24"/>
        </w:rPr>
        <w:t xml:space="preserve"> </w:t>
      </w:r>
      <w:r>
        <w:rPr>
          <w:rFonts w:ascii="Bookman Old Style" w:hAnsi="Bookman Old Style"/>
          <w:i/>
          <w:sz w:val="24"/>
        </w:rPr>
        <w:t>Energy</w:t>
      </w:r>
      <w:r>
        <w:rPr>
          <w:sz w:val="24"/>
        </w:rPr>
        <w:t>,</w:t>
      </w:r>
      <w:r>
        <w:rPr>
          <w:spacing w:val="-14"/>
          <w:sz w:val="24"/>
        </w:rPr>
        <w:t xml:space="preserve"> </w:t>
      </w:r>
      <w:r>
        <w:rPr>
          <w:sz w:val="24"/>
        </w:rPr>
        <w:t>vol.</w:t>
      </w:r>
      <w:r>
        <w:rPr>
          <w:spacing w:val="-14"/>
          <w:sz w:val="24"/>
        </w:rPr>
        <w:t xml:space="preserve"> </w:t>
      </w:r>
      <w:r>
        <w:rPr>
          <w:sz w:val="24"/>
        </w:rPr>
        <w:t>77,</w:t>
      </w:r>
      <w:r>
        <w:rPr>
          <w:spacing w:val="-14"/>
          <w:sz w:val="24"/>
        </w:rPr>
        <w:t xml:space="preserve"> </w:t>
      </w:r>
      <w:r>
        <w:rPr>
          <w:sz w:val="24"/>
        </w:rPr>
        <w:t>pp.</w:t>
      </w:r>
      <w:r>
        <w:rPr>
          <w:spacing w:val="-14"/>
          <w:sz w:val="24"/>
        </w:rPr>
        <w:t xml:space="preserve"> </w:t>
      </w:r>
      <w:r>
        <w:rPr>
          <w:sz w:val="24"/>
        </w:rPr>
        <w:t>101–114,</w:t>
      </w:r>
      <w:r>
        <w:rPr>
          <w:spacing w:val="-14"/>
          <w:sz w:val="24"/>
        </w:rPr>
        <w:t xml:space="preserve"> </w:t>
      </w:r>
      <w:r>
        <w:rPr>
          <w:sz w:val="24"/>
        </w:rPr>
        <w:t>2015.</w:t>
      </w:r>
    </w:p>
    <w:p w14:paraId="73E72A27" w14:textId="77777777" w:rsidR="00430DE3" w:rsidRDefault="008F0850">
      <w:pPr>
        <w:pStyle w:val="ListParagraph"/>
        <w:numPr>
          <w:ilvl w:val="0"/>
          <w:numId w:val="2"/>
        </w:numPr>
        <w:tabs>
          <w:tab w:val="left" w:pos="517"/>
        </w:tabs>
        <w:spacing w:before="176" w:line="249" w:lineRule="auto"/>
        <w:ind w:right="117" w:hanging="416"/>
        <w:jc w:val="both"/>
        <w:rPr>
          <w:sz w:val="24"/>
        </w:rPr>
      </w:pPr>
      <w:bookmarkStart w:id="813" w:name="_bookmark191"/>
      <w:bookmarkEnd w:id="813"/>
      <w:r>
        <w:rPr>
          <w:w w:val="105"/>
          <w:sz w:val="24"/>
        </w:rPr>
        <w:t xml:space="preserve">T. Zhu, A. </w:t>
      </w:r>
      <w:proofErr w:type="spellStart"/>
      <w:r>
        <w:rPr>
          <w:spacing w:val="-3"/>
          <w:w w:val="105"/>
          <w:sz w:val="24"/>
        </w:rPr>
        <w:t>Vasiliev</w:t>
      </w:r>
      <w:proofErr w:type="spellEnd"/>
      <w:r>
        <w:rPr>
          <w:spacing w:val="-3"/>
          <w:w w:val="105"/>
          <w:sz w:val="24"/>
        </w:rPr>
        <w:t xml:space="preserve">, </w:t>
      </w:r>
      <w:r>
        <w:rPr>
          <w:w w:val="105"/>
          <w:sz w:val="24"/>
        </w:rPr>
        <w:t xml:space="preserve">H. </w:t>
      </w:r>
      <w:proofErr w:type="spellStart"/>
      <w:r>
        <w:rPr>
          <w:w w:val="105"/>
          <w:sz w:val="24"/>
        </w:rPr>
        <w:t>Ferroukhi</w:t>
      </w:r>
      <w:proofErr w:type="spellEnd"/>
      <w:r>
        <w:rPr>
          <w:w w:val="105"/>
          <w:sz w:val="24"/>
        </w:rPr>
        <w:t xml:space="preserve">, A. </w:t>
      </w:r>
      <w:proofErr w:type="spellStart"/>
      <w:r>
        <w:rPr>
          <w:w w:val="105"/>
          <w:sz w:val="24"/>
        </w:rPr>
        <w:t>Pautz</w:t>
      </w:r>
      <w:proofErr w:type="spellEnd"/>
      <w:r>
        <w:rPr>
          <w:w w:val="105"/>
          <w:sz w:val="24"/>
        </w:rPr>
        <w:t xml:space="preserve">, and S. </w:t>
      </w:r>
      <w:proofErr w:type="spellStart"/>
      <w:r>
        <w:rPr>
          <w:spacing w:val="-3"/>
          <w:w w:val="105"/>
          <w:sz w:val="24"/>
        </w:rPr>
        <w:t>Tarantola</w:t>
      </w:r>
      <w:proofErr w:type="spellEnd"/>
      <w:r>
        <w:rPr>
          <w:spacing w:val="-3"/>
          <w:w w:val="105"/>
          <w:sz w:val="24"/>
        </w:rPr>
        <w:t xml:space="preserve">, </w:t>
      </w:r>
      <w:r>
        <w:rPr>
          <w:w w:val="105"/>
          <w:sz w:val="24"/>
        </w:rPr>
        <w:t xml:space="preserve">“NUSS-RF: Stochastic sampling-based tool for nuclear data sensitivity and uncertainty </w:t>
      </w:r>
      <w:proofErr w:type="spellStart"/>
      <w:r>
        <w:rPr>
          <w:w w:val="105"/>
          <w:sz w:val="24"/>
        </w:rPr>
        <w:t>quan</w:t>
      </w:r>
      <w:proofErr w:type="spellEnd"/>
      <w:r>
        <w:rPr>
          <w:w w:val="105"/>
          <w:sz w:val="24"/>
        </w:rPr>
        <w:t xml:space="preserve">- </w:t>
      </w:r>
      <w:proofErr w:type="spellStart"/>
      <w:r>
        <w:rPr>
          <w:sz w:val="24"/>
        </w:rPr>
        <w:t>tification</w:t>
      </w:r>
      <w:proofErr w:type="spellEnd"/>
      <w:r>
        <w:rPr>
          <w:sz w:val="24"/>
        </w:rPr>
        <w:t>,”</w:t>
      </w:r>
      <w:r>
        <w:rPr>
          <w:spacing w:val="-31"/>
          <w:sz w:val="24"/>
        </w:rPr>
        <w:t xml:space="preserve"> </w:t>
      </w:r>
      <w:r>
        <w:rPr>
          <w:rFonts w:ascii="Bookman Old Style" w:hAnsi="Bookman Old Style"/>
          <w:i/>
          <w:sz w:val="24"/>
        </w:rPr>
        <w:t>Journal</w:t>
      </w:r>
      <w:r>
        <w:rPr>
          <w:rFonts w:ascii="Bookman Old Style" w:hAnsi="Bookman Old Style"/>
          <w:i/>
          <w:spacing w:val="-42"/>
          <w:sz w:val="24"/>
        </w:rPr>
        <w:t xml:space="preserve"> </w:t>
      </w:r>
      <w:r>
        <w:rPr>
          <w:rFonts w:ascii="Bookman Old Style" w:hAnsi="Bookman Old Style"/>
          <w:i/>
          <w:sz w:val="24"/>
        </w:rPr>
        <w:t>of</w:t>
      </w:r>
      <w:r>
        <w:rPr>
          <w:rFonts w:ascii="Bookman Old Style" w:hAnsi="Bookman Old Style"/>
          <w:i/>
          <w:spacing w:val="-41"/>
          <w:sz w:val="24"/>
        </w:rPr>
        <w:t xml:space="preserve"> </w:t>
      </w:r>
      <w:r>
        <w:rPr>
          <w:rFonts w:ascii="Bookman Old Style" w:hAnsi="Bookman Old Style"/>
          <w:i/>
          <w:sz w:val="24"/>
        </w:rPr>
        <w:t>Nuclear</w:t>
      </w:r>
      <w:r>
        <w:rPr>
          <w:rFonts w:ascii="Bookman Old Style" w:hAnsi="Bookman Old Style"/>
          <w:i/>
          <w:spacing w:val="-41"/>
          <w:sz w:val="24"/>
        </w:rPr>
        <w:t xml:space="preserve"> </w:t>
      </w:r>
      <w:r>
        <w:rPr>
          <w:rFonts w:ascii="Bookman Old Style" w:hAnsi="Bookman Old Style"/>
          <w:i/>
          <w:sz w:val="24"/>
        </w:rPr>
        <w:t>Science</w:t>
      </w:r>
      <w:r>
        <w:rPr>
          <w:rFonts w:ascii="Bookman Old Style" w:hAnsi="Bookman Old Style"/>
          <w:i/>
          <w:spacing w:val="-41"/>
          <w:sz w:val="24"/>
        </w:rPr>
        <w:t xml:space="preserve"> </w:t>
      </w:r>
      <w:r>
        <w:rPr>
          <w:rFonts w:ascii="Bookman Old Style" w:hAnsi="Bookman Old Style"/>
          <w:i/>
          <w:sz w:val="24"/>
        </w:rPr>
        <w:t>and</w:t>
      </w:r>
      <w:r>
        <w:rPr>
          <w:rFonts w:ascii="Bookman Old Style" w:hAnsi="Bookman Old Style"/>
          <w:i/>
          <w:spacing w:val="-41"/>
          <w:sz w:val="24"/>
        </w:rPr>
        <w:t xml:space="preserve"> </w:t>
      </w:r>
      <w:r>
        <w:rPr>
          <w:rFonts w:ascii="Bookman Old Style" w:hAnsi="Bookman Old Style"/>
          <w:i/>
          <w:spacing w:val="-4"/>
          <w:sz w:val="24"/>
        </w:rPr>
        <w:t>Technology</w:t>
      </w:r>
      <w:r>
        <w:rPr>
          <w:spacing w:val="-4"/>
          <w:sz w:val="24"/>
        </w:rPr>
        <w:t>,</w:t>
      </w:r>
      <w:r>
        <w:rPr>
          <w:spacing w:val="-31"/>
          <w:sz w:val="24"/>
        </w:rPr>
        <w:t xml:space="preserve"> </w:t>
      </w:r>
      <w:r>
        <w:rPr>
          <w:sz w:val="24"/>
        </w:rPr>
        <w:t>vol.</w:t>
      </w:r>
      <w:r>
        <w:rPr>
          <w:spacing w:val="-32"/>
          <w:sz w:val="24"/>
        </w:rPr>
        <w:t xml:space="preserve"> </w:t>
      </w:r>
      <w:r>
        <w:rPr>
          <w:sz w:val="24"/>
        </w:rPr>
        <w:t>52,</w:t>
      </w:r>
      <w:r>
        <w:rPr>
          <w:spacing w:val="-31"/>
          <w:sz w:val="24"/>
        </w:rPr>
        <w:t xml:space="preserve"> </w:t>
      </w:r>
      <w:r>
        <w:rPr>
          <w:sz w:val="24"/>
        </w:rPr>
        <w:t>no.</w:t>
      </w:r>
      <w:r>
        <w:rPr>
          <w:spacing w:val="-32"/>
          <w:sz w:val="24"/>
        </w:rPr>
        <w:t xml:space="preserve"> </w:t>
      </w:r>
      <w:r>
        <w:rPr>
          <w:sz w:val="24"/>
        </w:rPr>
        <w:t>7-8,</w:t>
      </w:r>
      <w:r>
        <w:rPr>
          <w:spacing w:val="-31"/>
          <w:sz w:val="24"/>
        </w:rPr>
        <w:t xml:space="preserve"> </w:t>
      </w:r>
      <w:r>
        <w:rPr>
          <w:sz w:val="24"/>
        </w:rPr>
        <w:t>pp.</w:t>
      </w:r>
      <w:r>
        <w:rPr>
          <w:spacing w:val="-32"/>
          <w:sz w:val="24"/>
        </w:rPr>
        <w:t xml:space="preserve"> </w:t>
      </w:r>
      <w:r>
        <w:rPr>
          <w:sz w:val="24"/>
        </w:rPr>
        <w:t>1000– 1007,</w:t>
      </w:r>
      <w:r>
        <w:rPr>
          <w:spacing w:val="2"/>
          <w:sz w:val="24"/>
        </w:rPr>
        <w:t xml:space="preserve"> </w:t>
      </w:r>
      <w:r>
        <w:rPr>
          <w:sz w:val="24"/>
        </w:rPr>
        <w:t>2015.</w:t>
      </w:r>
    </w:p>
    <w:p w14:paraId="0648FFC6" w14:textId="77777777" w:rsidR="00430DE3" w:rsidRDefault="008F0850">
      <w:pPr>
        <w:pStyle w:val="ListParagraph"/>
        <w:numPr>
          <w:ilvl w:val="0"/>
          <w:numId w:val="2"/>
        </w:numPr>
        <w:tabs>
          <w:tab w:val="left" w:pos="517"/>
        </w:tabs>
        <w:spacing w:before="178"/>
        <w:ind w:hanging="416"/>
        <w:jc w:val="left"/>
        <w:rPr>
          <w:sz w:val="24"/>
        </w:rPr>
      </w:pPr>
      <w:bookmarkStart w:id="814" w:name="_bookmark192"/>
      <w:bookmarkEnd w:id="814"/>
      <w:r>
        <w:rPr>
          <w:sz w:val="24"/>
        </w:rPr>
        <w:t>B.</w:t>
      </w:r>
      <w:r w:rsidR="00DB52C2">
        <w:rPr>
          <w:sz w:val="24"/>
        </w:rPr>
        <w:t xml:space="preserve"> </w:t>
      </w:r>
      <w:r>
        <w:rPr>
          <w:sz w:val="24"/>
        </w:rPr>
        <w:t>Rearden,</w:t>
      </w:r>
      <w:r w:rsidR="00DB52C2">
        <w:rPr>
          <w:sz w:val="24"/>
        </w:rPr>
        <w:t xml:space="preserve"> </w:t>
      </w:r>
      <w:r>
        <w:rPr>
          <w:sz w:val="24"/>
        </w:rPr>
        <w:t>M.</w:t>
      </w:r>
      <w:r w:rsidR="00DB52C2">
        <w:rPr>
          <w:sz w:val="24"/>
        </w:rPr>
        <w:t xml:space="preserve"> </w:t>
      </w:r>
      <w:proofErr w:type="spellStart"/>
      <w:r>
        <w:rPr>
          <w:sz w:val="24"/>
        </w:rPr>
        <w:t>Jessee</w:t>
      </w:r>
      <w:proofErr w:type="spellEnd"/>
      <w:r>
        <w:rPr>
          <w:sz w:val="24"/>
        </w:rPr>
        <w:t>,</w:t>
      </w:r>
      <w:r w:rsidR="00DB52C2">
        <w:rPr>
          <w:sz w:val="24"/>
        </w:rPr>
        <w:t xml:space="preserve"> </w:t>
      </w:r>
      <w:r>
        <w:rPr>
          <w:sz w:val="24"/>
        </w:rPr>
        <w:t>and</w:t>
      </w:r>
      <w:r w:rsidR="00DB52C2">
        <w:rPr>
          <w:sz w:val="24"/>
        </w:rPr>
        <w:t xml:space="preserve"> </w:t>
      </w:r>
      <w:r>
        <w:rPr>
          <w:sz w:val="24"/>
        </w:rPr>
        <w:t>Eds.,</w:t>
      </w:r>
      <w:r w:rsidR="00DB52C2">
        <w:rPr>
          <w:sz w:val="24"/>
        </w:rPr>
        <w:t xml:space="preserve"> </w:t>
      </w:r>
      <w:r>
        <w:rPr>
          <w:rFonts w:ascii="Bookman Old Style"/>
          <w:i/>
          <w:sz w:val="24"/>
        </w:rPr>
        <w:t>SCALE</w:t>
      </w:r>
      <w:r w:rsidR="00DB52C2">
        <w:rPr>
          <w:rFonts w:ascii="Bookman Old Style"/>
          <w:i/>
          <w:sz w:val="24"/>
        </w:rPr>
        <w:t xml:space="preserve"> </w:t>
      </w:r>
      <w:r>
        <w:rPr>
          <w:rFonts w:ascii="Bookman Old Style"/>
          <w:i/>
          <w:spacing w:val="-3"/>
          <w:sz w:val="24"/>
        </w:rPr>
        <w:t>Code</w:t>
      </w:r>
      <w:r w:rsidR="00DB52C2">
        <w:rPr>
          <w:rFonts w:ascii="Bookman Old Style"/>
          <w:i/>
          <w:spacing w:val="-3"/>
          <w:sz w:val="24"/>
        </w:rPr>
        <w:t xml:space="preserve"> </w:t>
      </w:r>
      <w:r>
        <w:rPr>
          <w:rFonts w:ascii="Bookman Old Style"/>
          <w:i/>
          <w:sz w:val="24"/>
        </w:rPr>
        <w:t>System</w:t>
      </w:r>
      <w:r>
        <w:rPr>
          <w:sz w:val="24"/>
        </w:rPr>
        <w:t>,</w:t>
      </w:r>
      <w:r w:rsidR="00DB52C2">
        <w:rPr>
          <w:sz w:val="24"/>
        </w:rPr>
        <w:t xml:space="preserve"> </w:t>
      </w:r>
      <w:r>
        <w:rPr>
          <w:sz w:val="24"/>
        </w:rPr>
        <w:t>ORNL/TM-2005/39</w:t>
      </w:r>
    </w:p>
    <w:p w14:paraId="39890E18" w14:textId="77777777" w:rsidR="00430DE3" w:rsidRDefault="008F0850">
      <w:pPr>
        <w:pStyle w:val="BodyText"/>
        <w:spacing w:before="8" w:line="252" w:lineRule="auto"/>
        <w:ind w:left="516" w:right="117"/>
        <w:jc w:val="both"/>
      </w:pPr>
      <w:proofErr w:type="gramStart"/>
      <w:r>
        <w:rPr>
          <w:spacing w:val="-3"/>
          <w:w w:val="105"/>
        </w:rPr>
        <w:t>,Version</w:t>
      </w:r>
      <w:proofErr w:type="gramEnd"/>
      <w:r>
        <w:rPr>
          <w:spacing w:val="-3"/>
          <w:w w:val="105"/>
        </w:rPr>
        <w:t xml:space="preserve"> </w:t>
      </w:r>
      <w:r>
        <w:rPr>
          <w:w w:val="105"/>
        </w:rPr>
        <w:t>6.2.3, Oak Ridge National Laboratory, Oak Ridge Tennessee, March 2018,</w:t>
      </w:r>
      <w:r>
        <w:rPr>
          <w:spacing w:val="-6"/>
          <w:w w:val="105"/>
        </w:rPr>
        <w:t xml:space="preserve"> </w:t>
      </w:r>
      <w:r>
        <w:rPr>
          <w:spacing w:val="-3"/>
          <w:w w:val="105"/>
        </w:rPr>
        <w:t>available</w:t>
      </w:r>
      <w:r>
        <w:rPr>
          <w:spacing w:val="-11"/>
          <w:w w:val="105"/>
        </w:rPr>
        <w:t xml:space="preserve"> </w:t>
      </w:r>
      <w:r>
        <w:rPr>
          <w:w w:val="105"/>
        </w:rPr>
        <w:t>from</w:t>
      </w:r>
      <w:r>
        <w:rPr>
          <w:spacing w:val="-11"/>
          <w:w w:val="105"/>
        </w:rPr>
        <w:t xml:space="preserve"> </w:t>
      </w:r>
      <w:r>
        <w:rPr>
          <w:w w:val="105"/>
        </w:rPr>
        <w:t>Radiation</w:t>
      </w:r>
      <w:r>
        <w:rPr>
          <w:spacing w:val="-11"/>
          <w:w w:val="105"/>
        </w:rPr>
        <w:t xml:space="preserve"> </w:t>
      </w:r>
      <w:r>
        <w:rPr>
          <w:w w:val="105"/>
        </w:rPr>
        <w:t>Safety</w:t>
      </w:r>
      <w:r>
        <w:rPr>
          <w:spacing w:val="-11"/>
          <w:w w:val="105"/>
        </w:rPr>
        <w:t xml:space="preserve"> </w:t>
      </w:r>
      <w:r>
        <w:rPr>
          <w:w w:val="105"/>
        </w:rPr>
        <w:t>Information</w:t>
      </w:r>
      <w:r>
        <w:rPr>
          <w:spacing w:val="-10"/>
          <w:w w:val="105"/>
        </w:rPr>
        <w:t xml:space="preserve"> </w:t>
      </w:r>
      <w:r>
        <w:rPr>
          <w:w w:val="105"/>
        </w:rPr>
        <w:t>Computational</w:t>
      </w:r>
      <w:r>
        <w:rPr>
          <w:spacing w:val="-10"/>
          <w:w w:val="105"/>
        </w:rPr>
        <w:t xml:space="preserve"> </w:t>
      </w:r>
      <w:r>
        <w:rPr>
          <w:w w:val="105"/>
        </w:rPr>
        <w:t>Center</w:t>
      </w:r>
      <w:r>
        <w:rPr>
          <w:spacing w:val="-11"/>
          <w:w w:val="105"/>
        </w:rPr>
        <w:t xml:space="preserve"> </w:t>
      </w:r>
      <w:r>
        <w:rPr>
          <w:w w:val="105"/>
        </w:rPr>
        <w:t>as</w:t>
      </w:r>
      <w:r>
        <w:rPr>
          <w:spacing w:val="-11"/>
          <w:w w:val="105"/>
        </w:rPr>
        <w:t xml:space="preserve"> </w:t>
      </w:r>
      <w:r>
        <w:rPr>
          <w:w w:val="105"/>
        </w:rPr>
        <w:t>CCC- 834.</w:t>
      </w:r>
    </w:p>
    <w:p w14:paraId="59EE8D47" w14:textId="77777777" w:rsidR="00430DE3" w:rsidRDefault="008F0850">
      <w:pPr>
        <w:pStyle w:val="ListParagraph"/>
        <w:numPr>
          <w:ilvl w:val="0"/>
          <w:numId w:val="2"/>
        </w:numPr>
        <w:tabs>
          <w:tab w:val="left" w:pos="517"/>
        </w:tabs>
        <w:spacing w:before="177" w:line="252" w:lineRule="auto"/>
        <w:ind w:right="118" w:hanging="416"/>
        <w:jc w:val="both"/>
        <w:rPr>
          <w:sz w:val="24"/>
        </w:rPr>
      </w:pPr>
      <w:bookmarkStart w:id="815" w:name="_bookmark193"/>
      <w:bookmarkEnd w:id="815"/>
      <w:r>
        <w:rPr>
          <w:w w:val="105"/>
          <w:sz w:val="24"/>
        </w:rPr>
        <w:t xml:space="preserve">N. </w:t>
      </w:r>
      <w:r>
        <w:rPr>
          <w:spacing w:val="-10"/>
          <w:w w:val="105"/>
          <w:sz w:val="24"/>
        </w:rPr>
        <w:t xml:space="preserve">P. </w:t>
      </w:r>
      <w:r>
        <w:rPr>
          <w:w w:val="105"/>
          <w:sz w:val="24"/>
        </w:rPr>
        <w:t>Luciano, “A High-Energy Neutron Flux Spectra Measurement Method for the</w:t>
      </w:r>
      <w:r>
        <w:rPr>
          <w:spacing w:val="-18"/>
          <w:w w:val="105"/>
          <w:sz w:val="24"/>
        </w:rPr>
        <w:t xml:space="preserve"> </w:t>
      </w:r>
      <w:r>
        <w:rPr>
          <w:w w:val="105"/>
          <w:sz w:val="24"/>
        </w:rPr>
        <w:t>Spallation</w:t>
      </w:r>
      <w:r>
        <w:rPr>
          <w:spacing w:val="-18"/>
          <w:w w:val="105"/>
          <w:sz w:val="24"/>
        </w:rPr>
        <w:t xml:space="preserve"> </w:t>
      </w:r>
      <w:r>
        <w:rPr>
          <w:w w:val="105"/>
          <w:sz w:val="24"/>
        </w:rPr>
        <w:t>Neutron</w:t>
      </w:r>
      <w:r>
        <w:rPr>
          <w:spacing w:val="-17"/>
          <w:w w:val="105"/>
          <w:sz w:val="24"/>
        </w:rPr>
        <w:t xml:space="preserve"> </w:t>
      </w:r>
      <w:r>
        <w:rPr>
          <w:w w:val="105"/>
          <w:sz w:val="24"/>
        </w:rPr>
        <w:t>Source,”</w:t>
      </w:r>
      <w:r>
        <w:rPr>
          <w:spacing w:val="-14"/>
          <w:w w:val="105"/>
          <w:sz w:val="24"/>
        </w:rPr>
        <w:t xml:space="preserve"> </w:t>
      </w:r>
      <w:r>
        <w:rPr>
          <w:w w:val="105"/>
          <w:sz w:val="24"/>
        </w:rPr>
        <w:t>Master’s</w:t>
      </w:r>
      <w:r>
        <w:rPr>
          <w:spacing w:val="-18"/>
          <w:w w:val="105"/>
          <w:sz w:val="24"/>
        </w:rPr>
        <w:t xml:space="preserve"> </w:t>
      </w:r>
      <w:r>
        <w:rPr>
          <w:w w:val="105"/>
          <w:sz w:val="24"/>
        </w:rPr>
        <w:t>thesis,</w:t>
      </w:r>
      <w:r>
        <w:rPr>
          <w:spacing w:val="-14"/>
          <w:w w:val="105"/>
          <w:sz w:val="24"/>
        </w:rPr>
        <w:t xml:space="preserve"> </w:t>
      </w:r>
      <w:r>
        <w:rPr>
          <w:w w:val="105"/>
          <w:sz w:val="24"/>
        </w:rPr>
        <w:t>University</w:t>
      </w:r>
      <w:r>
        <w:rPr>
          <w:spacing w:val="-18"/>
          <w:w w:val="105"/>
          <w:sz w:val="24"/>
        </w:rPr>
        <w:t xml:space="preserve"> </w:t>
      </w:r>
      <w:r>
        <w:rPr>
          <w:w w:val="105"/>
          <w:sz w:val="24"/>
        </w:rPr>
        <w:t>of</w:t>
      </w:r>
      <w:r>
        <w:rPr>
          <w:spacing w:val="-18"/>
          <w:w w:val="105"/>
          <w:sz w:val="24"/>
        </w:rPr>
        <w:t xml:space="preserve"> </w:t>
      </w:r>
      <w:proofErr w:type="spellStart"/>
      <w:r>
        <w:rPr>
          <w:spacing w:val="-3"/>
          <w:w w:val="105"/>
          <w:sz w:val="24"/>
        </w:rPr>
        <w:t>Tenessee</w:t>
      </w:r>
      <w:proofErr w:type="spellEnd"/>
      <w:r>
        <w:rPr>
          <w:spacing w:val="-18"/>
          <w:w w:val="105"/>
          <w:sz w:val="24"/>
        </w:rPr>
        <w:t xml:space="preserve"> </w:t>
      </w:r>
      <w:r>
        <w:rPr>
          <w:w w:val="105"/>
          <w:sz w:val="24"/>
        </w:rPr>
        <w:t>Knoxville, 2012.</w:t>
      </w:r>
    </w:p>
    <w:p w14:paraId="2FAEBF7A" w14:textId="77777777" w:rsidR="00430DE3" w:rsidRDefault="008F0850">
      <w:pPr>
        <w:pStyle w:val="ListParagraph"/>
        <w:numPr>
          <w:ilvl w:val="0"/>
          <w:numId w:val="2"/>
        </w:numPr>
        <w:tabs>
          <w:tab w:val="left" w:pos="517"/>
        </w:tabs>
        <w:spacing w:before="175" w:line="247" w:lineRule="auto"/>
        <w:ind w:right="118" w:hanging="416"/>
        <w:jc w:val="both"/>
        <w:rPr>
          <w:sz w:val="24"/>
        </w:rPr>
      </w:pPr>
      <w:bookmarkStart w:id="816" w:name="_bookmark194"/>
      <w:bookmarkEnd w:id="816"/>
      <w:r>
        <w:rPr>
          <w:sz w:val="24"/>
        </w:rPr>
        <w:t>E.</w:t>
      </w:r>
      <w:r>
        <w:rPr>
          <w:spacing w:val="-8"/>
          <w:sz w:val="24"/>
        </w:rPr>
        <w:t xml:space="preserve"> </w:t>
      </w:r>
      <w:r>
        <w:rPr>
          <w:sz w:val="24"/>
        </w:rPr>
        <w:t>E.</w:t>
      </w:r>
      <w:r>
        <w:rPr>
          <w:spacing w:val="-8"/>
          <w:sz w:val="24"/>
        </w:rPr>
        <w:t xml:space="preserve"> </w:t>
      </w:r>
      <w:r>
        <w:rPr>
          <w:sz w:val="24"/>
        </w:rPr>
        <w:t>Lewis</w:t>
      </w:r>
      <w:r>
        <w:rPr>
          <w:spacing w:val="-8"/>
          <w:sz w:val="24"/>
        </w:rPr>
        <w:t xml:space="preserve"> </w:t>
      </w:r>
      <w:r>
        <w:rPr>
          <w:sz w:val="24"/>
        </w:rPr>
        <w:t>and</w:t>
      </w:r>
      <w:r>
        <w:rPr>
          <w:spacing w:val="-8"/>
          <w:sz w:val="24"/>
        </w:rPr>
        <w:t xml:space="preserve"> </w:t>
      </w:r>
      <w:r>
        <w:rPr>
          <w:sz w:val="24"/>
        </w:rPr>
        <w:t>W.</w:t>
      </w:r>
      <w:r>
        <w:rPr>
          <w:spacing w:val="-8"/>
          <w:sz w:val="24"/>
        </w:rPr>
        <w:t xml:space="preserve"> </w:t>
      </w:r>
      <w:r>
        <w:rPr>
          <w:sz w:val="24"/>
        </w:rPr>
        <w:t>F.</w:t>
      </w:r>
      <w:r>
        <w:rPr>
          <w:spacing w:val="-8"/>
          <w:sz w:val="24"/>
        </w:rPr>
        <w:t xml:space="preserve"> </w:t>
      </w:r>
      <w:r>
        <w:rPr>
          <w:sz w:val="24"/>
        </w:rPr>
        <w:t>Millar</w:t>
      </w:r>
      <w:r>
        <w:rPr>
          <w:spacing w:val="-7"/>
          <w:sz w:val="24"/>
        </w:rPr>
        <w:t xml:space="preserve"> </w:t>
      </w:r>
      <w:r>
        <w:rPr>
          <w:sz w:val="24"/>
        </w:rPr>
        <w:t>Jr,</w:t>
      </w:r>
      <w:r>
        <w:rPr>
          <w:spacing w:val="-7"/>
          <w:sz w:val="24"/>
        </w:rPr>
        <w:t xml:space="preserve"> </w:t>
      </w:r>
      <w:r>
        <w:rPr>
          <w:rFonts w:ascii="Bookman Old Style"/>
          <w:i/>
          <w:sz w:val="24"/>
        </w:rPr>
        <w:t>Computational</w:t>
      </w:r>
      <w:r>
        <w:rPr>
          <w:rFonts w:ascii="Bookman Old Style"/>
          <w:i/>
          <w:spacing w:val="-16"/>
          <w:sz w:val="24"/>
        </w:rPr>
        <w:t xml:space="preserve"> </w:t>
      </w:r>
      <w:r>
        <w:rPr>
          <w:rFonts w:ascii="Bookman Old Style"/>
          <w:i/>
          <w:sz w:val="24"/>
        </w:rPr>
        <w:t>Methods</w:t>
      </w:r>
      <w:r>
        <w:rPr>
          <w:rFonts w:ascii="Bookman Old Style"/>
          <w:i/>
          <w:spacing w:val="-16"/>
          <w:sz w:val="24"/>
        </w:rPr>
        <w:t xml:space="preserve"> </w:t>
      </w:r>
      <w:r>
        <w:rPr>
          <w:rFonts w:ascii="Bookman Old Style"/>
          <w:i/>
          <w:sz w:val="24"/>
        </w:rPr>
        <w:t>of</w:t>
      </w:r>
      <w:r>
        <w:rPr>
          <w:rFonts w:ascii="Bookman Old Style"/>
          <w:i/>
          <w:spacing w:val="-16"/>
          <w:sz w:val="24"/>
        </w:rPr>
        <w:t xml:space="preserve"> </w:t>
      </w:r>
      <w:r>
        <w:rPr>
          <w:rFonts w:ascii="Bookman Old Style"/>
          <w:i/>
          <w:sz w:val="24"/>
        </w:rPr>
        <w:t>Neutron</w:t>
      </w:r>
      <w:r>
        <w:rPr>
          <w:rFonts w:ascii="Bookman Old Style"/>
          <w:i/>
          <w:spacing w:val="-16"/>
          <w:sz w:val="24"/>
        </w:rPr>
        <w:t xml:space="preserve"> </w:t>
      </w:r>
      <w:r>
        <w:rPr>
          <w:rFonts w:ascii="Bookman Old Style"/>
          <w:i/>
          <w:spacing w:val="-5"/>
          <w:sz w:val="24"/>
        </w:rPr>
        <w:t>Transport</w:t>
      </w:r>
      <w:r>
        <w:rPr>
          <w:spacing w:val="-5"/>
          <w:sz w:val="24"/>
        </w:rPr>
        <w:t xml:space="preserve">. </w:t>
      </w:r>
      <w:r>
        <w:rPr>
          <w:sz w:val="24"/>
        </w:rPr>
        <w:t xml:space="preserve">New </w:t>
      </w:r>
      <w:r>
        <w:rPr>
          <w:spacing w:val="-4"/>
          <w:sz w:val="24"/>
        </w:rPr>
        <w:t>York:</w:t>
      </w:r>
      <w:r w:rsidR="00DB52C2">
        <w:rPr>
          <w:spacing w:val="-4"/>
          <w:sz w:val="24"/>
        </w:rPr>
        <w:t xml:space="preserve"> </w:t>
      </w:r>
      <w:r>
        <w:rPr>
          <w:sz w:val="24"/>
        </w:rPr>
        <w:t xml:space="preserve">John Wiley &amp; </w:t>
      </w:r>
      <w:proofErr w:type="gramStart"/>
      <w:r>
        <w:rPr>
          <w:sz w:val="24"/>
        </w:rPr>
        <w:t>Sons,</w:t>
      </w:r>
      <w:r w:rsidR="00DB52C2">
        <w:rPr>
          <w:sz w:val="24"/>
        </w:rPr>
        <w:t xml:space="preserve"> </w:t>
      </w:r>
      <w:r>
        <w:rPr>
          <w:spacing w:val="17"/>
          <w:sz w:val="24"/>
        </w:rPr>
        <w:t xml:space="preserve"> </w:t>
      </w:r>
      <w:r>
        <w:rPr>
          <w:sz w:val="24"/>
        </w:rPr>
        <w:t>1984</w:t>
      </w:r>
      <w:proofErr w:type="gramEnd"/>
      <w:r>
        <w:rPr>
          <w:sz w:val="24"/>
        </w:rPr>
        <w:t>.</w:t>
      </w:r>
    </w:p>
    <w:p w14:paraId="5DF46743" w14:textId="77777777" w:rsidR="00430DE3" w:rsidRDefault="008F0850">
      <w:pPr>
        <w:pStyle w:val="ListParagraph"/>
        <w:numPr>
          <w:ilvl w:val="0"/>
          <w:numId w:val="2"/>
        </w:numPr>
        <w:tabs>
          <w:tab w:val="left" w:pos="517"/>
        </w:tabs>
        <w:spacing w:before="182" w:line="247" w:lineRule="auto"/>
        <w:ind w:right="117" w:hanging="416"/>
        <w:jc w:val="both"/>
        <w:rPr>
          <w:sz w:val="24"/>
        </w:rPr>
      </w:pPr>
      <w:bookmarkStart w:id="817" w:name="_bookmark195"/>
      <w:bookmarkEnd w:id="817"/>
      <w:r>
        <w:rPr>
          <w:w w:val="105"/>
          <w:sz w:val="24"/>
        </w:rPr>
        <w:t xml:space="preserve">M. J. </w:t>
      </w:r>
      <w:r>
        <w:rPr>
          <w:spacing w:val="-4"/>
          <w:w w:val="105"/>
          <w:sz w:val="24"/>
        </w:rPr>
        <w:t>Wang,</w:t>
      </w:r>
      <w:r w:rsidR="00DB52C2">
        <w:rPr>
          <w:spacing w:val="-4"/>
          <w:w w:val="105"/>
          <w:sz w:val="24"/>
        </w:rPr>
        <w:t xml:space="preserve"> </w:t>
      </w:r>
      <w:r>
        <w:rPr>
          <w:w w:val="105"/>
          <w:sz w:val="24"/>
        </w:rPr>
        <w:t xml:space="preserve">R. J. </w:t>
      </w:r>
      <w:proofErr w:type="spellStart"/>
      <w:r>
        <w:rPr>
          <w:w w:val="105"/>
          <w:sz w:val="24"/>
        </w:rPr>
        <w:t>Sheu</w:t>
      </w:r>
      <w:proofErr w:type="spellEnd"/>
      <w:r>
        <w:rPr>
          <w:w w:val="105"/>
          <w:sz w:val="24"/>
        </w:rPr>
        <w:t xml:space="preserve">, J. J. </w:t>
      </w:r>
      <w:proofErr w:type="spellStart"/>
      <w:r>
        <w:rPr>
          <w:w w:val="105"/>
          <w:sz w:val="24"/>
        </w:rPr>
        <w:t>Peir</w:t>
      </w:r>
      <w:proofErr w:type="spellEnd"/>
      <w:r>
        <w:rPr>
          <w:w w:val="105"/>
          <w:sz w:val="24"/>
        </w:rPr>
        <w:t>, and J. H. Liang, “Criticality Calculations of</w:t>
      </w:r>
      <w:r w:rsidR="00DB52C2">
        <w:rPr>
          <w:w w:val="105"/>
          <w:sz w:val="24"/>
        </w:rPr>
        <w:t xml:space="preserve"> </w:t>
      </w:r>
      <w:r>
        <w:rPr>
          <w:w w:val="105"/>
          <w:sz w:val="24"/>
        </w:rPr>
        <w:t>the</w:t>
      </w:r>
      <w:r>
        <w:rPr>
          <w:spacing w:val="-8"/>
          <w:w w:val="105"/>
          <w:sz w:val="24"/>
        </w:rPr>
        <w:t xml:space="preserve"> </w:t>
      </w:r>
      <w:r>
        <w:rPr>
          <w:w w:val="105"/>
          <w:sz w:val="24"/>
        </w:rPr>
        <w:t>HTR-10</w:t>
      </w:r>
      <w:r>
        <w:rPr>
          <w:spacing w:val="-8"/>
          <w:w w:val="105"/>
          <w:sz w:val="24"/>
        </w:rPr>
        <w:t xml:space="preserve"> </w:t>
      </w:r>
      <w:r>
        <w:rPr>
          <w:w w:val="105"/>
          <w:sz w:val="24"/>
        </w:rPr>
        <w:t>Pebble-bed</w:t>
      </w:r>
      <w:r>
        <w:rPr>
          <w:spacing w:val="-9"/>
          <w:w w:val="105"/>
          <w:sz w:val="24"/>
        </w:rPr>
        <w:t xml:space="preserve"> </w:t>
      </w:r>
      <w:r>
        <w:rPr>
          <w:w w:val="105"/>
          <w:sz w:val="24"/>
        </w:rPr>
        <w:t>Reactor</w:t>
      </w:r>
      <w:r>
        <w:rPr>
          <w:spacing w:val="-8"/>
          <w:w w:val="105"/>
          <w:sz w:val="24"/>
        </w:rPr>
        <w:t xml:space="preserve"> </w:t>
      </w:r>
      <w:r>
        <w:rPr>
          <w:w w:val="105"/>
          <w:sz w:val="24"/>
        </w:rPr>
        <w:t>with</w:t>
      </w:r>
      <w:r>
        <w:rPr>
          <w:spacing w:val="-8"/>
          <w:w w:val="105"/>
          <w:sz w:val="24"/>
        </w:rPr>
        <w:t xml:space="preserve"> </w:t>
      </w:r>
      <w:r>
        <w:rPr>
          <w:w w:val="105"/>
          <w:sz w:val="24"/>
        </w:rPr>
        <w:t>SCALE6/CSAS6</w:t>
      </w:r>
      <w:r>
        <w:rPr>
          <w:spacing w:val="-10"/>
          <w:w w:val="105"/>
          <w:sz w:val="24"/>
        </w:rPr>
        <w:t xml:space="preserve"> </w:t>
      </w:r>
      <w:r>
        <w:rPr>
          <w:w w:val="105"/>
          <w:sz w:val="24"/>
        </w:rPr>
        <w:t>and</w:t>
      </w:r>
      <w:r>
        <w:rPr>
          <w:spacing w:val="-8"/>
          <w:w w:val="105"/>
          <w:sz w:val="24"/>
        </w:rPr>
        <w:t xml:space="preserve"> </w:t>
      </w:r>
      <w:r>
        <w:rPr>
          <w:w w:val="105"/>
          <w:sz w:val="24"/>
        </w:rPr>
        <w:t>MCNP5,”</w:t>
      </w:r>
      <w:r>
        <w:rPr>
          <w:spacing w:val="-8"/>
          <w:w w:val="105"/>
          <w:sz w:val="24"/>
        </w:rPr>
        <w:t xml:space="preserve"> </w:t>
      </w:r>
      <w:r>
        <w:rPr>
          <w:rFonts w:ascii="Bookman Old Style" w:hAnsi="Bookman Old Style"/>
          <w:i/>
          <w:w w:val="105"/>
          <w:sz w:val="24"/>
        </w:rPr>
        <w:t>Annals</w:t>
      </w:r>
      <w:r>
        <w:rPr>
          <w:rFonts w:ascii="Bookman Old Style" w:hAnsi="Bookman Old Style"/>
          <w:i/>
          <w:spacing w:val="-16"/>
          <w:w w:val="105"/>
          <w:sz w:val="24"/>
        </w:rPr>
        <w:t xml:space="preserve"> </w:t>
      </w:r>
      <w:r>
        <w:rPr>
          <w:rFonts w:ascii="Bookman Old Style" w:hAnsi="Bookman Old Style"/>
          <w:i/>
          <w:w w:val="105"/>
          <w:sz w:val="24"/>
        </w:rPr>
        <w:t xml:space="preserve">of </w:t>
      </w:r>
      <w:r>
        <w:rPr>
          <w:rFonts w:ascii="Bookman Old Style" w:hAnsi="Bookman Old Style"/>
          <w:i/>
          <w:sz w:val="24"/>
        </w:rPr>
        <w:t>Nuclear</w:t>
      </w:r>
      <w:r>
        <w:rPr>
          <w:rFonts w:ascii="Bookman Old Style" w:hAnsi="Bookman Old Style"/>
          <w:i/>
          <w:spacing w:val="-24"/>
          <w:sz w:val="24"/>
        </w:rPr>
        <w:t xml:space="preserve"> </w:t>
      </w:r>
      <w:r>
        <w:rPr>
          <w:rFonts w:ascii="Bookman Old Style" w:hAnsi="Bookman Old Style"/>
          <w:i/>
          <w:sz w:val="24"/>
        </w:rPr>
        <w:t>Energy</w:t>
      </w:r>
      <w:r>
        <w:rPr>
          <w:sz w:val="24"/>
        </w:rPr>
        <w:t>,</w:t>
      </w:r>
      <w:r>
        <w:rPr>
          <w:spacing w:val="-15"/>
          <w:sz w:val="24"/>
        </w:rPr>
        <w:t xml:space="preserve"> </w:t>
      </w:r>
      <w:r>
        <w:rPr>
          <w:sz w:val="24"/>
        </w:rPr>
        <w:t>vol.</w:t>
      </w:r>
      <w:r>
        <w:rPr>
          <w:spacing w:val="-15"/>
          <w:sz w:val="24"/>
        </w:rPr>
        <w:t xml:space="preserve"> </w:t>
      </w:r>
      <w:r>
        <w:rPr>
          <w:sz w:val="24"/>
        </w:rPr>
        <w:t>64,</w:t>
      </w:r>
      <w:r>
        <w:rPr>
          <w:spacing w:val="-15"/>
          <w:sz w:val="24"/>
        </w:rPr>
        <w:t xml:space="preserve"> </w:t>
      </w:r>
      <w:r>
        <w:rPr>
          <w:sz w:val="24"/>
        </w:rPr>
        <w:t>pp.</w:t>
      </w:r>
      <w:r>
        <w:rPr>
          <w:spacing w:val="-15"/>
          <w:sz w:val="24"/>
        </w:rPr>
        <w:t xml:space="preserve"> </w:t>
      </w:r>
      <w:r>
        <w:rPr>
          <w:sz w:val="24"/>
        </w:rPr>
        <w:t>1–7,</w:t>
      </w:r>
      <w:r>
        <w:rPr>
          <w:spacing w:val="-15"/>
          <w:sz w:val="24"/>
        </w:rPr>
        <w:t xml:space="preserve"> </w:t>
      </w:r>
      <w:r>
        <w:rPr>
          <w:sz w:val="24"/>
        </w:rPr>
        <w:t>2014.</w:t>
      </w:r>
    </w:p>
    <w:p w14:paraId="042A5B2C" w14:textId="77777777" w:rsidR="00430DE3" w:rsidRDefault="008F0850">
      <w:pPr>
        <w:pStyle w:val="ListParagraph"/>
        <w:numPr>
          <w:ilvl w:val="0"/>
          <w:numId w:val="2"/>
        </w:numPr>
        <w:tabs>
          <w:tab w:val="left" w:pos="517"/>
        </w:tabs>
        <w:spacing w:before="178" w:line="249" w:lineRule="auto"/>
        <w:ind w:right="117" w:hanging="416"/>
        <w:jc w:val="both"/>
        <w:rPr>
          <w:sz w:val="24"/>
        </w:rPr>
      </w:pPr>
      <w:bookmarkStart w:id="818" w:name="_bookmark196"/>
      <w:bookmarkEnd w:id="818"/>
      <w:r>
        <w:rPr>
          <w:w w:val="105"/>
          <w:sz w:val="24"/>
        </w:rPr>
        <w:t xml:space="preserve">S. R. Johnson and K. T. </w:t>
      </w:r>
      <w:proofErr w:type="spellStart"/>
      <w:r>
        <w:rPr>
          <w:w w:val="105"/>
          <w:sz w:val="24"/>
        </w:rPr>
        <w:t>Clarno</w:t>
      </w:r>
      <w:proofErr w:type="spellEnd"/>
      <w:r>
        <w:rPr>
          <w:w w:val="105"/>
          <w:sz w:val="24"/>
        </w:rPr>
        <w:t>,</w:t>
      </w:r>
      <w:r w:rsidR="00DB52C2">
        <w:rPr>
          <w:w w:val="105"/>
          <w:sz w:val="24"/>
        </w:rPr>
        <w:t xml:space="preserve"> </w:t>
      </w:r>
      <w:r>
        <w:rPr>
          <w:w w:val="105"/>
          <w:sz w:val="24"/>
        </w:rPr>
        <w:t xml:space="preserve">“Comparison of SCALE and MCNP </w:t>
      </w:r>
      <w:proofErr w:type="gramStart"/>
      <w:r>
        <w:rPr>
          <w:w w:val="105"/>
          <w:sz w:val="24"/>
        </w:rPr>
        <w:t>Results</w:t>
      </w:r>
      <w:r w:rsidR="00DB52C2">
        <w:rPr>
          <w:w w:val="105"/>
          <w:sz w:val="24"/>
        </w:rPr>
        <w:t xml:space="preserve"> </w:t>
      </w:r>
      <w:r>
        <w:rPr>
          <w:w w:val="105"/>
          <w:sz w:val="24"/>
        </w:rPr>
        <w:t xml:space="preserve"> for</w:t>
      </w:r>
      <w:proofErr w:type="gramEnd"/>
      <w:r>
        <w:rPr>
          <w:spacing w:val="-18"/>
          <w:w w:val="105"/>
          <w:sz w:val="24"/>
        </w:rPr>
        <w:t xml:space="preserve"> </w:t>
      </w:r>
      <w:r>
        <w:rPr>
          <w:w w:val="105"/>
          <w:sz w:val="24"/>
        </w:rPr>
        <w:t>Computational</w:t>
      </w:r>
      <w:r>
        <w:rPr>
          <w:spacing w:val="-17"/>
          <w:w w:val="105"/>
          <w:sz w:val="24"/>
        </w:rPr>
        <w:t xml:space="preserve"> </w:t>
      </w:r>
      <w:r>
        <w:rPr>
          <w:w w:val="105"/>
          <w:sz w:val="24"/>
        </w:rPr>
        <w:t>Pebble</w:t>
      </w:r>
      <w:r>
        <w:rPr>
          <w:spacing w:val="-18"/>
          <w:w w:val="105"/>
          <w:sz w:val="24"/>
        </w:rPr>
        <w:t xml:space="preserve"> </w:t>
      </w:r>
      <w:r>
        <w:rPr>
          <w:w w:val="105"/>
          <w:sz w:val="24"/>
        </w:rPr>
        <w:t>Bed</w:t>
      </w:r>
      <w:r>
        <w:rPr>
          <w:spacing w:val="-18"/>
          <w:w w:val="105"/>
          <w:sz w:val="24"/>
        </w:rPr>
        <w:t xml:space="preserve"> </w:t>
      </w:r>
      <w:r>
        <w:rPr>
          <w:w w:val="105"/>
          <w:sz w:val="24"/>
        </w:rPr>
        <w:t>Benchmarks,”</w:t>
      </w:r>
      <w:r>
        <w:rPr>
          <w:spacing w:val="-18"/>
          <w:w w:val="105"/>
          <w:sz w:val="24"/>
        </w:rPr>
        <w:t xml:space="preserve"> </w:t>
      </w:r>
      <w:r>
        <w:rPr>
          <w:rFonts w:ascii="Bookman Old Style" w:hAnsi="Bookman Old Style"/>
          <w:i/>
          <w:spacing w:val="-5"/>
          <w:w w:val="105"/>
          <w:sz w:val="24"/>
        </w:rPr>
        <w:t>Trans.</w:t>
      </w:r>
      <w:r>
        <w:rPr>
          <w:rFonts w:ascii="Bookman Old Style" w:hAnsi="Bookman Old Style"/>
          <w:i/>
          <w:spacing w:val="-26"/>
          <w:w w:val="105"/>
          <w:sz w:val="24"/>
        </w:rPr>
        <w:t xml:space="preserve"> </w:t>
      </w:r>
      <w:r>
        <w:rPr>
          <w:rFonts w:ascii="Bookman Old Style" w:hAnsi="Bookman Old Style"/>
          <w:i/>
          <w:w w:val="105"/>
          <w:sz w:val="24"/>
        </w:rPr>
        <w:t>Am.</w:t>
      </w:r>
      <w:r>
        <w:rPr>
          <w:rFonts w:ascii="Bookman Old Style" w:hAnsi="Bookman Old Style"/>
          <w:i/>
          <w:spacing w:val="-26"/>
          <w:w w:val="105"/>
          <w:sz w:val="24"/>
        </w:rPr>
        <w:t xml:space="preserve"> </w:t>
      </w:r>
      <w:proofErr w:type="spellStart"/>
      <w:r>
        <w:rPr>
          <w:rFonts w:ascii="Bookman Old Style" w:hAnsi="Bookman Old Style"/>
          <w:i/>
          <w:w w:val="105"/>
          <w:sz w:val="24"/>
        </w:rPr>
        <w:t>Nucl</w:t>
      </w:r>
      <w:proofErr w:type="spellEnd"/>
      <w:r>
        <w:rPr>
          <w:rFonts w:ascii="Bookman Old Style" w:hAnsi="Bookman Old Style"/>
          <w:i/>
          <w:w w:val="105"/>
          <w:sz w:val="24"/>
        </w:rPr>
        <w:t>.</w:t>
      </w:r>
      <w:r>
        <w:rPr>
          <w:rFonts w:ascii="Bookman Old Style" w:hAnsi="Bookman Old Style"/>
          <w:i/>
          <w:spacing w:val="-27"/>
          <w:w w:val="105"/>
          <w:sz w:val="24"/>
        </w:rPr>
        <w:t xml:space="preserve"> </w:t>
      </w:r>
      <w:r>
        <w:rPr>
          <w:rFonts w:ascii="Bookman Old Style" w:hAnsi="Bookman Old Style"/>
          <w:i/>
          <w:spacing w:val="-3"/>
          <w:w w:val="105"/>
          <w:sz w:val="24"/>
        </w:rPr>
        <w:t>Soc.</w:t>
      </w:r>
      <w:r>
        <w:rPr>
          <w:spacing w:val="-3"/>
          <w:w w:val="105"/>
          <w:sz w:val="24"/>
        </w:rPr>
        <w:t>,</w:t>
      </w:r>
      <w:r>
        <w:rPr>
          <w:spacing w:val="-17"/>
          <w:w w:val="105"/>
          <w:sz w:val="24"/>
        </w:rPr>
        <w:t xml:space="preserve"> </w:t>
      </w:r>
      <w:r>
        <w:rPr>
          <w:w w:val="105"/>
          <w:sz w:val="24"/>
        </w:rPr>
        <w:t>vol.</w:t>
      </w:r>
      <w:r>
        <w:rPr>
          <w:spacing w:val="-18"/>
          <w:w w:val="105"/>
          <w:sz w:val="24"/>
        </w:rPr>
        <w:t xml:space="preserve"> </w:t>
      </w:r>
      <w:r>
        <w:rPr>
          <w:w w:val="105"/>
          <w:sz w:val="24"/>
        </w:rPr>
        <w:t>96,</w:t>
      </w:r>
      <w:r>
        <w:rPr>
          <w:spacing w:val="-17"/>
          <w:w w:val="105"/>
          <w:sz w:val="24"/>
        </w:rPr>
        <w:t xml:space="preserve"> </w:t>
      </w:r>
      <w:r>
        <w:rPr>
          <w:w w:val="105"/>
          <w:sz w:val="24"/>
        </w:rPr>
        <w:t>no. April, pp. 420–422,</w:t>
      </w:r>
      <w:r>
        <w:rPr>
          <w:spacing w:val="-47"/>
          <w:w w:val="105"/>
          <w:sz w:val="24"/>
        </w:rPr>
        <w:t xml:space="preserve"> </w:t>
      </w:r>
      <w:r>
        <w:rPr>
          <w:w w:val="105"/>
          <w:sz w:val="24"/>
        </w:rPr>
        <w:t>2007.</w:t>
      </w:r>
    </w:p>
    <w:p w14:paraId="67F854B0" w14:textId="77777777" w:rsidR="00430DE3" w:rsidRDefault="008F0850">
      <w:pPr>
        <w:pStyle w:val="ListParagraph"/>
        <w:numPr>
          <w:ilvl w:val="0"/>
          <w:numId w:val="2"/>
        </w:numPr>
        <w:tabs>
          <w:tab w:val="left" w:pos="517"/>
        </w:tabs>
        <w:spacing w:before="179" w:line="249" w:lineRule="auto"/>
        <w:ind w:right="117" w:hanging="416"/>
        <w:jc w:val="both"/>
        <w:rPr>
          <w:sz w:val="24"/>
        </w:rPr>
      </w:pPr>
      <w:bookmarkStart w:id="819" w:name="_bookmark197"/>
      <w:bookmarkEnd w:id="819"/>
      <w:r>
        <w:rPr>
          <w:w w:val="105"/>
          <w:sz w:val="24"/>
        </w:rPr>
        <w:t xml:space="preserve">Y. F. Chen, R. J. </w:t>
      </w:r>
      <w:proofErr w:type="spellStart"/>
      <w:r>
        <w:rPr>
          <w:w w:val="105"/>
          <w:sz w:val="24"/>
        </w:rPr>
        <w:t>Sheu</w:t>
      </w:r>
      <w:proofErr w:type="spellEnd"/>
      <w:r>
        <w:rPr>
          <w:w w:val="105"/>
          <w:sz w:val="24"/>
        </w:rPr>
        <w:t xml:space="preserve">, S. H. Jiang, J. N. </w:t>
      </w:r>
      <w:r>
        <w:rPr>
          <w:spacing w:val="-4"/>
          <w:w w:val="105"/>
          <w:sz w:val="24"/>
        </w:rPr>
        <w:t xml:space="preserve">Wang, </w:t>
      </w:r>
      <w:r>
        <w:rPr>
          <w:w w:val="105"/>
          <w:sz w:val="24"/>
        </w:rPr>
        <w:t xml:space="preserve">and U. T. Lin, “Surface Dose Rate Calculations of a </w:t>
      </w:r>
      <w:r>
        <w:rPr>
          <w:spacing w:val="-3"/>
          <w:w w:val="105"/>
          <w:sz w:val="24"/>
        </w:rPr>
        <w:t xml:space="preserve">Spent-Fuel </w:t>
      </w:r>
      <w:r>
        <w:rPr>
          <w:w w:val="105"/>
          <w:sz w:val="24"/>
        </w:rPr>
        <w:t xml:space="preserve">Storage Cask </w:t>
      </w:r>
      <w:r>
        <w:rPr>
          <w:spacing w:val="-4"/>
          <w:w w:val="105"/>
          <w:sz w:val="24"/>
        </w:rPr>
        <w:t xml:space="preserve">by </w:t>
      </w:r>
      <w:r>
        <w:rPr>
          <w:w w:val="105"/>
          <w:sz w:val="24"/>
        </w:rPr>
        <w:t xml:space="preserve">Using </w:t>
      </w:r>
      <w:r>
        <w:rPr>
          <w:spacing w:val="-5"/>
          <w:w w:val="105"/>
          <w:sz w:val="24"/>
        </w:rPr>
        <w:t xml:space="preserve">MAVRIC </w:t>
      </w:r>
      <w:r>
        <w:rPr>
          <w:w w:val="105"/>
          <w:sz w:val="24"/>
        </w:rPr>
        <w:t xml:space="preserve">and Its Com- </w:t>
      </w:r>
      <w:proofErr w:type="spellStart"/>
      <w:r>
        <w:rPr>
          <w:w w:val="105"/>
          <w:sz w:val="24"/>
        </w:rPr>
        <w:t>parison</w:t>
      </w:r>
      <w:proofErr w:type="spellEnd"/>
      <w:r>
        <w:rPr>
          <w:spacing w:val="-39"/>
          <w:w w:val="105"/>
          <w:sz w:val="24"/>
        </w:rPr>
        <w:t xml:space="preserve"> </w:t>
      </w:r>
      <w:r>
        <w:rPr>
          <w:w w:val="105"/>
          <w:sz w:val="24"/>
        </w:rPr>
        <w:t>with</w:t>
      </w:r>
      <w:r>
        <w:rPr>
          <w:spacing w:val="-39"/>
          <w:w w:val="105"/>
          <w:sz w:val="24"/>
        </w:rPr>
        <w:t xml:space="preserve"> </w:t>
      </w:r>
      <w:r>
        <w:rPr>
          <w:w w:val="105"/>
          <w:sz w:val="24"/>
        </w:rPr>
        <w:t>SAS4</w:t>
      </w:r>
      <w:r>
        <w:rPr>
          <w:spacing w:val="-39"/>
          <w:w w:val="105"/>
          <w:sz w:val="24"/>
        </w:rPr>
        <w:t xml:space="preserve"> </w:t>
      </w:r>
      <w:r>
        <w:rPr>
          <w:w w:val="105"/>
          <w:sz w:val="24"/>
        </w:rPr>
        <w:t>and</w:t>
      </w:r>
      <w:r>
        <w:rPr>
          <w:spacing w:val="-39"/>
          <w:w w:val="105"/>
          <w:sz w:val="24"/>
        </w:rPr>
        <w:t xml:space="preserve"> </w:t>
      </w:r>
      <w:r>
        <w:rPr>
          <w:w w:val="105"/>
          <w:sz w:val="24"/>
        </w:rPr>
        <w:t>MCNP,”</w:t>
      </w:r>
      <w:r>
        <w:rPr>
          <w:spacing w:val="-39"/>
          <w:w w:val="105"/>
          <w:sz w:val="24"/>
        </w:rPr>
        <w:t xml:space="preserve"> </w:t>
      </w:r>
      <w:r>
        <w:rPr>
          <w:rFonts w:ascii="Bookman Old Style" w:hAnsi="Bookman Old Style"/>
          <w:i/>
          <w:w w:val="105"/>
          <w:sz w:val="24"/>
        </w:rPr>
        <w:t>Nuclear</w:t>
      </w:r>
      <w:r>
        <w:rPr>
          <w:rFonts w:ascii="Bookman Old Style" w:hAnsi="Bookman Old Style"/>
          <w:i/>
          <w:spacing w:val="-49"/>
          <w:w w:val="105"/>
          <w:sz w:val="24"/>
        </w:rPr>
        <w:t xml:space="preserve"> </w:t>
      </w:r>
      <w:r>
        <w:rPr>
          <w:rFonts w:ascii="Bookman Old Style" w:hAnsi="Bookman Old Style"/>
          <w:i/>
          <w:spacing w:val="-4"/>
          <w:w w:val="105"/>
          <w:sz w:val="24"/>
        </w:rPr>
        <w:t>Technology</w:t>
      </w:r>
      <w:r>
        <w:rPr>
          <w:spacing w:val="-4"/>
          <w:w w:val="105"/>
          <w:sz w:val="24"/>
        </w:rPr>
        <w:t>,</w:t>
      </w:r>
      <w:r>
        <w:rPr>
          <w:spacing w:val="-37"/>
          <w:w w:val="105"/>
          <w:sz w:val="24"/>
        </w:rPr>
        <w:t xml:space="preserve"> </w:t>
      </w:r>
      <w:r>
        <w:rPr>
          <w:w w:val="105"/>
          <w:sz w:val="24"/>
        </w:rPr>
        <w:t>vol.</w:t>
      </w:r>
      <w:r>
        <w:rPr>
          <w:spacing w:val="-39"/>
          <w:w w:val="105"/>
          <w:sz w:val="24"/>
        </w:rPr>
        <w:t xml:space="preserve"> </w:t>
      </w:r>
      <w:r>
        <w:rPr>
          <w:w w:val="105"/>
          <w:sz w:val="24"/>
        </w:rPr>
        <w:t>175,</w:t>
      </w:r>
      <w:r>
        <w:rPr>
          <w:spacing w:val="-37"/>
          <w:w w:val="105"/>
          <w:sz w:val="24"/>
        </w:rPr>
        <w:t xml:space="preserve"> </w:t>
      </w:r>
      <w:r>
        <w:rPr>
          <w:w w:val="105"/>
          <w:sz w:val="24"/>
        </w:rPr>
        <w:t>no.</w:t>
      </w:r>
      <w:r>
        <w:rPr>
          <w:spacing w:val="-39"/>
          <w:w w:val="105"/>
          <w:sz w:val="24"/>
        </w:rPr>
        <w:t xml:space="preserve"> </w:t>
      </w:r>
      <w:r>
        <w:rPr>
          <w:w w:val="105"/>
          <w:sz w:val="24"/>
        </w:rPr>
        <w:t>1,</w:t>
      </w:r>
      <w:r>
        <w:rPr>
          <w:spacing w:val="-38"/>
          <w:w w:val="105"/>
          <w:sz w:val="24"/>
        </w:rPr>
        <w:t xml:space="preserve"> </w:t>
      </w:r>
      <w:r>
        <w:rPr>
          <w:w w:val="105"/>
          <w:sz w:val="24"/>
        </w:rPr>
        <w:t>pp.</w:t>
      </w:r>
      <w:r>
        <w:rPr>
          <w:spacing w:val="-39"/>
          <w:w w:val="105"/>
          <w:sz w:val="24"/>
        </w:rPr>
        <w:t xml:space="preserve"> </w:t>
      </w:r>
      <w:r>
        <w:rPr>
          <w:w w:val="105"/>
          <w:sz w:val="24"/>
        </w:rPr>
        <w:t>343–350, 2011.</w:t>
      </w:r>
    </w:p>
    <w:p w14:paraId="3CD5DC7F" w14:textId="77777777" w:rsidR="00430DE3" w:rsidRDefault="00430DE3">
      <w:pPr>
        <w:spacing w:line="249" w:lineRule="auto"/>
        <w:jc w:val="both"/>
        <w:rPr>
          <w:sz w:val="24"/>
        </w:rPr>
        <w:sectPr w:rsidR="00430DE3">
          <w:pgSz w:w="12240" w:h="15840"/>
          <w:pgMar w:top="1420" w:right="1680" w:bottom="1380" w:left="1700" w:header="0" w:footer="1182" w:gutter="0"/>
          <w:cols w:space="720"/>
        </w:sectPr>
      </w:pPr>
    </w:p>
    <w:p w14:paraId="7378D7F0" w14:textId="77777777" w:rsidR="00430DE3" w:rsidRDefault="008F0850">
      <w:pPr>
        <w:pStyle w:val="ListParagraph"/>
        <w:numPr>
          <w:ilvl w:val="0"/>
          <w:numId w:val="2"/>
        </w:numPr>
        <w:tabs>
          <w:tab w:val="left" w:pos="537"/>
        </w:tabs>
        <w:spacing w:before="33" w:line="247" w:lineRule="auto"/>
        <w:ind w:left="536" w:right="118" w:hanging="416"/>
        <w:jc w:val="both"/>
        <w:rPr>
          <w:sz w:val="24"/>
        </w:rPr>
      </w:pPr>
      <w:bookmarkStart w:id="820" w:name="_bookmark198"/>
      <w:bookmarkEnd w:id="820"/>
      <w:r>
        <w:rPr>
          <w:sz w:val="24"/>
        </w:rPr>
        <w:lastRenderedPageBreak/>
        <w:t>G.</w:t>
      </w:r>
      <w:r>
        <w:rPr>
          <w:spacing w:val="-10"/>
          <w:sz w:val="24"/>
        </w:rPr>
        <w:t xml:space="preserve"> </w:t>
      </w:r>
      <w:r>
        <w:rPr>
          <w:sz w:val="24"/>
        </w:rPr>
        <w:t>F.</w:t>
      </w:r>
      <w:r>
        <w:rPr>
          <w:spacing w:val="-10"/>
          <w:sz w:val="24"/>
        </w:rPr>
        <w:t xml:space="preserve"> </w:t>
      </w:r>
      <w:r>
        <w:rPr>
          <w:sz w:val="24"/>
        </w:rPr>
        <w:t>Knoll,</w:t>
      </w:r>
      <w:r>
        <w:rPr>
          <w:spacing w:val="-8"/>
          <w:sz w:val="24"/>
        </w:rPr>
        <w:t xml:space="preserve"> </w:t>
      </w:r>
      <w:r>
        <w:rPr>
          <w:rFonts w:ascii="Bookman Old Style"/>
          <w:i/>
          <w:sz w:val="24"/>
        </w:rPr>
        <w:t>Radiation</w:t>
      </w:r>
      <w:r>
        <w:rPr>
          <w:rFonts w:ascii="Bookman Old Style"/>
          <w:i/>
          <w:spacing w:val="-20"/>
          <w:sz w:val="24"/>
        </w:rPr>
        <w:t xml:space="preserve"> </w:t>
      </w:r>
      <w:r>
        <w:rPr>
          <w:rFonts w:ascii="Bookman Old Style"/>
          <w:i/>
          <w:sz w:val="24"/>
        </w:rPr>
        <w:t>Detection</w:t>
      </w:r>
      <w:r>
        <w:rPr>
          <w:rFonts w:ascii="Bookman Old Style"/>
          <w:i/>
          <w:spacing w:val="-20"/>
          <w:sz w:val="24"/>
        </w:rPr>
        <w:t xml:space="preserve"> </w:t>
      </w:r>
      <w:r>
        <w:rPr>
          <w:rFonts w:ascii="Bookman Old Style"/>
          <w:i/>
          <w:sz w:val="24"/>
        </w:rPr>
        <w:t>and</w:t>
      </w:r>
      <w:r>
        <w:rPr>
          <w:rFonts w:ascii="Bookman Old Style"/>
          <w:i/>
          <w:spacing w:val="-20"/>
          <w:sz w:val="24"/>
        </w:rPr>
        <w:t xml:space="preserve"> </w:t>
      </w:r>
      <w:r>
        <w:rPr>
          <w:rFonts w:ascii="Bookman Old Style"/>
          <w:i/>
          <w:sz w:val="24"/>
        </w:rPr>
        <w:t>Measurement,</w:t>
      </w:r>
      <w:r>
        <w:rPr>
          <w:rFonts w:ascii="Bookman Old Style"/>
          <w:i/>
          <w:spacing w:val="-18"/>
          <w:sz w:val="24"/>
        </w:rPr>
        <w:t xml:space="preserve"> </w:t>
      </w:r>
      <w:r>
        <w:rPr>
          <w:rFonts w:ascii="Bookman Old Style"/>
          <w:i/>
          <w:sz w:val="24"/>
        </w:rPr>
        <w:t>4th</w:t>
      </w:r>
      <w:r>
        <w:rPr>
          <w:rFonts w:ascii="Bookman Old Style"/>
          <w:i/>
          <w:spacing w:val="-20"/>
          <w:sz w:val="24"/>
        </w:rPr>
        <w:t xml:space="preserve"> </w:t>
      </w:r>
      <w:r>
        <w:rPr>
          <w:rFonts w:ascii="Bookman Old Style"/>
          <w:i/>
          <w:sz w:val="24"/>
        </w:rPr>
        <w:t>Edition.</w:t>
      </w:r>
      <w:r>
        <w:rPr>
          <w:rFonts w:ascii="Bookman Old Style"/>
          <w:i/>
          <w:spacing w:val="6"/>
          <w:sz w:val="24"/>
        </w:rPr>
        <w:t xml:space="preserve"> </w:t>
      </w:r>
      <w:r>
        <w:rPr>
          <w:sz w:val="24"/>
        </w:rPr>
        <w:t>Ann</w:t>
      </w:r>
      <w:r>
        <w:rPr>
          <w:spacing w:val="-10"/>
          <w:sz w:val="24"/>
        </w:rPr>
        <w:t xml:space="preserve"> </w:t>
      </w:r>
      <w:r>
        <w:rPr>
          <w:sz w:val="24"/>
        </w:rPr>
        <w:t xml:space="preserve">Arbor, MI: </w:t>
      </w:r>
      <w:r>
        <w:rPr>
          <w:spacing w:val="-4"/>
          <w:sz w:val="24"/>
        </w:rPr>
        <w:t>Wiley,</w:t>
      </w:r>
      <w:r w:rsidR="00DB52C2">
        <w:rPr>
          <w:spacing w:val="-4"/>
          <w:sz w:val="24"/>
        </w:rPr>
        <w:t xml:space="preserve"> </w:t>
      </w:r>
      <w:r>
        <w:rPr>
          <w:sz w:val="24"/>
        </w:rPr>
        <w:t>2010.</w:t>
      </w:r>
    </w:p>
    <w:p w14:paraId="7E01104A" w14:textId="77777777" w:rsidR="00430DE3" w:rsidRDefault="008F0850">
      <w:pPr>
        <w:pStyle w:val="ListParagraph"/>
        <w:numPr>
          <w:ilvl w:val="0"/>
          <w:numId w:val="2"/>
        </w:numPr>
        <w:tabs>
          <w:tab w:val="left" w:pos="537"/>
        </w:tabs>
        <w:spacing w:before="200" w:line="249" w:lineRule="auto"/>
        <w:ind w:left="536" w:right="117" w:hanging="416"/>
        <w:jc w:val="both"/>
        <w:rPr>
          <w:sz w:val="24"/>
        </w:rPr>
      </w:pPr>
      <w:bookmarkStart w:id="821" w:name="_bookmark199"/>
      <w:bookmarkEnd w:id="821"/>
      <w:r>
        <w:rPr>
          <w:sz w:val="24"/>
        </w:rPr>
        <w:t xml:space="preserve">L. </w:t>
      </w:r>
      <w:proofErr w:type="spellStart"/>
      <w:r>
        <w:rPr>
          <w:sz w:val="24"/>
        </w:rPr>
        <w:t>Kuijpers</w:t>
      </w:r>
      <w:proofErr w:type="spellEnd"/>
      <w:r>
        <w:rPr>
          <w:sz w:val="24"/>
        </w:rPr>
        <w:t xml:space="preserve">, R. Herzing, </w:t>
      </w:r>
      <w:r>
        <w:rPr>
          <w:spacing w:val="-10"/>
          <w:sz w:val="24"/>
        </w:rPr>
        <w:t xml:space="preserve">P. </w:t>
      </w:r>
      <w:r>
        <w:rPr>
          <w:sz w:val="24"/>
        </w:rPr>
        <w:t xml:space="preserve">Cloth, D. </w:t>
      </w:r>
      <w:proofErr w:type="spellStart"/>
      <w:r>
        <w:rPr>
          <w:sz w:val="24"/>
        </w:rPr>
        <w:t>Filges</w:t>
      </w:r>
      <w:proofErr w:type="spellEnd"/>
      <w:r>
        <w:rPr>
          <w:sz w:val="24"/>
        </w:rPr>
        <w:t>, and R.</w:t>
      </w:r>
      <w:r w:rsidR="00DB52C2">
        <w:rPr>
          <w:sz w:val="24"/>
        </w:rPr>
        <w:t xml:space="preserve"> </w:t>
      </w:r>
      <w:r>
        <w:rPr>
          <w:sz w:val="24"/>
        </w:rPr>
        <w:t>Hecker,</w:t>
      </w:r>
      <w:r w:rsidR="00DB52C2">
        <w:rPr>
          <w:sz w:val="24"/>
        </w:rPr>
        <w:t xml:space="preserve"> </w:t>
      </w:r>
      <w:r>
        <w:rPr>
          <w:sz w:val="24"/>
        </w:rPr>
        <w:t>“On</w:t>
      </w:r>
      <w:r w:rsidR="00DB52C2">
        <w:rPr>
          <w:sz w:val="24"/>
        </w:rPr>
        <w:t xml:space="preserve"> </w:t>
      </w:r>
      <w:r>
        <w:rPr>
          <w:sz w:val="24"/>
        </w:rPr>
        <w:t>the</w:t>
      </w:r>
      <w:r w:rsidR="00DB52C2">
        <w:rPr>
          <w:sz w:val="24"/>
        </w:rPr>
        <w:t xml:space="preserve"> </w:t>
      </w:r>
      <w:proofErr w:type="spellStart"/>
      <w:r>
        <w:rPr>
          <w:sz w:val="24"/>
        </w:rPr>
        <w:t>Determi</w:t>
      </w:r>
      <w:proofErr w:type="spellEnd"/>
      <w:r>
        <w:rPr>
          <w:sz w:val="24"/>
        </w:rPr>
        <w:t>- nation</w:t>
      </w:r>
      <w:r w:rsidR="00DB52C2">
        <w:rPr>
          <w:sz w:val="24"/>
        </w:rPr>
        <w:t xml:space="preserve"> </w:t>
      </w:r>
      <w:r>
        <w:rPr>
          <w:sz w:val="24"/>
        </w:rPr>
        <w:t>of</w:t>
      </w:r>
      <w:r w:rsidR="00DB52C2">
        <w:rPr>
          <w:sz w:val="24"/>
        </w:rPr>
        <w:t xml:space="preserve"> </w:t>
      </w:r>
      <w:r>
        <w:rPr>
          <w:spacing w:val="-5"/>
          <w:sz w:val="24"/>
        </w:rPr>
        <w:t>Fast</w:t>
      </w:r>
      <w:r w:rsidR="00DB52C2">
        <w:rPr>
          <w:spacing w:val="-5"/>
          <w:sz w:val="24"/>
        </w:rPr>
        <w:t xml:space="preserve"> </w:t>
      </w:r>
      <w:r>
        <w:rPr>
          <w:sz w:val="24"/>
        </w:rPr>
        <w:t>Neutron</w:t>
      </w:r>
      <w:r w:rsidR="00DB52C2">
        <w:rPr>
          <w:sz w:val="24"/>
        </w:rPr>
        <w:t xml:space="preserve"> </w:t>
      </w:r>
      <w:r>
        <w:rPr>
          <w:sz w:val="24"/>
        </w:rPr>
        <w:t>Spectra</w:t>
      </w:r>
      <w:r w:rsidR="00DB52C2">
        <w:rPr>
          <w:sz w:val="24"/>
        </w:rPr>
        <w:t xml:space="preserve"> </w:t>
      </w:r>
      <w:r>
        <w:rPr>
          <w:sz w:val="24"/>
        </w:rPr>
        <w:t>with</w:t>
      </w:r>
      <w:r w:rsidR="00DB52C2">
        <w:rPr>
          <w:sz w:val="24"/>
        </w:rPr>
        <w:t xml:space="preserve"> </w:t>
      </w:r>
      <w:r>
        <w:rPr>
          <w:sz w:val="24"/>
        </w:rPr>
        <w:t>Activation</w:t>
      </w:r>
      <w:r w:rsidR="00DB52C2">
        <w:rPr>
          <w:sz w:val="24"/>
        </w:rPr>
        <w:t xml:space="preserve"> </w:t>
      </w:r>
      <w:proofErr w:type="gramStart"/>
      <w:r>
        <w:rPr>
          <w:spacing w:val="-3"/>
          <w:sz w:val="24"/>
        </w:rPr>
        <w:t>Techniques;</w:t>
      </w:r>
      <w:r w:rsidR="00DB52C2">
        <w:rPr>
          <w:spacing w:val="-3"/>
          <w:sz w:val="24"/>
        </w:rPr>
        <w:t xml:space="preserve"> </w:t>
      </w:r>
      <w:r>
        <w:rPr>
          <w:spacing w:val="-3"/>
          <w:sz w:val="24"/>
        </w:rPr>
        <w:t xml:space="preserve"> </w:t>
      </w:r>
      <w:r>
        <w:rPr>
          <w:sz w:val="24"/>
        </w:rPr>
        <w:t>its</w:t>
      </w:r>
      <w:proofErr w:type="gramEnd"/>
      <w:r w:rsidR="00DB52C2">
        <w:rPr>
          <w:sz w:val="24"/>
        </w:rPr>
        <w:t xml:space="preserve"> </w:t>
      </w:r>
      <w:r>
        <w:rPr>
          <w:sz w:val="24"/>
        </w:rPr>
        <w:t>Application</w:t>
      </w:r>
      <w:r w:rsidR="00DB52C2">
        <w:rPr>
          <w:sz w:val="24"/>
        </w:rPr>
        <w:t xml:space="preserve"> </w:t>
      </w:r>
      <w:r>
        <w:rPr>
          <w:sz w:val="24"/>
        </w:rPr>
        <w:t>in</w:t>
      </w:r>
      <w:r w:rsidR="00DB52C2">
        <w:rPr>
          <w:sz w:val="24"/>
        </w:rPr>
        <w:t xml:space="preserve"> </w:t>
      </w:r>
      <w:r>
        <w:rPr>
          <w:sz w:val="24"/>
        </w:rPr>
        <w:t xml:space="preserve">a </w:t>
      </w:r>
      <w:r>
        <w:rPr>
          <w:spacing w:val="-4"/>
          <w:sz w:val="24"/>
        </w:rPr>
        <w:t xml:space="preserve">Fusion </w:t>
      </w:r>
      <w:r>
        <w:rPr>
          <w:sz w:val="24"/>
        </w:rPr>
        <w:t xml:space="preserve">Reactor Blanket Model,” </w:t>
      </w:r>
      <w:r>
        <w:rPr>
          <w:rFonts w:ascii="Bookman Old Style" w:hAnsi="Bookman Old Style"/>
          <w:i/>
          <w:sz w:val="24"/>
        </w:rPr>
        <w:t>Nuclear Instruments and Methods</w:t>
      </w:r>
      <w:r>
        <w:rPr>
          <w:sz w:val="24"/>
        </w:rPr>
        <w:t>, vol. 144, no. 2, pp. 215–224,</w:t>
      </w:r>
      <w:r w:rsidR="00DB52C2">
        <w:rPr>
          <w:sz w:val="24"/>
        </w:rPr>
        <w:t xml:space="preserve"> </w:t>
      </w:r>
      <w:r>
        <w:rPr>
          <w:sz w:val="24"/>
        </w:rPr>
        <w:t>1977.</w:t>
      </w:r>
    </w:p>
    <w:p w14:paraId="09DADBB3" w14:textId="77777777" w:rsidR="00430DE3" w:rsidRDefault="008F0850">
      <w:pPr>
        <w:pStyle w:val="ListParagraph"/>
        <w:numPr>
          <w:ilvl w:val="0"/>
          <w:numId w:val="2"/>
        </w:numPr>
        <w:tabs>
          <w:tab w:val="left" w:pos="537"/>
        </w:tabs>
        <w:spacing w:before="197" w:line="249" w:lineRule="auto"/>
        <w:ind w:left="536" w:right="117" w:hanging="416"/>
        <w:jc w:val="both"/>
        <w:rPr>
          <w:sz w:val="24"/>
        </w:rPr>
      </w:pPr>
      <w:bookmarkStart w:id="822" w:name="_bookmark200"/>
      <w:bookmarkEnd w:id="822"/>
      <w:r>
        <w:rPr>
          <w:sz w:val="24"/>
        </w:rPr>
        <w:t>E.</w:t>
      </w:r>
      <w:r w:rsidR="00DB52C2">
        <w:rPr>
          <w:sz w:val="24"/>
        </w:rPr>
        <w:t xml:space="preserve"> </w:t>
      </w:r>
      <w:proofErr w:type="spellStart"/>
      <w:r>
        <w:rPr>
          <w:spacing w:val="-3"/>
          <w:sz w:val="24"/>
        </w:rPr>
        <w:t>Vagena</w:t>
      </w:r>
      <w:proofErr w:type="spellEnd"/>
      <w:r>
        <w:rPr>
          <w:spacing w:val="-3"/>
          <w:sz w:val="24"/>
        </w:rPr>
        <w:t>,</w:t>
      </w:r>
      <w:r w:rsidR="00DB52C2">
        <w:rPr>
          <w:spacing w:val="-3"/>
          <w:sz w:val="24"/>
        </w:rPr>
        <w:t xml:space="preserve"> </w:t>
      </w:r>
      <w:r>
        <w:rPr>
          <w:sz w:val="24"/>
        </w:rPr>
        <w:t>K.</w:t>
      </w:r>
      <w:r w:rsidR="00DB52C2">
        <w:rPr>
          <w:sz w:val="24"/>
        </w:rPr>
        <w:t xml:space="preserve"> </w:t>
      </w:r>
      <w:proofErr w:type="spellStart"/>
      <w:r>
        <w:rPr>
          <w:sz w:val="24"/>
        </w:rPr>
        <w:t>Theodorou</w:t>
      </w:r>
      <w:proofErr w:type="spellEnd"/>
      <w:r>
        <w:rPr>
          <w:sz w:val="24"/>
        </w:rPr>
        <w:t>,</w:t>
      </w:r>
      <w:r w:rsidR="00DB52C2">
        <w:rPr>
          <w:sz w:val="24"/>
        </w:rPr>
        <w:t xml:space="preserve"> </w:t>
      </w:r>
      <w:r>
        <w:rPr>
          <w:sz w:val="24"/>
        </w:rPr>
        <w:t>and</w:t>
      </w:r>
      <w:r w:rsidR="00DB52C2">
        <w:rPr>
          <w:sz w:val="24"/>
        </w:rPr>
        <w:t xml:space="preserve"> </w:t>
      </w:r>
      <w:r>
        <w:rPr>
          <w:sz w:val="24"/>
        </w:rPr>
        <w:t>S.</w:t>
      </w:r>
      <w:r w:rsidR="00DB52C2">
        <w:rPr>
          <w:sz w:val="24"/>
        </w:rPr>
        <w:t xml:space="preserve"> </w:t>
      </w:r>
      <w:proofErr w:type="spellStart"/>
      <w:r>
        <w:rPr>
          <w:sz w:val="24"/>
        </w:rPr>
        <w:t>Stoulos</w:t>
      </w:r>
      <w:proofErr w:type="spellEnd"/>
      <w:r>
        <w:rPr>
          <w:sz w:val="24"/>
        </w:rPr>
        <w:t>,</w:t>
      </w:r>
      <w:r w:rsidR="00DB52C2">
        <w:rPr>
          <w:sz w:val="24"/>
        </w:rPr>
        <w:t xml:space="preserve"> </w:t>
      </w:r>
      <w:r>
        <w:rPr>
          <w:sz w:val="24"/>
        </w:rPr>
        <w:t>“Thick-foils</w:t>
      </w:r>
      <w:r w:rsidR="00DB52C2">
        <w:rPr>
          <w:sz w:val="24"/>
        </w:rPr>
        <w:t xml:space="preserve"> </w:t>
      </w:r>
      <w:r>
        <w:rPr>
          <w:sz w:val="24"/>
        </w:rPr>
        <w:t>Activation</w:t>
      </w:r>
      <w:r w:rsidR="00DB52C2">
        <w:rPr>
          <w:sz w:val="24"/>
        </w:rPr>
        <w:t xml:space="preserve"> </w:t>
      </w:r>
      <w:r>
        <w:rPr>
          <w:spacing w:val="-3"/>
          <w:sz w:val="24"/>
        </w:rPr>
        <w:t>Technique</w:t>
      </w:r>
      <w:r w:rsidR="00DB52C2">
        <w:rPr>
          <w:spacing w:val="-3"/>
          <w:sz w:val="24"/>
        </w:rPr>
        <w:t xml:space="preserve"> </w:t>
      </w:r>
      <w:r>
        <w:rPr>
          <w:sz w:val="24"/>
        </w:rPr>
        <w:t xml:space="preserve">for Neutron Spectrum Unfolding with the MINUIT </w:t>
      </w:r>
      <w:proofErr w:type="spellStart"/>
      <w:r>
        <w:rPr>
          <w:sz w:val="24"/>
        </w:rPr>
        <w:t>RoutineComparison</w:t>
      </w:r>
      <w:proofErr w:type="spellEnd"/>
      <w:r>
        <w:rPr>
          <w:sz w:val="24"/>
        </w:rPr>
        <w:t xml:space="preserve"> with </w:t>
      </w:r>
      <w:r>
        <w:rPr>
          <w:w w:val="95"/>
          <w:sz w:val="24"/>
        </w:rPr>
        <w:t xml:space="preserve">GEANT4 Simulations,” </w:t>
      </w:r>
      <w:r>
        <w:rPr>
          <w:rFonts w:ascii="Bookman Old Style" w:hAnsi="Bookman Old Style"/>
          <w:i/>
          <w:w w:val="95"/>
          <w:sz w:val="24"/>
        </w:rPr>
        <w:t>Nuclear Instruments and Methods in Physics</w:t>
      </w:r>
      <w:r>
        <w:rPr>
          <w:rFonts w:ascii="Bookman Old Style" w:hAnsi="Bookman Old Style"/>
          <w:i/>
          <w:spacing w:val="-34"/>
          <w:w w:val="95"/>
          <w:sz w:val="24"/>
        </w:rPr>
        <w:t xml:space="preserve"> </w:t>
      </w:r>
      <w:r>
        <w:rPr>
          <w:rFonts w:ascii="Bookman Old Style" w:hAnsi="Bookman Old Style"/>
          <w:i/>
          <w:spacing w:val="-4"/>
          <w:w w:val="95"/>
          <w:sz w:val="24"/>
        </w:rPr>
        <w:t xml:space="preserve">Research, </w:t>
      </w:r>
      <w:r>
        <w:rPr>
          <w:rFonts w:ascii="Bookman Old Style" w:hAnsi="Bookman Old Style"/>
          <w:i/>
          <w:w w:val="90"/>
          <w:sz w:val="24"/>
        </w:rPr>
        <w:t xml:space="preserve">Section A: </w:t>
      </w:r>
      <w:r>
        <w:rPr>
          <w:rFonts w:ascii="Bookman Old Style" w:hAnsi="Bookman Old Style"/>
          <w:i/>
          <w:spacing w:val="-4"/>
          <w:w w:val="90"/>
          <w:sz w:val="24"/>
        </w:rPr>
        <w:t xml:space="preserve">Accelerators, </w:t>
      </w:r>
      <w:r>
        <w:rPr>
          <w:rFonts w:ascii="Bookman Old Style" w:hAnsi="Bookman Old Style"/>
          <w:i/>
          <w:spacing w:val="-3"/>
          <w:w w:val="90"/>
          <w:sz w:val="24"/>
        </w:rPr>
        <w:t xml:space="preserve">Spectrometers, </w:t>
      </w:r>
      <w:r>
        <w:rPr>
          <w:rFonts w:ascii="Bookman Old Style" w:hAnsi="Bookman Old Style"/>
          <w:i/>
          <w:w w:val="90"/>
          <w:sz w:val="24"/>
        </w:rPr>
        <w:t xml:space="preserve">Detectors and </w:t>
      </w:r>
      <w:r>
        <w:rPr>
          <w:rFonts w:ascii="Bookman Old Style" w:hAnsi="Bookman Old Style"/>
          <w:i/>
          <w:spacing w:val="-3"/>
          <w:w w:val="90"/>
          <w:sz w:val="24"/>
        </w:rPr>
        <w:t xml:space="preserve">Associated </w:t>
      </w:r>
      <w:r>
        <w:rPr>
          <w:rFonts w:ascii="Bookman Old Style" w:hAnsi="Bookman Old Style"/>
          <w:i/>
          <w:w w:val="90"/>
          <w:sz w:val="24"/>
        </w:rPr>
        <w:t>Equipment</w:t>
      </w:r>
      <w:r>
        <w:rPr>
          <w:w w:val="90"/>
          <w:sz w:val="24"/>
        </w:rPr>
        <w:t xml:space="preserve">, vol. </w:t>
      </w:r>
      <w:r>
        <w:rPr>
          <w:sz w:val="24"/>
        </w:rPr>
        <w:t xml:space="preserve">887, no. </w:t>
      </w:r>
      <w:r>
        <w:rPr>
          <w:spacing w:val="-4"/>
          <w:sz w:val="24"/>
        </w:rPr>
        <w:t>January,</w:t>
      </w:r>
      <w:r w:rsidR="00DB52C2">
        <w:rPr>
          <w:spacing w:val="-4"/>
          <w:sz w:val="24"/>
        </w:rPr>
        <w:t xml:space="preserve"> </w:t>
      </w:r>
      <w:r>
        <w:rPr>
          <w:sz w:val="24"/>
        </w:rPr>
        <w:t>pp. 64–</w:t>
      </w:r>
      <w:proofErr w:type="gramStart"/>
      <w:r>
        <w:rPr>
          <w:sz w:val="24"/>
        </w:rPr>
        <w:t>69,</w:t>
      </w:r>
      <w:r w:rsidR="00DB52C2">
        <w:rPr>
          <w:sz w:val="24"/>
        </w:rPr>
        <w:t xml:space="preserve"> </w:t>
      </w:r>
      <w:r>
        <w:rPr>
          <w:spacing w:val="22"/>
          <w:sz w:val="24"/>
        </w:rPr>
        <w:t xml:space="preserve"> </w:t>
      </w:r>
      <w:r>
        <w:rPr>
          <w:sz w:val="24"/>
        </w:rPr>
        <w:t>2018</w:t>
      </w:r>
      <w:proofErr w:type="gramEnd"/>
      <w:r>
        <w:rPr>
          <w:sz w:val="24"/>
        </w:rPr>
        <w:t>.</w:t>
      </w:r>
    </w:p>
    <w:p w14:paraId="2C2B1C66" w14:textId="77777777" w:rsidR="00430DE3" w:rsidRDefault="008F0850">
      <w:pPr>
        <w:pStyle w:val="ListParagraph"/>
        <w:numPr>
          <w:ilvl w:val="0"/>
          <w:numId w:val="2"/>
        </w:numPr>
        <w:tabs>
          <w:tab w:val="left" w:pos="537"/>
        </w:tabs>
        <w:spacing w:before="197" w:line="249" w:lineRule="auto"/>
        <w:ind w:left="536" w:right="118" w:hanging="416"/>
        <w:jc w:val="both"/>
        <w:rPr>
          <w:sz w:val="24"/>
        </w:rPr>
      </w:pPr>
      <w:bookmarkStart w:id="823" w:name="_bookmark201"/>
      <w:bookmarkEnd w:id="823"/>
      <w:r>
        <w:rPr>
          <w:sz w:val="24"/>
        </w:rPr>
        <w:t xml:space="preserve">M. </w:t>
      </w:r>
      <w:proofErr w:type="spellStart"/>
      <w:r>
        <w:rPr>
          <w:sz w:val="24"/>
        </w:rPr>
        <w:t>Reginatto</w:t>
      </w:r>
      <w:proofErr w:type="spellEnd"/>
      <w:r>
        <w:rPr>
          <w:sz w:val="24"/>
        </w:rPr>
        <w:t xml:space="preserve">, “Overview of Spectral Unfolding </w:t>
      </w:r>
      <w:r>
        <w:rPr>
          <w:spacing w:val="-3"/>
          <w:sz w:val="24"/>
        </w:rPr>
        <w:t xml:space="preserve">Techniques </w:t>
      </w:r>
      <w:r>
        <w:rPr>
          <w:sz w:val="24"/>
        </w:rPr>
        <w:t xml:space="preserve">and Uncertainty Es- </w:t>
      </w:r>
      <w:proofErr w:type="spellStart"/>
      <w:r>
        <w:rPr>
          <w:sz w:val="24"/>
        </w:rPr>
        <w:t>timation</w:t>
      </w:r>
      <w:proofErr w:type="spellEnd"/>
      <w:r>
        <w:rPr>
          <w:sz w:val="24"/>
        </w:rPr>
        <w:t>,”</w:t>
      </w:r>
      <w:r>
        <w:rPr>
          <w:spacing w:val="-14"/>
          <w:sz w:val="24"/>
        </w:rPr>
        <w:t xml:space="preserve"> </w:t>
      </w:r>
      <w:r>
        <w:rPr>
          <w:rFonts w:ascii="Bookman Old Style" w:hAnsi="Bookman Old Style"/>
          <w:i/>
          <w:sz w:val="24"/>
        </w:rPr>
        <w:t>Radiation</w:t>
      </w:r>
      <w:r>
        <w:rPr>
          <w:rFonts w:ascii="Bookman Old Style" w:hAnsi="Bookman Old Style"/>
          <w:i/>
          <w:spacing w:val="-22"/>
          <w:sz w:val="24"/>
        </w:rPr>
        <w:t xml:space="preserve"> </w:t>
      </w:r>
      <w:r>
        <w:rPr>
          <w:rFonts w:ascii="Bookman Old Style" w:hAnsi="Bookman Old Style"/>
          <w:i/>
          <w:sz w:val="24"/>
        </w:rPr>
        <w:t>Measurements</w:t>
      </w:r>
      <w:r>
        <w:rPr>
          <w:sz w:val="24"/>
        </w:rPr>
        <w:t>,</w:t>
      </w:r>
      <w:r>
        <w:rPr>
          <w:spacing w:val="-14"/>
          <w:sz w:val="24"/>
        </w:rPr>
        <w:t xml:space="preserve"> </w:t>
      </w:r>
      <w:r>
        <w:rPr>
          <w:sz w:val="24"/>
        </w:rPr>
        <w:t>vol.</w:t>
      </w:r>
      <w:r>
        <w:rPr>
          <w:spacing w:val="-14"/>
          <w:sz w:val="24"/>
        </w:rPr>
        <w:t xml:space="preserve"> </w:t>
      </w:r>
      <w:r>
        <w:rPr>
          <w:sz w:val="24"/>
        </w:rPr>
        <w:t>45,</w:t>
      </w:r>
      <w:r>
        <w:rPr>
          <w:spacing w:val="-14"/>
          <w:sz w:val="24"/>
        </w:rPr>
        <w:t xml:space="preserve"> </w:t>
      </w:r>
      <w:r>
        <w:rPr>
          <w:sz w:val="24"/>
        </w:rPr>
        <w:t>no.</w:t>
      </w:r>
      <w:r>
        <w:rPr>
          <w:spacing w:val="-14"/>
          <w:sz w:val="24"/>
        </w:rPr>
        <w:t xml:space="preserve"> </w:t>
      </w:r>
      <w:r>
        <w:rPr>
          <w:sz w:val="24"/>
        </w:rPr>
        <w:t>10,</w:t>
      </w:r>
      <w:r>
        <w:rPr>
          <w:spacing w:val="-14"/>
          <w:sz w:val="24"/>
        </w:rPr>
        <w:t xml:space="preserve"> </w:t>
      </w:r>
      <w:r>
        <w:rPr>
          <w:sz w:val="24"/>
        </w:rPr>
        <w:t>pp.</w:t>
      </w:r>
      <w:r>
        <w:rPr>
          <w:spacing w:val="-14"/>
          <w:sz w:val="24"/>
        </w:rPr>
        <w:t xml:space="preserve"> </w:t>
      </w:r>
      <w:r>
        <w:rPr>
          <w:sz w:val="24"/>
        </w:rPr>
        <w:t>1323–1329,</w:t>
      </w:r>
      <w:r>
        <w:rPr>
          <w:spacing w:val="-14"/>
          <w:sz w:val="24"/>
        </w:rPr>
        <w:t xml:space="preserve"> </w:t>
      </w:r>
      <w:r>
        <w:rPr>
          <w:sz w:val="24"/>
        </w:rPr>
        <w:t>2010.</w:t>
      </w:r>
    </w:p>
    <w:p w14:paraId="0CED3BA4" w14:textId="77777777" w:rsidR="00430DE3" w:rsidRDefault="008F0850">
      <w:pPr>
        <w:pStyle w:val="ListParagraph"/>
        <w:numPr>
          <w:ilvl w:val="0"/>
          <w:numId w:val="2"/>
        </w:numPr>
        <w:tabs>
          <w:tab w:val="left" w:pos="537"/>
        </w:tabs>
        <w:spacing w:before="191" w:line="247" w:lineRule="auto"/>
        <w:ind w:left="536" w:right="117" w:hanging="416"/>
        <w:jc w:val="both"/>
        <w:rPr>
          <w:sz w:val="24"/>
        </w:rPr>
      </w:pPr>
      <w:bookmarkStart w:id="824" w:name="_bookmark202"/>
      <w:bookmarkEnd w:id="824"/>
      <w:r>
        <w:rPr>
          <w:sz w:val="24"/>
        </w:rPr>
        <w:t xml:space="preserve">F. G. </w:t>
      </w:r>
      <w:proofErr w:type="spellStart"/>
      <w:r>
        <w:rPr>
          <w:spacing w:val="-5"/>
          <w:sz w:val="24"/>
        </w:rPr>
        <w:t>Perey</w:t>
      </w:r>
      <w:proofErr w:type="spellEnd"/>
      <w:r>
        <w:rPr>
          <w:spacing w:val="-5"/>
          <w:sz w:val="24"/>
        </w:rPr>
        <w:t xml:space="preserve">, </w:t>
      </w:r>
      <w:r>
        <w:rPr>
          <w:rFonts w:ascii="Bookman Old Style" w:hAnsi="Bookman Old Style"/>
          <w:i/>
          <w:spacing w:val="-3"/>
          <w:sz w:val="24"/>
        </w:rPr>
        <w:t xml:space="preserve">Least-Squares </w:t>
      </w:r>
      <w:r>
        <w:rPr>
          <w:rFonts w:ascii="Bookman Old Style" w:hAnsi="Bookman Old Style"/>
          <w:i/>
          <w:sz w:val="24"/>
        </w:rPr>
        <w:t xml:space="preserve">Dosimetry Unfolding: The </w:t>
      </w:r>
      <w:r>
        <w:rPr>
          <w:rFonts w:ascii="Bookman Old Style" w:hAnsi="Bookman Old Style"/>
          <w:i/>
          <w:spacing w:val="-6"/>
          <w:sz w:val="24"/>
        </w:rPr>
        <w:t xml:space="preserve">Program STAY’SL </w:t>
      </w:r>
      <w:r>
        <w:rPr>
          <w:rFonts w:ascii="Bookman Old Style" w:hAnsi="Bookman Old Style"/>
          <w:i/>
          <w:sz w:val="24"/>
        </w:rPr>
        <w:t>(ORNL/TM-6062)</w:t>
      </w:r>
      <w:r>
        <w:rPr>
          <w:sz w:val="24"/>
        </w:rPr>
        <w:t>, Oak Ridge, Tennessee,</w:t>
      </w:r>
      <w:r w:rsidR="00DB52C2">
        <w:rPr>
          <w:sz w:val="24"/>
        </w:rPr>
        <w:t xml:space="preserve"> </w:t>
      </w:r>
      <w:r>
        <w:rPr>
          <w:sz w:val="24"/>
        </w:rPr>
        <w:t>1977.</w:t>
      </w:r>
    </w:p>
    <w:p w14:paraId="0415BA1B" w14:textId="77777777" w:rsidR="00430DE3" w:rsidRDefault="008F0850">
      <w:pPr>
        <w:pStyle w:val="ListParagraph"/>
        <w:numPr>
          <w:ilvl w:val="0"/>
          <w:numId w:val="2"/>
        </w:numPr>
        <w:tabs>
          <w:tab w:val="left" w:pos="537"/>
        </w:tabs>
        <w:spacing w:before="196" w:line="247" w:lineRule="auto"/>
        <w:ind w:left="536" w:right="118" w:hanging="416"/>
        <w:jc w:val="both"/>
        <w:rPr>
          <w:sz w:val="24"/>
        </w:rPr>
      </w:pPr>
      <w:bookmarkStart w:id="825" w:name="_bookmark203"/>
      <w:bookmarkEnd w:id="825"/>
      <w:r>
        <w:rPr>
          <w:sz w:val="24"/>
        </w:rPr>
        <w:t xml:space="preserve">H. R. </w:t>
      </w:r>
      <w:r>
        <w:rPr>
          <w:spacing w:val="-6"/>
          <w:sz w:val="24"/>
        </w:rPr>
        <w:t xml:space="preserve">Vega </w:t>
      </w:r>
      <w:r>
        <w:rPr>
          <w:sz w:val="24"/>
        </w:rPr>
        <w:t>Carrillo</w:t>
      </w:r>
      <w:r w:rsidR="00DB52C2">
        <w:rPr>
          <w:sz w:val="24"/>
        </w:rPr>
        <w:t xml:space="preserve"> </w:t>
      </w:r>
      <w:r>
        <w:rPr>
          <w:sz w:val="24"/>
        </w:rPr>
        <w:t>and</w:t>
      </w:r>
      <w:r w:rsidR="00DB52C2">
        <w:rPr>
          <w:sz w:val="24"/>
        </w:rPr>
        <w:t xml:space="preserve"> </w:t>
      </w:r>
      <w:r>
        <w:rPr>
          <w:sz w:val="24"/>
        </w:rPr>
        <w:t>M.</w:t>
      </w:r>
      <w:r w:rsidR="00DB52C2">
        <w:rPr>
          <w:sz w:val="24"/>
        </w:rPr>
        <w:t xml:space="preserve"> </w:t>
      </w:r>
      <w:r>
        <w:rPr>
          <w:spacing w:val="-10"/>
          <w:sz w:val="24"/>
        </w:rPr>
        <w:t>P.</w:t>
      </w:r>
      <w:r w:rsidR="00DB52C2">
        <w:rPr>
          <w:spacing w:val="-10"/>
          <w:sz w:val="24"/>
        </w:rPr>
        <w:t xml:space="preserve"> </w:t>
      </w:r>
      <w:r>
        <w:rPr>
          <w:sz w:val="24"/>
        </w:rPr>
        <w:t>I.</w:t>
      </w:r>
      <w:r w:rsidR="00DB52C2">
        <w:rPr>
          <w:sz w:val="24"/>
        </w:rPr>
        <w:t xml:space="preserve"> </w:t>
      </w:r>
      <w:r>
        <w:rPr>
          <w:sz w:val="24"/>
        </w:rPr>
        <w:t>De</w:t>
      </w:r>
      <w:r w:rsidR="00DB52C2">
        <w:rPr>
          <w:sz w:val="24"/>
        </w:rPr>
        <w:t xml:space="preserve"> </w:t>
      </w:r>
      <w:r>
        <w:rPr>
          <w:sz w:val="24"/>
        </w:rPr>
        <w:t>La</w:t>
      </w:r>
      <w:r w:rsidR="00DB52C2">
        <w:rPr>
          <w:sz w:val="24"/>
        </w:rPr>
        <w:t xml:space="preserve"> </w:t>
      </w:r>
      <w:r>
        <w:rPr>
          <w:spacing w:val="-4"/>
          <w:sz w:val="24"/>
        </w:rPr>
        <w:t>Torre,</w:t>
      </w:r>
      <w:r w:rsidR="00DB52C2">
        <w:rPr>
          <w:spacing w:val="-4"/>
          <w:sz w:val="24"/>
        </w:rPr>
        <w:t xml:space="preserve"> </w:t>
      </w:r>
      <w:r>
        <w:rPr>
          <w:sz w:val="24"/>
        </w:rPr>
        <w:t>“Catalogue</w:t>
      </w:r>
      <w:r w:rsidR="00DB52C2">
        <w:rPr>
          <w:sz w:val="24"/>
        </w:rPr>
        <w:t xml:space="preserve"> </w:t>
      </w:r>
      <w:r>
        <w:rPr>
          <w:sz w:val="24"/>
        </w:rPr>
        <w:t>to</w:t>
      </w:r>
      <w:r w:rsidR="00DB52C2">
        <w:rPr>
          <w:sz w:val="24"/>
        </w:rPr>
        <w:t xml:space="preserve"> </w:t>
      </w:r>
      <w:r>
        <w:rPr>
          <w:sz w:val="24"/>
        </w:rPr>
        <w:t>Select</w:t>
      </w:r>
      <w:r w:rsidR="00DB52C2">
        <w:rPr>
          <w:sz w:val="24"/>
        </w:rPr>
        <w:t xml:space="preserve"> </w:t>
      </w:r>
      <w:r>
        <w:rPr>
          <w:sz w:val="24"/>
        </w:rPr>
        <w:t>the</w:t>
      </w:r>
      <w:r w:rsidR="00DB52C2">
        <w:rPr>
          <w:sz w:val="24"/>
        </w:rPr>
        <w:t xml:space="preserve"> </w:t>
      </w:r>
      <w:proofErr w:type="spellStart"/>
      <w:r>
        <w:rPr>
          <w:sz w:val="24"/>
        </w:rPr>
        <w:t>Ini</w:t>
      </w:r>
      <w:proofErr w:type="spellEnd"/>
      <w:r>
        <w:rPr>
          <w:sz w:val="24"/>
        </w:rPr>
        <w:t>-</w:t>
      </w:r>
      <w:r w:rsidR="00DB52C2">
        <w:rPr>
          <w:sz w:val="24"/>
        </w:rPr>
        <w:t xml:space="preserve"> </w:t>
      </w:r>
      <w:proofErr w:type="spellStart"/>
      <w:r>
        <w:rPr>
          <w:sz w:val="24"/>
        </w:rPr>
        <w:t>tial</w:t>
      </w:r>
      <w:proofErr w:type="spellEnd"/>
      <w:r>
        <w:rPr>
          <w:sz w:val="24"/>
        </w:rPr>
        <w:t xml:space="preserve"> Guess Spectrum During Unfolding,” </w:t>
      </w:r>
      <w:r>
        <w:rPr>
          <w:rFonts w:ascii="Bookman Old Style" w:hAnsi="Bookman Old Style"/>
          <w:i/>
          <w:sz w:val="24"/>
        </w:rPr>
        <w:t xml:space="preserve">Nuclear Instruments and Methods in </w:t>
      </w:r>
      <w:r>
        <w:rPr>
          <w:rFonts w:ascii="Bookman Old Style" w:hAnsi="Bookman Old Style"/>
          <w:i/>
          <w:w w:val="90"/>
          <w:sz w:val="24"/>
        </w:rPr>
        <w:t xml:space="preserve">Physics </w:t>
      </w:r>
      <w:r>
        <w:rPr>
          <w:rFonts w:ascii="Bookman Old Style" w:hAnsi="Bookman Old Style"/>
          <w:i/>
          <w:spacing w:val="-4"/>
          <w:w w:val="90"/>
          <w:sz w:val="24"/>
        </w:rPr>
        <w:t xml:space="preserve">Research, </w:t>
      </w:r>
      <w:r>
        <w:rPr>
          <w:rFonts w:ascii="Bookman Old Style" w:hAnsi="Bookman Old Style"/>
          <w:i/>
          <w:w w:val="90"/>
          <w:sz w:val="24"/>
        </w:rPr>
        <w:t xml:space="preserve">Section A: </w:t>
      </w:r>
      <w:r>
        <w:rPr>
          <w:rFonts w:ascii="Bookman Old Style" w:hAnsi="Bookman Old Style"/>
          <w:i/>
          <w:spacing w:val="-4"/>
          <w:w w:val="90"/>
          <w:sz w:val="24"/>
        </w:rPr>
        <w:t xml:space="preserve">Accelerators, </w:t>
      </w:r>
      <w:r>
        <w:rPr>
          <w:rFonts w:ascii="Bookman Old Style" w:hAnsi="Bookman Old Style"/>
          <w:i/>
          <w:spacing w:val="-3"/>
          <w:w w:val="90"/>
          <w:sz w:val="24"/>
        </w:rPr>
        <w:t xml:space="preserve">Spectrometers, </w:t>
      </w:r>
      <w:r>
        <w:rPr>
          <w:rFonts w:ascii="Bookman Old Style" w:hAnsi="Bookman Old Style"/>
          <w:i/>
          <w:w w:val="90"/>
          <w:sz w:val="24"/>
        </w:rPr>
        <w:t xml:space="preserve">Detectors and </w:t>
      </w:r>
      <w:proofErr w:type="spellStart"/>
      <w:r>
        <w:rPr>
          <w:rFonts w:ascii="Bookman Old Style" w:hAnsi="Bookman Old Style"/>
          <w:i/>
          <w:w w:val="90"/>
          <w:sz w:val="24"/>
        </w:rPr>
        <w:t>Associ</w:t>
      </w:r>
      <w:proofErr w:type="spellEnd"/>
      <w:r>
        <w:rPr>
          <w:rFonts w:ascii="Bookman Old Style" w:hAnsi="Bookman Old Style"/>
          <w:i/>
          <w:w w:val="90"/>
          <w:sz w:val="24"/>
        </w:rPr>
        <w:t xml:space="preserve">- </w:t>
      </w:r>
      <w:proofErr w:type="spellStart"/>
      <w:r>
        <w:rPr>
          <w:rFonts w:ascii="Bookman Old Style" w:hAnsi="Bookman Old Style"/>
          <w:i/>
          <w:spacing w:val="-3"/>
          <w:sz w:val="24"/>
        </w:rPr>
        <w:t>ated</w:t>
      </w:r>
      <w:proofErr w:type="spellEnd"/>
      <w:r>
        <w:rPr>
          <w:rFonts w:ascii="Bookman Old Style" w:hAnsi="Bookman Old Style"/>
          <w:i/>
          <w:spacing w:val="-19"/>
          <w:sz w:val="24"/>
        </w:rPr>
        <w:t xml:space="preserve"> </w:t>
      </w:r>
      <w:r>
        <w:rPr>
          <w:rFonts w:ascii="Bookman Old Style" w:hAnsi="Bookman Old Style"/>
          <w:i/>
          <w:sz w:val="24"/>
        </w:rPr>
        <w:t>Equipment</w:t>
      </w:r>
      <w:r>
        <w:rPr>
          <w:sz w:val="24"/>
        </w:rPr>
        <w:t>,</w:t>
      </w:r>
      <w:r>
        <w:rPr>
          <w:spacing w:val="-10"/>
          <w:sz w:val="24"/>
        </w:rPr>
        <w:t xml:space="preserve"> </w:t>
      </w:r>
      <w:r>
        <w:rPr>
          <w:sz w:val="24"/>
        </w:rPr>
        <w:t>vol.</w:t>
      </w:r>
      <w:r>
        <w:rPr>
          <w:spacing w:val="-10"/>
          <w:sz w:val="24"/>
        </w:rPr>
        <w:t xml:space="preserve"> </w:t>
      </w:r>
      <w:r>
        <w:rPr>
          <w:sz w:val="24"/>
        </w:rPr>
        <w:t>476,</w:t>
      </w:r>
      <w:r>
        <w:rPr>
          <w:spacing w:val="-10"/>
          <w:sz w:val="24"/>
        </w:rPr>
        <w:t xml:space="preserve"> </w:t>
      </w:r>
      <w:r>
        <w:rPr>
          <w:sz w:val="24"/>
        </w:rPr>
        <w:t>no.</w:t>
      </w:r>
      <w:r>
        <w:rPr>
          <w:spacing w:val="-10"/>
          <w:sz w:val="24"/>
        </w:rPr>
        <w:t xml:space="preserve"> </w:t>
      </w:r>
      <w:r>
        <w:rPr>
          <w:sz w:val="24"/>
        </w:rPr>
        <w:t>1-2,</w:t>
      </w:r>
      <w:r>
        <w:rPr>
          <w:spacing w:val="-10"/>
          <w:sz w:val="24"/>
        </w:rPr>
        <w:t xml:space="preserve"> </w:t>
      </w:r>
      <w:r>
        <w:rPr>
          <w:sz w:val="24"/>
        </w:rPr>
        <w:t>pp.</w:t>
      </w:r>
      <w:r>
        <w:rPr>
          <w:spacing w:val="-10"/>
          <w:sz w:val="24"/>
        </w:rPr>
        <w:t xml:space="preserve"> </w:t>
      </w:r>
      <w:r>
        <w:rPr>
          <w:sz w:val="24"/>
        </w:rPr>
        <w:t>270–272,</w:t>
      </w:r>
      <w:r>
        <w:rPr>
          <w:spacing w:val="-10"/>
          <w:sz w:val="24"/>
        </w:rPr>
        <w:t xml:space="preserve"> </w:t>
      </w:r>
      <w:r>
        <w:rPr>
          <w:sz w:val="24"/>
        </w:rPr>
        <w:t>2002.</w:t>
      </w:r>
    </w:p>
    <w:p w14:paraId="509141C6" w14:textId="77777777" w:rsidR="00430DE3" w:rsidRDefault="008F0850">
      <w:pPr>
        <w:pStyle w:val="ListParagraph"/>
        <w:numPr>
          <w:ilvl w:val="0"/>
          <w:numId w:val="2"/>
        </w:numPr>
        <w:tabs>
          <w:tab w:val="left" w:pos="537"/>
        </w:tabs>
        <w:spacing w:before="194" w:line="247" w:lineRule="auto"/>
        <w:ind w:left="536" w:right="118" w:hanging="416"/>
        <w:jc w:val="both"/>
        <w:rPr>
          <w:sz w:val="24"/>
        </w:rPr>
      </w:pPr>
      <w:bookmarkStart w:id="826" w:name="_bookmark204"/>
      <w:bookmarkEnd w:id="826"/>
      <w:r>
        <w:rPr>
          <w:sz w:val="24"/>
        </w:rPr>
        <w:t xml:space="preserve">T. </w:t>
      </w:r>
      <w:proofErr w:type="spellStart"/>
      <w:r>
        <w:rPr>
          <w:sz w:val="24"/>
        </w:rPr>
        <w:t>Goorley</w:t>
      </w:r>
      <w:proofErr w:type="spellEnd"/>
      <w:r>
        <w:rPr>
          <w:sz w:val="24"/>
        </w:rPr>
        <w:t xml:space="preserve"> </w:t>
      </w:r>
      <w:r>
        <w:rPr>
          <w:rFonts w:ascii="Bookman Old Style" w:hAnsi="Bookman Old Style"/>
          <w:i/>
          <w:sz w:val="24"/>
        </w:rPr>
        <w:t>et al.</w:t>
      </w:r>
      <w:r>
        <w:rPr>
          <w:sz w:val="24"/>
        </w:rPr>
        <w:t xml:space="preserve">, “Initial mcnp6 release overview,” </w:t>
      </w:r>
      <w:r>
        <w:rPr>
          <w:rFonts w:ascii="Bookman Old Style" w:hAnsi="Bookman Old Style"/>
          <w:i/>
          <w:sz w:val="24"/>
        </w:rPr>
        <w:t>Nuclear</w:t>
      </w:r>
      <w:r>
        <w:rPr>
          <w:rFonts w:ascii="Bookman Old Style" w:hAnsi="Bookman Old Style"/>
          <w:i/>
          <w:spacing w:val="-52"/>
          <w:sz w:val="24"/>
        </w:rPr>
        <w:t xml:space="preserve"> </w:t>
      </w:r>
      <w:r>
        <w:rPr>
          <w:rFonts w:ascii="Bookman Old Style" w:hAnsi="Bookman Old Style"/>
          <w:i/>
          <w:spacing w:val="-4"/>
          <w:sz w:val="24"/>
        </w:rPr>
        <w:t>Technology</w:t>
      </w:r>
      <w:r>
        <w:rPr>
          <w:spacing w:val="-4"/>
          <w:sz w:val="24"/>
        </w:rPr>
        <w:t xml:space="preserve">, </w:t>
      </w:r>
      <w:r>
        <w:rPr>
          <w:sz w:val="24"/>
        </w:rPr>
        <w:t>vol. 180, no. 3, pp. 298–315,</w:t>
      </w:r>
      <w:r w:rsidR="00DB52C2">
        <w:rPr>
          <w:sz w:val="24"/>
        </w:rPr>
        <w:t xml:space="preserve"> </w:t>
      </w:r>
      <w:r>
        <w:rPr>
          <w:sz w:val="24"/>
        </w:rPr>
        <w:t>2012.</w:t>
      </w:r>
    </w:p>
    <w:p w14:paraId="6F9529F6" w14:textId="77777777" w:rsidR="00430DE3" w:rsidRDefault="008F0850">
      <w:pPr>
        <w:pStyle w:val="ListParagraph"/>
        <w:numPr>
          <w:ilvl w:val="0"/>
          <w:numId w:val="2"/>
        </w:numPr>
        <w:tabs>
          <w:tab w:val="left" w:pos="537"/>
        </w:tabs>
        <w:spacing w:before="197" w:line="247" w:lineRule="auto"/>
        <w:ind w:left="536" w:right="118" w:hanging="416"/>
        <w:jc w:val="both"/>
        <w:rPr>
          <w:sz w:val="24"/>
        </w:rPr>
      </w:pPr>
      <w:bookmarkStart w:id="827" w:name="_bookmark205"/>
      <w:bookmarkEnd w:id="827"/>
      <w:r>
        <w:rPr>
          <w:sz w:val="24"/>
        </w:rPr>
        <w:t xml:space="preserve">S. W. Mosher </w:t>
      </w:r>
      <w:r>
        <w:rPr>
          <w:rFonts w:ascii="Bookman Old Style" w:hAnsi="Bookman Old Style"/>
          <w:i/>
          <w:sz w:val="24"/>
        </w:rPr>
        <w:t>et al.</w:t>
      </w:r>
      <w:r>
        <w:rPr>
          <w:sz w:val="24"/>
        </w:rPr>
        <w:t xml:space="preserve">, </w:t>
      </w:r>
      <w:r>
        <w:rPr>
          <w:spacing w:val="-4"/>
          <w:sz w:val="24"/>
        </w:rPr>
        <w:t xml:space="preserve">“ADVANTG: </w:t>
      </w:r>
      <w:r>
        <w:rPr>
          <w:sz w:val="24"/>
        </w:rPr>
        <w:t xml:space="preserve">An Automated </w:t>
      </w:r>
      <w:r>
        <w:rPr>
          <w:spacing w:val="-3"/>
          <w:sz w:val="24"/>
        </w:rPr>
        <w:t xml:space="preserve">Variance </w:t>
      </w:r>
      <w:r>
        <w:rPr>
          <w:sz w:val="24"/>
        </w:rPr>
        <w:t>Reduction Parameter Generator,”</w:t>
      </w:r>
      <w:r>
        <w:rPr>
          <w:spacing w:val="-20"/>
          <w:sz w:val="24"/>
        </w:rPr>
        <w:t xml:space="preserve"> </w:t>
      </w:r>
      <w:r>
        <w:rPr>
          <w:sz w:val="24"/>
        </w:rPr>
        <w:t>in</w:t>
      </w:r>
      <w:r>
        <w:rPr>
          <w:spacing w:val="-20"/>
          <w:sz w:val="24"/>
        </w:rPr>
        <w:t xml:space="preserve"> </w:t>
      </w:r>
      <w:r>
        <w:rPr>
          <w:rFonts w:ascii="Bookman Old Style" w:hAnsi="Bookman Old Style"/>
          <w:i/>
          <w:sz w:val="24"/>
        </w:rPr>
        <w:t>ORNL/TM-2013/416</w:t>
      </w:r>
      <w:r>
        <w:rPr>
          <w:rFonts w:ascii="Bookman Old Style" w:hAnsi="Bookman Old Style"/>
          <w:i/>
          <w:spacing w:val="-29"/>
          <w:sz w:val="24"/>
        </w:rPr>
        <w:t xml:space="preserve"> </w:t>
      </w:r>
      <w:r>
        <w:rPr>
          <w:rFonts w:ascii="Bookman Old Style" w:hAnsi="Bookman Old Style"/>
          <w:i/>
          <w:spacing w:val="-4"/>
          <w:sz w:val="24"/>
        </w:rPr>
        <w:t>Rev</w:t>
      </w:r>
      <w:r>
        <w:rPr>
          <w:rFonts w:ascii="Bookman Old Style" w:hAnsi="Bookman Old Style"/>
          <w:i/>
          <w:spacing w:val="-30"/>
          <w:sz w:val="24"/>
        </w:rPr>
        <w:t xml:space="preserve"> </w:t>
      </w:r>
      <w:r>
        <w:rPr>
          <w:rFonts w:ascii="Bookman Old Style" w:hAnsi="Bookman Old Style"/>
          <w:i/>
          <w:sz w:val="24"/>
        </w:rPr>
        <w:t>1</w:t>
      </w:r>
      <w:r>
        <w:rPr>
          <w:sz w:val="24"/>
        </w:rPr>
        <w:t>,</w:t>
      </w:r>
      <w:r>
        <w:rPr>
          <w:spacing w:val="-20"/>
          <w:sz w:val="24"/>
        </w:rPr>
        <w:t xml:space="preserve"> </w:t>
      </w:r>
      <w:r>
        <w:rPr>
          <w:sz w:val="24"/>
        </w:rPr>
        <w:t>2015.</w:t>
      </w:r>
    </w:p>
    <w:p w14:paraId="4877A4D3" w14:textId="77777777" w:rsidR="00430DE3" w:rsidRDefault="008F0850">
      <w:pPr>
        <w:pStyle w:val="ListParagraph"/>
        <w:numPr>
          <w:ilvl w:val="0"/>
          <w:numId w:val="2"/>
        </w:numPr>
        <w:tabs>
          <w:tab w:val="left" w:pos="537"/>
        </w:tabs>
        <w:spacing w:before="193" w:line="247" w:lineRule="auto"/>
        <w:ind w:left="536" w:right="118" w:hanging="416"/>
        <w:jc w:val="both"/>
        <w:rPr>
          <w:sz w:val="24"/>
        </w:rPr>
      </w:pPr>
      <w:bookmarkStart w:id="828" w:name="_bookmark206"/>
      <w:bookmarkEnd w:id="828"/>
      <w:r>
        <w:rPr>
          <w:sz w:val="24"/>
        </w:rPr>
        <w:t xml:space="preserve">O. Hurricane </w:t>
      </w:r>
      <w:r>
        <w:rPr>
          <w:rFonts w:ascii="Bookman Old Style" w:hAnsi="Bookman Old Style"/>
          <w:i/>
          <w:sz w:val="24"/>
        </w:rPr>
        <w:t>et al.</w:t>
      </w:r>
      <w:r>
        <w:rPr>
          <w:sz w:val="24"/>
        </w:rPr>
        <w:t xml:space="preserve">, </w:t>
      </w:r>
      <w:r>
        <w:rPr>
          <w:spacing w:val="-4"/>
          <w:sz w:val="24"/>
        </w:rPr>
        <w:t xml:space="preserve">“Fuel </w:t>
      </w:r>
      <w:r>
        <w:rPr>
          <w:sz w:val="24"/>
        </w:rPr>
        <w:t xml:space="preserve">gain exceeding unity in an inertially confined fusion implosion,” </w:t>
      </w:r>
      <w:r>
        <w:rPr>
          <w:rFonts w:ascii="Bookman Old Style" w:hAnsi="Bookman Old Style"/>
          <w:i/>
          <w:sz w:val="24"/>
        </w:rPr>
        <w:t>Nature</w:t>
      </w:r>
      <w:r>
        <w:rPr>
          <w:sz w:val="24"/>
        </w:rPr>
        <w:t>, vol. 506, pp. 343–348, 01</w:t>
      </w:r>
      <w:r>
        <w:rPr>
          <w:spacing w:val="56"/>
          <w:sz w:val="24"/>
        </w:rPr>
        <w:t xml:space="preserve"> </w:t>
      </w:r>
      <w:r>
        <w:rPr>
          <w:sz w:val="24"/>
        </w:rPr>
        <w:t>2014.</w:t>
      </w:r>
    </w:p>
    <w:p w14:paraId="30FB0034" w14:textId="77777777" w:rsidR="00430DE3" w:rsidRDefault="008F0850">
      <w:pPr>
        <w:pStyle w:val="ListParagraph"/>
        <w:numPr>
          <w:ilvl w:val="0"/>
          <w:numId w:val="2"/>
        </w:numPr>
        <w:tabs>
          <w:tab w:val="left" w:pos="537"/>
        </w:tabs>
        <w:spacing w:before="195" w:line="252" w:lineRule="auto"/>
        <w:ind w:left="536" w:right="117" w:hanging="416"/>
        <w:jc w:val="both"/>
        <w:rPr>
          <w:sz w:val="24"/>
        </w:rPr>
      </w:pPr>
      <w:bookmarkStart w:id="829" w:name="_bookmark207"/>
      <w:bookmarkEnd w:id="829"/>
      <w:r>
        <w:rPr>
          <w:w w:val="105"/>
          <w:sz w:val="24"/>
        </w:rPr>
        <w:t xml:space="preserve">C. B. </w:t>
      </w:r>
      <w:proofErr w:type="spellStart"/>
      <w:r>
        <w:rPr>
          <w:spacing w:val="-3"/>
          <w:w w:val="105"/>
          <w:sz w:val="24"/>
        </w:rPr>
        <w:t>Yeamans</w:t>
      </w:r>
      <w:proofErr w:type="spellEnd"/>
      <w:r>
        <w:rPr>
          <w:spacing w:val="-3"/>
          <w:w w:val="105"/>
          <w:sz w:val="24"/>
        </w:rPr>
        <w:t xml:space="preserve"> </w:t>
      </w:r>
      <w:r>
        <w:rPr>
          <w:w w:val="105"/>
          <w:sz w:val="24"/>
        </w:rPr>
        <w:t xml:space="preserve">and B. E. Blue, “National Ignition </w:t>
      </w:r>
      <w:r>
        <w:rPr>
          <w:spacing w:val="-4"/>
          <w:w w:val="105"/>
          <w:sz w:val="24"/>
        </w:rPr>
        <w:t xml:space="preserve">Facility </w:t>
      </w:r>
      <w:r>
        <w:rPr>
          <w:w w:val="105"/>
          <w:sz w:val="24"/>
        </w:rPr>
        <w:t xml:space="preserve">Neutron Sources,” </w:t>
      </w:r>
      <w:proofErr w:type="spellStart"/>
      <w:r>
        <w:rPr>
          <w:w w:val="105"/>
          <w:sz w:val="24"/>
        </w:rPr>
        <w:t>Lawrance</w:t>
      </w:r>
      <w:proofErr w:type="spellEnd"/>
      <w:r>
        <w:rPr>
          <w:w w:val="105"/>
          <w:sz w:val="24"/>
        </w:rPr>
        <w:t xml:space="preserve"> Livermore National </w:t>
      </w:r>
      <w:proofErr w:type="spellStart"/>
      <w:r>
        <w:rPr>
          <w:w w:val="105"/>
          <w:sz w:val="24"/>
        </w:rPr>
        <w:t>Laboraotry</w:t>
      </w:r>
      <w:proofErr w:type="spellEnd"/>
      <w:r>
        <w:rPr>
          <w:w w:val="105"/>
          <w:sz w:val="24"/>
        </w:rPr>
        <w:t xml:space="preserve">, </w:t>
      </w:r>
      <w:r>
        <w:rPr>
          <w:spacing w:val="-6"/>
          <w:w w:val="105"/>
          <w:sz w:val="24"/>
        </w:rPr>
        <w:t xml:space="preserve">Tech. </w:t>
      </w:r>
      <w:r>
        <w:rPr>
          <w:w w:val="105"/>
          <w:sz w:val="24"/>
        </w:rPr>
        <w:t>Rep.,</w:t>
      </w:r>
      <w:r>
        <w:rPr>
          <w:spacing w:val="32"/>
          <w:w w:val="105"/>
          <w:sz w:val="24"/>
        </w:rPr>
        <w:t xml:space="preserve"> </w:t>
      </w:r>
      <w:r>
        <w:rPr>
          <w:w w:val="105"/>
          <w:sz w:val="24"/>
        </w:rPr>
        <w:t>2018.</w:t>
      </w:r>
    </w:p>
    <w:p w14:paraId="2843A4A8" w14:textId="77777777" w:rsidR="00430DE3" w:rsidRDefault="008F0850">
      <w:pPr>
        <w:pStyle w:val="ListParagraph"/>
        <w:numPr>
          <w:ilvl w:val="0"/>
          <w:numId w:val="2"/>
        </w:numPr>
        <w:tabs>
          <w:tab w:val="left" w:pos="537"/>
        </w:tabs>
        <w:spacing w:before="194" w:line="252" w:lineRule="auto"/>
        <w:ind w:left="536" w:right="118" w:hanging="416"/>
        <w:jc w:val="both"/>
        <w:rPr>
          <w:sz w:val="24"/>
        </w:rPr>
      </w:pPr>
      <w:bookmarkStart w:id="830" w:name="_bookmark208"/>
      <w:bookmarkEnd w:id="830"/>
      <w:r>
        <w:rPr>
          <w:w w:val="105"/>
          <w:sz w:val="24"/>
        </w:rPr>
        <w:t xml:space="preserve">K. C. Chen, H. Huang, and A. </w:t>
      </w:r>
      <w:proofErr w:type="spellStart"/>
      <w:r>
        <w:rPr>
          <w:w w:val="105"/>
          <w:sz w:val="24"/>
        </w:rPr>
        <w:t>Nikroo</w:t>
      </w:r>
      <w:proofErr w:type="spellEnd"/>
      <w:r>
        <w:rPr>
          <w:w w:val="105"/>
          <w:sz w:val="24"/>
        </w:rPr>
        <w:t xml:space="preserve">, “Fabrication of Br-doped Glow Discharge Polymer </w:t>
      </w:r>
      <w:proofErr w:type="gramStart"/>
      <w:r>
        <w:rPr>
          <w:w w:val="105"/>
          <w:sz w:val="24"/>
        </w:rPr>
        <w:t>( GDP</w:t>
      </w:r>
      <w:proofErr w:type="gramEnd"/>
      <w:r>
        <w:rPr>
          <w:w w:val="105"/>
          <w:sz w:val="24"/>
        </w:rPr>
        <w:t xml:space="preserve"> ) Capsules,”</w:t>
      </w:r>
      <w:r>
        <w:rPr>
          <w:spacing w:val="60"/>
          <w:w w:val="105"/>
          <w:sz w:val="24"/>
        </w:rPr>
        <w:t xml:space="preserve"> </w:t>
      </w:r>
      <w:r>
        <w:rPr>
          <w:w w:val="105"/>
          <w:sz w:val="24"/>
        </w:rPr>
        <w:t>2017.</w:t>
      </w:r>
    </w:p>
    <w:p w14:paraId="46108BBC" w14:textId="77777777" w:rsidR="00430DE3" w:rsidRDefault="008F0850">
      <w:pPr>
        <w:pStyle w:val="ListParagraph"/>
        <w:numPr>
          <w:ilvl w:val="0"/>
          <w:numId w:val="2"/>
        </w:numPr>
        <w:tabs>
          <w:tab w:val="left" w:pos="537"/>
        </w:tabs>
        <w:spacing w:before="192" w:line="247" w:lineRule="auto"/>
        <w:ind w:left="536" w:right="119" w:hanging="416"/>
        <w:jc w:val="both"/>
        <w:rPr>
          <w:sz w:val="24"/>
        </w:rPr>
      </w:pPr>
      <w:bookmarkStart w:id="831" w:name="_bookmark209"/>
      <w:bookmarkEnd w:id="831"/>
      <w:r>
        <w:rPr>
          <w:w w:val="105"/>
          <w:sz w:val="24"/>
        </w:rPr>
        <w:t>H.</w:t>
      </w:r>
      <w:r>
        <w:rPr>
          <w:spacing w:val="-28"/>
          <w:w w:val="105"/>
          <w:sz w:val="24"/>
        </w:rPr>
        <w:t xml:space="preserve"> </w:t>
      </w:r>
      <w:proofErr w:type="spellStart"/>
      <w:r>
        <w:rPr>
          <w:w w:val="105"/>
          <w:sz w:val="24"/>
        </w:rPr>
        <w:t>Brysk</w:t>
      </w:r>
      <w:proofErr w:type="spellEnd"/>
      <w:r>
        <w:rPr>
          <w:w w:val="105"/>
          <w:sz w:val="24"/>
        </w:rPr>
        <w:t>,</w:t>
      </w:r>
      <w:r>
        <w:rPr>
          <w:spacing w:val="-25"/>
          <w:w w:val="105"/>
          <w:sz w:val="24"/>
        </w:rPr>
        <w:t xml:space="preserve"> </w:t>
      </w:r>
      <w:r>
        <w:rPr>
          <w:spacing w:val="-3"/>
          <w:w w:val="105"/>
          <w:sz w:val="24"/>
        </w:rPr>
        <w:t>“Fusion</w:t>
      </w:r>
      <w:r>
        <w:rPr>
          <w:spacing w:val="-28"/>
          <w:w w:val="105"/>
          <w:sz w:val="24"/>
        </w:rPr>
        <w:t xml:space="preserve"> </w:t>
      </w:r>
      <w:r>
        <w:rPr>
          <w:w w:val="105"/>
          <w:sz w:val="24"/>
        </w:rPr>
        <w:t>Neutron</w:t>
      </w:r>
      <w:r>
        <w:rPr>
          <w:spacing w:val="-27"/>
          <w:w w:val="105"/>
          <w:sz w:val="24"/>
        </w:rPr>
        <w:t xml:space="preserve"> </w:t>
      </w:r>
      <w:r>
        <w:rPr>
          <w:w w:val="105"/>
          <w:sz w:val="24"/>
        </w:rPr>
        <w:t>Energies</w:t>
      </w:r>
      <w:r>
        <w:rPr>
          <w:spacing w:val="-27"/>
          <w:w w:val="105"/>
          <w:sz w:val="24"/>
        </w:rPr>
        <w:t xml:space="preserve"> </w:t>
      </w:r>
      <w:r>
        <w:rPr>
          <w:w w:val="105"/>
          <w:sz w:val="24"/>
        </w:rPr>
        <w:t>and</w:t>
      </w:r>
      <w:r>
        <w:rPr>
          <w:spacing w:val="-27"/>
          <w:w w:val="105"/>
          <w:sz w:val="24"/>
        </w:rPr>
        <w:t xml:space="preserve"> </w:t>
      </w:r>
      <w:r>
        <w:rPr>
          <w:w w:val="105"/>
          <w:sz w:val="24"/>
        </w:rPr>
        <w:t>Spectra,”</w:t>
      </w:r>
      <w:r>
        <w:rPr>
          <w:spacing w:val="-25"/>
          <w:w w:val="105"/>
          <w:sz w:val="24"/>
        </w:rPr>
        <w:t xml:space="preserve"> </w:t>
      </w:r>
      <w:r>
        <w:rPr>
          <w:rFonts w:ascii="Bookman Old Style" w:hAnsi="Bookman Old Style"/>
          <w:i/>
          <w:w w:val="105"/>
          <w:sz w:val="24"/>
        </w:rPr>
        <w:t>Plasma</w:t>
      </w:r>
      <w:r>
        <w:rPr>
          <w:rFonts w:ascii="Bookman Old Style" w:hAnsi="Bookman Old Style"/>
          <w:i/>
          <w:spacing w:val="-36"/>
          <w:w w:val="105"/>
          <w:sz w:val="24"/>
        </w:rPr>
        <w:t xml:space="preserve"> </w:t>
      </w:r>
      <w:r>
        <w:rPr>
          <w:rFonts w:ascii="Bookman Old Style" w:hAnsi="Bookman Old Style"/>
          <w:i/>
          <w:w w:val="105"/>
          <w:sz w:val="24"/>
        </w:rPr>
        <w:t>Physics</w:t>
      </w:r>
      <w:r>
        <w:rPr>
          <w:w w:val="105"/>
          <w:sz w:val="24"/>
        </w:rPr>
        <w:t>,</w:t>
      </w:r>
      <w:r>
        <w:rPr>
          <w:spacing w:val="-25"/>
          <w:w w:val="105"/>
          <w:sz w:val="24"/>
        </w:rPr>
        <w:t xml:space="preserve"> </w:t>
      </w:r>
      <w:r>
        <w:rPr>
          <w:w w:val="105"/>
          <w:sz w:val="24"/>
        </w:rPr>
        <w:t>vol.</w:t>
      </w:r>
      <w:r>
        <w:rPr>
          <w:spacing w:val="-27"/>
          <w:w w:val="105"/>
          <w:sz w:val="24"/>
        </w:rPr>
        <w:t xml:space="preserve"> </w:t>
      </w:r>
      <w:r>
        <w:rPr>
          <w:w w:val="105"/>
          <w:sz w:val="24"/>
        </w:rPr>
        <w:t>15,</w:t>
      </w:r>
      <w:r>
        <w:rPr>
          <w:spacing w:val="-25"/>
          <w:w w:val="105"/>
          <w:sz w:val="24"/>
        </w:rPr>
        <w:t xml:space="preserve"> </w:t>
      </w:r>
      <w:r>
        <w:rPr>
          <w:w w:val="105"/>
          <w:sz w:val="24"/>
        </w:rPr>
        <w:t>no.</w:t>
      </w:r>
      <w:r>
        <w:rPr>
          <w:spacing w:val="-27"/>
          <w:w w:val="105"/>
          <w:sz w:val="24"/>
        </w:rPr>
        <w:t xml:space="preserve"> </w:t>
      </w:r>
      <w:r>
        <w:rPr>
          <w:w w:val="105"/>
          <w:sz w:val="24"/>
        </w:rPr>
        <w:t>7, pp.</w:t>
      </w:r>
      <w:r>
        <w:rPr>
          <w:spacing w:val="-29"/>
          <w:w w:val="105"/>
          <w:sz w:val="24"/>
        </w:rPr>
        <w:t xml:space="preserve"> </w:t>
      </w:r>
      <w:r>
        <w:rPr>
          <w:w w:val="105"/>
          <w:sz w:val="24"/>
        </w:rPr>
        <w:t>611–617,</w:t>
      </w:r>
      <w:r>
        <w:rPr>
          <w:spacing w:val="-29"/>
          <w:w w:val="105"/>
          <w:sz w:val="24"/>
        </w:rPr>
        <w:t xml:space="preserve"> </w:t>
      </w:r>
      <w:r>
        <w:rPr>
          <w:w w:val="105"/>
          <w:sz w:val="24"/>
        </w:rPr>
        <w:t>1973.</w:t>
      </w:r>
    </w:p>
    <w:p w14:paraId="03CD88D0" w14:textId="77777777" w:rsidR="00430DE3" w:rsidRDefault="008F0850">
      <w:pPr>
        <w:pStyle w:val="ListParagraph"/>
        <w:numPr>
          <w:ilvl w:val="0"/>
          <w:numId w:val="2"/>
        </w:numPr>
        <w:tabs>
          <w:tab w:val="left" w:pos="537"/>
        </w:tabs>
        <w:spacing w:before="199" w:line="249" w:lineRule="auto"/>
        <w:ind w:left="536" w:right="120" w:hanging="416"/>
        <w:jc w:val="both"/>
        <w:rPr>
          <w:sz w:val="24"/>
        </w:rPr>
      </w:pPr>
      <w:bookmarkStart w:id="832" w:name="_bookmark210"/>
      <w:bookmarkEnd w:id="832"/>
      <w:r>
        <w:rPr>
          <w:w w:val="105"/>
          <w:sz w:val="24"/>
        </w:rPr>
        <w:t xml:space="preserve">B. </w:t>
      </w:r>
      <w:proofErr w:type="spellStart"/>
      <w:r>
        <w:rPr>
          <w:w w:val="105"/>
          <w:sz w:val="24"/>
        </w:rPr>
        <w:t>Appelbe</w:t>
      </w:r>
      <w:proofErr w:type="spellEnd"/>
      <w:r>
        <w:rPr>
          <w:w w:val="105"/>
          <w:sz w:val="24"/>
        </w:rPr>
        <w:t xml:space="preserve"> and J. Chittenden, “Relativistically Correct DD and DT Neutron </w:t>
      </w:r>
      <w:r>
        <w:rPr>
          <w:sz w:val="24"/>
        </w:rPr>
        <w:t>Spectra,”</w:t>
      </w:r>
      <w:r>
        <w:rPr>
          <w:spacing w:val="-9"/>
          <w:sz w:val="24"/>
        </w:rPr>
        <w:t xml:space="preserve"> </w:t>
      </w:r>
      <w:r>
        <w:rPr>
          <w:rFonts w:ascii="Bookman Old Style" w:hAnsi="Bookman Old Style"/>
          <w:i/>
          <w:sz w:val="24"/>
        </w:rPr>
        <w:t>High</w:t>
      </w:r>
      <w:r>
        <w:rPr>
          <w:rFonts w:ascii="Bookman Old Style" w:hAnsi="Bookman Old Style"/>
          <w:i/>
          <w:spacing w:val="-18"/>
          <w:sz w:val="24"/>
        </w:rPr>
        <w:t xml:space="preserve"> </w:t>
      </w:r>
      <w:r>
        <w:rPr>
          <w:rFonts w:ascii="Bookman Old Style" w:hAnsi="Bookman Old Style"/>
          <w:i/>
          <w:spacing w:val="-3"/>
          <w:sz w:val="24"/>
        </w:rPr>
        <w:t>Energy</w:t>
      </w:r>
      <w:r>
        <w:rPr>
          <w:rFonts w:ascii="Bookman Old Style" w:hAnsi="Bookman Old Style"/>
          <w:i/>
          <w:spacing w:val="-18"/>
          <w:sz w:val="24"/>
        </w:rPr>
        <w:t xml:space="preserve"> </w:t>
      </w:r>
      <w:r>
        <w:rPr>
          <w:rFonts w:ascii="Bookman Old Style" w:hAnsi="Bookman Old Style"/>
          <w:i/>
          <w:sz w:val="24"/>
        </w:rPr>
        <w:t>Density</w:t>
      </w:r>
      <w:r>
        <w:rPr>
          <w:rFonts w:ascii="Bookman Old Style" w:hAnsi="Bookman Old Style"/>
          <w:i/>
          <w:spacing w:val="-18"/>
          <w:sz w:val="24"/>
        </w:rPr>
        <w:t xml:space="preserve"> </w:t>
      </w:r>
      <w:r>
        <w:rPr>
          <w:rFonts w:ascii="Bookman Old Style" w:hAnsi="Bookman Old Style"/>
          <w:i/>
          <w:sz w:val="24"/>
        </w:rPr>
        <w:t>Physics</w:t>
      </w:r>
      <w:r>
        <w:rPr>
          <w:sz w:val="24"/>
        </w:rPr>
        <w:t>,</w:t>
      </w:r>
      <w:r>
        <w:rPr>
          <w:spacing w:val="-9"/>
          <w:sz w:val="24"/>
        </w:rPr>
        <w:t xml:space="preserve"> </w:t>
      </w:r>
      <w:r>
        <w:rPr>
          <w:sz w:val="24"/>
        </w:rPr>
        <w:t>vol.</w:t>
      </w:r>
      <w:r>
        <w:rPr>
          <w:spacing w:val="-9"/>
          <w:sz w:val="24"/>
        </w:rPr>
        <w:t xml:space="preserve"> </w:t>
      </w:r>
      <w:r>
        <w:rPr>
          <w:sz w:val="24"/>
        </w:rPr>
        <w:t>11,</w:t>
      </w:r>
      <w:r>
        <w:rPr>
          <w:spacing w:val="-9"/>
          <w:sz w:val="24"/>
        </w:rPr>
        <w:t xml:space="preserve"> </w:t>
      </w:r>
      <w:r>
        <w:rPr>
          <w:sz w:val="24"/>
        </w:rPr>
        <w:t>no.</w:t>
      </w:r>
      <w:r>
        <w:rPr>
          <w:spacing w:val="-9"/>
          <w:sz w:val="24"/>
        </w:rPr>
        <w:t xml:space="preserve"> </w:t>
      </w:r>
      <w:r>
        <w:rPr>
          <w:sz w:val="24"/>
        </w:rPr>
        <w:t>1,</w:t>
      </w:r>
      <w:r>
        <w:rPr>
          <w:spacing w:val="-9"/>
          <w:sz w:val="24"/>
        </w:rPr>
        <w:t xml:space="preserve"> </w:t>
      </w:r>
      <w:r>
        <w:rPr>
          <w:sz w:val="24"/>
        </w:rPr>
        <w:t>pp.</w:t>
      </w:r>
      <w:r>
        <w:rPr>
          <w:spacing w:val="-9"/>
          <w:sz w:val="24"/>
        </w:rPr>
        <w:t xml:space="preserve"> </w:t>
      </w:r>
      <w:r>
        <w:rPr>
          <w:sz w:val="24"/>
        </w:rPr>
        <w:t>30–35,</w:t>
      </w:r>
      <w:r>
        <w:rPr>
          <w:spacing w:val="-9"/>
          <w:sz w:val="24"/>
        </w:rPr>
        <w:t xml:space="preserve"> </w:t>
      </w:r>
      <w:r>
        <w:rPr>
          <w:sz w:val="24"/>
        </w:rPr>
        <w:t>2014.</w:t>
      </w:r>
    </w:p>
    <w:p w14:paraId="7F063B0C" w14:textId="77777777" w:rsidR="00430DE3" w:rsidRDefault="008F0850">
      <w:pPr>
        <w:pStyle w:val="ListParagraph"/>
        <w:numPr>
          <w:ilvl w:val="0"/>
          <w:numId w:val="2"/>
        </w:numPr>
        <w:tabs>
          <w:tab w:val="left" w:pos="537"/>
        </w:tabs>
        <w:spacing w:before="193" w:line="249" w:lineRule="auto"/>
        <w:ind w:left="536" w:right="118" w:hanging="416"/>
        <w:jc w:val="both"/>
        <w:rPr>
          <w:sz w:val="24"/>
        </w:rPr>
      </w:pPr>
      <w:bookmarkStart w:id="833" w:name="_bookmark211"/>
      <w:bookmarkEnd w:id="833"/>
      <w:r>
        <w:rPr>
          <w:w w:val="105"/>
          <w:sz w:val="24"/>
        </w:rPr>
        <w:t xml:space="preserve">X-5 Monte Carlo </w:t>
      </w:r>
      <w:r>
        <w:rPr>
          <w:spacing w:val="-4"/>
          <w:w w:val="105"/>
          <w:sz w:val="24"/>
        </w:rPr>
        <w:t xml:space="preserve">Team, </w:t>
      </w:r>
      <w:r>
        <w:rPr>
          <w:w w:val="105"/>
          <w:sz w:val="24"/>
        </w:rPr>
        <w:t xml:space="preserve">“MCNP - A General Monte Carlo N-Particle Transport </w:t>
      </w:r>
      <w:r>
        <w:rPr>
          <w:sz w:val="24"/>
        </w:rPr>
        <w:t xml:space="preserve">Code, </w:t>
      </w:r>
      <w:r>
        <w:rPr>
          <w:spacing w:val="-3"/>
          <w:sz w:val="24"/>
        </w:rPr>
        <w:t xml:space="preserve">Version </w:t>
      </w:r>
      <w:r>
        <w:rPr>
          <w:sz w:val="24"/>
        </w:rPr>
        <w:t xml:space="preserve">5,” </w:t>
      </w:r>
      <w:r>
        <w:rPr>
          <w:rFonts w:ascii="Bookman Old Style" w:hAnsi="Bookman Old Style"/>
          <w:i/>
          <w:sz w:val="24"/>
        </w:rPr>
        <w:t>LA-UR-03-1987</w:t>
      </w:r>
      <w:r>
        <w:rPr>
          <w:sz w:val="24"/>
        </w:rPr>
        <w:t>,</w:t>
      </w:r>
      <w:r>
        <w:rPr>
          <w:spacing w:val="-17"/>
          <w:sz w:val="24"/>
        </w:rPr>
        <w:t xml:space="preserve"> </w:t>
      </w:r>
      <w:r>
        <w:rPr>
          <w:sz w:val="24"/>
        </w:rPr>
        <w:t>2008.</w:t>
      </w:r>
    </w:p>
    <w:p w14:paraId="2D143100" w14:textId="77777777" w:rsidR="00430DE3" w:rsidRDefault="00430DE3">
      <w:pPr>
        <w:spacing w:line="249" w:lineRule="auto"/>
        <w:jc w:val="both"/>
        <w:rPr>
          <w:sz w:val="24"/>
        </w:rPr>
        <w:sectPr w:rsidR="00430DE3">
          <w:footerReference w:type="default" r:id="rId82"/>
          <w:pgSz w:w="12240" w:h="15840"/>
          <w:pgMar w:top="1420" w:right="1680" w:bottom="1380" w:left="1680" w:header="0" w:footer="1182" w:gutter="0"/>
          <w:pgNumType w:start="118"/>
          <w:cols w:space="720"/>
        </w:sectPr>
      </w:pPr>
    </w:p>
    <w:p w14:paraId="7AA8875E" w14:textId="77777777" w:rsidR="00430DE3" w:rsidRDefault="008F0850">
      <w:pPr>
        <w:pStyle w:val="ListParagraph"/>
        <w:numPr>
          <w:ilvl w:val="0"/>
          <w:numId w:val="2"/>
        </w:numPr>
        <w:tabs>
          <w:tab w:val="left" w:pos="537"/>
        </w:tabs>
        <w:spacing w:before="33" w:line="247" w:lineRule="auto"/>
        <w:ind w:left="536" w:right="117" w:hanging="416"/>
        <w:jc w:val="both"/>
        <w:rPr>
          <w:sz w:val="24"/>
        </w:rPr>
      </w:pPr>
      <w:bookmarkStart w:id="834" w:name="_bookmark212"/>
      <w:bookmarkEnd w:id="834"/>
      <w:r>
        <w:rPr>
          <w:sz w:val="24"/>
        </w:rPr>
        <w:lastRenderedPageBreak/>
        <w:t xml:space="preserve">E. I. Moses </w:t>
      </w:r>
      <w:r>
        <w:rPr>
          <w:rFonts w:ascii="Bookman Old Style" w:hAnsi="Bookman Old Style"/>
          <w:i/>
          <w:sz w:val="24"/>
        </w:rPr>
        <w:t>et al.</w:t>
      </w:r>
      <w:r>
        <w:rPr>
          <w:sz w:val="24"/>
        </w:rPr>
        <w:t xml:space="preserve">, “Overview: Development of the National Ignition </w:t>
      </w:r>
      <w:r>
        <w:rPr>
          <w:spacing w:val="-4"/>
          <w:sz w:val="24"/>
        </w:rPr>
        <w:t>Facility</w:t>
      </w:r>
      <w:r w:rsidR="00DB52C2">
        <w:rPr>
          <w:spacing w:val="-4"/>
          <w:sz w:val="24"/>
        </w:rPr>
        <w:t xml:space="preserve"> </w:t>
      </w:r>
      <w:r>
        <w:rPr>
          <w:sz w:val="24"/>
        </w:rPr>
        <w:t>and</w:t>
      </w:r>
      <w:r w:rsidR="00DB52C2">
        <w:rPr>
          <w:sz w:val="24"/>
        </w:rPr>
        <w:t xml:space="preserve"> </w:t>
      </w:r>
      <w:r>
        <w:rPr>
          <w:sz w:val="24"/>
        </w:rPr>
        <w:t xml:space="preserve">the Transition to a User </w:t>
      </w:r>
      <w:r>
        <w:rPr>
          <w:spacing w:val="-4"/>
          <w:sz w:val="24"/>
        </w:rPr>
        <w:t xml:space="preserve">Facility </w:t>
      </w:r>
      <w:r>
        <w:rPr>
          <w:sz w:val="24"/>
        </w:rPr>
        <w:t>for the Ignition Campaign and</w:t>
      </w:r>
      <w:r w:rsidR="00DB52C2">
        <w:rPr>
          <w:sz w:val="24"/>
        </w:rPr>
        <w:t xml:space="preserve"> </w:t>
      </w:r>
      <w:r>
        <w:rPr>
          <w:sz w:val="24"/>
        </w:rPr>
        <w:t>High</w:t>
      </w:r>
      <w:r w:rsidR="00DB52C2">
        <w:rPr>
          <w:sz w:val="24"/>
        </w:rPr>
        <w:t xml:space="preserve"> </w:t>
      </w:r>
      <w:r>
        <w:rPr>
          <w:sz w:val="24"/>
        </w:rPr>
        <w:t>Energy</w:t>
      </w:r>
      <w:r w:rsidR="00DB52C2">
        <w:rPr>
          <w:sz w:val="24"/>
        </w:rPr>
        <w:t xml:space="preserve"> </w:t>
      </w:r>
      <w:r>
        <w:rPr>
          <w:sz w:val="24"/>
        </w:rPr>
        <w:t xml:space="preserve">Density Scientific Research,” </w:t>
      </w:r>
      <w:r>
        <w:rPr>
          <w:rFonts w:ascii="Bookman Old Style" w:hAnsi="Bookman Old Style"/>
          <w:i/>
          <w:spacing w:val="-3"/>
          <w:sz w:val="24"/>
        </w:rPr>
        <w:t xml:space="preserve">Fusion </w:t>
      </w:r>
      <w:r>
        <w:rPr>
          <w:rFonts w:ascii="Bookman Old Style" w:hAnsi="Bookman Old Style"/>
          <w:i/>
          <w:sz w:val="24"/>
        </w:rPr>
        <w:t xml:space="preserve">Science and </w:t>
      </w:r>
      <w:r>
        <w:rPr>
          <w:rFonts w:ascii="Bookman Old Style" w:hAnsi="Bookman Old Style"/>
          <w:i/>
          <w:spacing w:val="-4"/>
          <w:sz w:val="24"/>
        </w:rPr>
        <w:t>Technology</w:t>
      </w:r>
      <w:r>
        <w:rPr>
          <w:spacing w:val="-4"/>
          <w:sz w:val="24"/>
        </w:rPr>
        <w:t xml:space="preserve">, </w:t>
      </w:r>
      <w:r>
        <w:rPr>
          <w:sz w:val="24"/>
        </w:rPr>
        <w:t>vol. 69, no. 1, pp. 1–24,</w:t>
      </w:r>
      <w:r>
        <w:rPr>
          <w:spacing w:val="2"/>
          <w:sz w:val="24"/>
        </w:rPr>
        <w:t xml:space="preserve"> </w:t>
      </w:r>
      <w:r>
        <w:rPr>
          <w:sz w:val="24"/>
        </w:rPr>
        <w:t>2016.</w:t>
      </w:r>
    </w:p>
    <w:p w14:paraId="2E5E0E18" w14:textId="77777777" w:rsidR="00430DE3" w:rsidRDefault="008F0850">
      <w:pPr>
        <w:pStyle w:val="ListParagraph"/>
        <w:numPr>
          <w:ilvl w:val="0"/>
          <w:numId w:val="2"/>
        </w:numPr>
        <w:tabs>
          <w:tab w:val="left" w:pos="537"/>
        </w:tabs>
        <w:spacing w:before="204" w:line="247" w:lineRule="auto"/>
        <w:ind w:left="536" w:right="117" w:hanging="416"/>
        <w:jc w:val="both"/>
        <w:rPr>
          <w:sz w:val="24"/>
        </w:rPr>
      </w:pPr>
      <w:bookmarkStart w:id="835" w:name="_bookmark213"/>
      <w:bookmarkEnd w:id="835"/>
      <w:r>
        <w:rPr>
          <w:w w:val="105"/>
          <w:sz w:val="24"/>
        </w:rPr>
        <w:t xml:space="preserve">D. </w:t>
      </w:r>
      <w:proofErr w:type="spellStart"/>
      <w:r>
        <w:rPr>
          <w:w w:val="105"/>
          <w:sz w:val="24"/>
        </w:rPr>
        <w:t>Campolina</w:t>
      </w:r>
      <w:proofErr w:type="spellEnd"/>
      <w:r>
        <w:rPr>
          <w:w w:val="105"/>
          <w:sz w:val="24"/>
        </w:rPr>
        <w:t xml:space="preserve"> and J. </w:t>
      </w:r>
      <w:proofErr w:type="spellStart"/>
      <w:r>
        <w:rPr>
          <w:w w:val="105"/>
          <w:sz w:val="24"/>
        </w:rPr>
        <w:t>Frybort</w:t>
      </w:r>
      <w:proofErr w:type="spellEnd"/>
      <w:r>
        <w:rPr>
          <w:w w:val="105"/>
          <w:sz w:val="24"/>
        </w:rPr>
        <w:t xml:space="preserve">, “Uncertainty Propagation for </w:t>
      </w:r>
      <w:proofErr w:type="spellStart"/>
      <w:r>
        <w:rPr>
          <w:w w:val="105"/>
          <w:sz w:val="24"/>
        </w:rPr>
        <w:t>Lwr</w:t>
      </w:r>
      <w:proofErr w:type="spellEnd"/>
      <w:r>
        <w:rPr>
          <w:w w:val="105"/>
          <w:sz w:val="24"/>
        </w:rPr>
        <w:t xml:space="preserve"> Burnup Bench- mark</w:t>
      </w:r>
      <w:r>
        <w:rPr>
          <w:spacing w:val="-22"/>
          <w:w w:val="105"/>
          <w:sz w:val="24"/>
        </w:rPr>
        <w:t xml:space="preserve"> </w:t>
      </w:r>
      <w:r>
        <w:rPr>
          <w:w w:val="105"/>
          <w:sz w:val="24"/>
        </w:rPr>
        <w:t>Using</w:t>
      </w:r>
      <w:r>
        <w:rPr>
          <w:spacing w:val="-22"/>
          <w:w w:val="105"/>
          <w:sz w:val="24"/>
        </w:rPr>
        <w:t xml:space="preserve"> </w:t>
      </w:r>
      <w:r>
        <w:rPr>
          <w:w w:val="105"/>
          <w:sz w:val="24"/>
        </w:rPr>
        <w:t>Sampling</w:t>
      </w:r>
      <w:r>
        <w:rPr>
          <w:spacing w:val="-22"/>
          <w:w w:val="105"/>
          <w:sz w:val="24"/>
        </w:rPr>
        <w:t xml:space="preserve"> </w:t>
      </w:r>
      <w:r>
        <w:rPr>
          <w:w w:val="105"/>
          <w:sz w:val="24"/>
        </w:rPr>
        <w:t>Based</w:t>
      </w:r>
      <w:r>
        <w:rPr>
          <w:spacing w:val="-22"/>
          <w:w w:val="105"/>
          <w:sz w:val="24"/>
        </w:rPr>
        <w:t xml:space="preserve"> </w:t>
      </w:r>
      <w:r>
        <w:rPr>
          <w:w w:val="105"/>
          <w:sz w:val="24"/>
        </w:rPr>
        <w:t>Code</w:t>
      </w:r>
      <w:r>
        <w:rPr>
          <w:spacing w:val="-22"/>
          <w:w w:val="105"/>
          <w:sz w:val="24"/>
        </w:rPr>
        <w:t xml:space="preserve"> </w:t>
      </w:r>
      <w:r>
        <w:rPr>
          <w:w w:val="105"/>
          <w:sz w:val="24"/>
        </w:rPr>
        <w:t>Scale/Sampler,”</w:t>
      </w:r>
      <w:r>
        <w:rPr>
          <w:spacing w:val="-22"/>
          <w:w w:val="105"/>
          <w:sz w:val="24"/>
        </w:rPr>
        <w:t xml:space="preserve"> </w:t>
      </w:r>
      <w:r>
        <w:rPr>
          <w:rFonts w:ascii="Bookman Old Style" w:hAnsi="Bookman Old Style"/>
          <w:i/>
          <w:spacing w:val="-3"/>
          <w:w w:val="105"/>
          <w:sz w:val="24"/>
        </w:rPr>
        <w:t>Acta</w:t>
      </w:r>
      <w:r>
        <w:rPr>
          <w:rFonts w:ascii="Bookman Old Style" w:hAnsi="Bookman Old Style"/>
          <w:i/>
          <w:spacing w:val="-32"/>
          <w:w w:val="105"/>
          <w:sz w:val="24"/>
        </w:rPr>
        <w:t xml:space="preserve"> </w:t>
      </w:r>
      <w:proofErr w:type="spellStart"/>
      <w:r>
        <w:rPr>
          <w:rFonts w:ascii="Bookman Old Style" w:hAnsi="Bookman Old Style"/>
          <w:i/>
          <w:spacing w:val="-3"/>
          <w:w w:val="105"/>
          <w:sz w:val="24"/>
        </w:rPr>
        <w:t>Polytechnica</w:t>
      </w:r>
      <w:proofErr w:type="spellEnd"/>
      <w:r>
        <w:rPr>
          <w:rFonts w:ascii="Bookman Old Style" w:hAnsi="Bookman Old Style"/>
          <w:i/>
          <w:spacing w:val="-32"/>
          <w:w w:val="105"/>
          <w:sz w:val="24"/>
        </w:rPr>
        <w:t xml:space="preserve"> </w:t>
      </w:r>
      <w:r>
        <w:rPr>
          <w:rFonts w:ascii="Bookman Old Style" w:hAnsi="Bookman Old Style"/>
          <w:i/>
          <w:w w:val="105"/>
          <w:sz w:val="24"/>
        </w:rPr>
        <w:t>CTU</w:t>
      </w:r>
      <w:r>
        <w:rPr>
          <w:rFonts w:ascii="Bookman Old Style" w:hAnsi="Bookman Old Style"/>
          <w:i/>
          <w:spacing w:val="-32"/>
          <w:w w:val="105"/>
          <w:sz w:val="24"/>
        </w:rPr>
        <w:t xml:space="preserve"> </w:t>
      </w:r>
      <w:r>
        <w:rPr>
          <w:rFonts w:ascii="Bookman Old Style" w:hAnsi="Bookman Old Style"/>
          <w:i/>
          <w:spacing w:val="-3"/>
          <w:w w:val="105"/>
          <w:sz w:val="24"/>
        </w:rPr>
        <w:t xml:space="preserve">Pro- </w:t>
      </w:r>
      <w:proofErr w:type="spellStart"/>
      <w:r>
        <w:rPr>
          <w:rFonts w:ascii="Bookman Old Style" w:hAnsi="Bookman Old Style"/>
          <w:i/>
          <w:spacing w:val="-4"/>
          <w:sz w:val="24"/>
        </w:rPr>
        <w:t>ceedings</w:t>
      </w:r>
      <w:proofErr w:type="spellEnd"/>
      <w:r>
        <w:rPr>
          <w:spacing w:val="-4"/>
          <w:sz w:val="24"/>
        </w:rPr>
        <w:t>,</w:t>
      </w:r>
      <w:r>
        <w:rPr>
          <w:spacing w:val="-13"/>
          <w:sz w:val="24"/>
        </w:rPr>
        <w:t xml:space="preserve"> </w:t>
      </w:r>
      <w:r>
        <w:rPr>
          <w:sz w:val="24"/>
        </w:rPr>
        <w:t>vol.</w:t>
      </w:r>
      <w:r>
        <w:rPr>
          <w:spacing w:val="-13"/>
          <w:sz w:val="24"/>
        </w:rPr>
        <w:t xml:space="preserve"> </w:t>
      </w:r>
      <w:r>
        <w:rPr>
          <w:sz w:val="24"/>
        </w:rPr>
        <w:t>14,</w:t>
      </w:r>
      <w:r>
        <w:rPr>
          <w:spacing w:val="-13"/>
          <w:sz w:val="24"/>
        </w:rPr>
        <w:t xml:space="preserve"> </w:t>
      </w:r>
      <w:r>
        <w:rPr>
          <w:sz w:val="24"/>
        </w:rPr>
        <w:t>p.</w:t>
      </w:r>
      <w:r>
        <w:rPr>
          <w:spacing w:val="-13"/>
          <w:sz w:val="24"/>
        </w:rPr>
        <w:t xml:space="preserve"> </w:t>
      </w:r>
      <w:r>
        <w:rPr>
          <w:sz w:val="24"/>
        </w:rPr>
        <w:t>8,</w:t>
      </w:r>
      <w:r>
        <w:rPr>
          <w:spacing w:val="-13"/>
          <w:sz w:val="24"/>
        </w:rPr>
        <w:t xml:space="preserve"> </w:t>
      </w:r>
      <w:r>
        <w:rPr>
          <w:sz w:val="24"/>
        </w:rPr>
        <w:t>2018.</w:t>
      </w:r>
    </w:p>
    <w:p w14:paraId="694F8CC0" w14:textId="77777777" w:rsidR="00430DE3" w:rsidRDefault="008F0850">
      <w:pPr>
        <w:pStyle w:val="ListParagraph"/>
        <w:numPr>
          <w:ilvl w:val="0"/>
          <w:numId w:val="2"/>
        </w:numPr>
        <w:tabs>
          <w:tab w:val="left" w:pos="537"/>
        </w:tabs>
        <w:spacing w:before="200" w:line="249" w:lineRule="auto"/>
        <w:ind w:left="536" w:right="117" w:hanging="416"/>
        <w:jc w:val="both"/>
        <w:rPr>
          <w:sz w:val="24"/>
        </w:rPr>
      </w:pPr>
      <w:bookmarkStart w:id="836" w:name="_bookmark214"/>
      <w:bookmarkEnd w:id="836"/>
      <w:r>
        <w:rPr>
          <w:w w:val="105"/>
          <w:sz w:val="24"/>
        </w:rPr>
        <w:t xml:space="preserve">D. </w:t>
      </w:r>
      <w:proofErr w:type="spellStart"/>
      <w:r>
        <w:rPr>
          <w:w w:val="105"/>
          <w:sz w:val="24"/>
        </w:rPr>
        <w:t>Rochman</w:t>
      </w:r>
      <w:proofErr w:type="spellEnd"/>
      <w:r>
        <w:rPr>
          <w:w w:val="105"/>
          <w:sz w:val="24"/>
        </w:rPr>
        <w:t xml:space="preserve">, A. </w:t>
      </w:r>
      <w:proofErr w:type="spellStart"/>
      <w:r>
        <w:rPr>
          <w:spacing w:val="-3"/>
          <w:w w:val="105"/>
          <w:sz w:val="24"/>
        </w:rPr>
        <w:t>Vasiliev</w:t>
      </w:r>
      <w:proofErr w:type="spellEnd"/>
      <w:r>
        <w:rPr>
          <w:spacing w:val="-3"/>
          <w:w w:val="105"/>
          <w:sz w:val="24"/>
        </w:rPr>
        <w:t xml:space="preserve">, </w:t>
      </w:r>
      <w:r>
        <w:rPr>
          <w:w w:val="105"/>
          <w:sz w:val="24"/>
        </w:rPr>
        <w:t xml:space="preserve">H. </w:t>
      </w:r>
      <w:proofErr w:type="spellStart"/>
      <w:r>
        <w:rPr>
          <w:w w:val="105"/>
          <w:sz w:val="24"/>
        </w:rPr>
        <w:t>Ferroukhi</w:t>
      </w:r>
      <w:proofErr w:type="spellEnd"/>
      <w:r>
        <w:rPr>
          <w:w w:val="105"/>
          <w:sz w:val="24"/>
        </w:rPr>
        <w:t xml:space="preserve">, T. Zhu, S. C. </w:t>
      </w:r>
      <w:r>
        <w:rPr>
          <w:spacing w:val="-7"/>
          <w:w w:val="105"/>
          <w:sz w:val="24"/>
        </w:rPr>
        <w:t xml:space="preserve">Van </w:t>
      </w:r>
      <w:r>
        <w:rPr>
          <w:w w:val="105"/>
          <w:sz w:val="24"/>
        </w:rPr>
        <w:t xml:space="preserve">Der </w:t>
      </w:r>
      <w:proofErr w:type="spellStart"/>
      <w:r>
        <w:rPr>
          <w:w w:val="105"/>
          <w:sz w:val="24"/>
        </w:rPr>
        <w:t>Marck</w:t>
      </w:r>
      <w:proofErr w:type="spellEnd"/>
      <w:r>
        <w:rPr>
          <w:w w:val="105"/>
          <w:sz w:val="24"/>
        </w:rPr>
        <w:t>, and A. J. Koning, “Nuclear Data Uncertainty for Criticality-Safety: Monte Carlo vs.</w:t>
      </w:r>
      <w:r>
        <w:rPr>
          <w:spacing w:val="-29"/>
          <w:w w:val="105"/>
          <w:sz w:val="24"/>
        </w:rPr>
        <w:t xml:space="preserve"> </w:t>
      </w:r>
      <w:r>
        <w:rPr>
          <w:w w:val="105"/>
          <w:sz w:val="24"/>
        </w:rPr>
        <w:t xml:space="preserve">Linear </w:t>
      </w:r>
      <w:r>
        <w:rPr>
          <w:sz w:val="24"/>
        </w:rPr>
        <w:t>Perturbation,”</w:t>
      </w:r>
      <w:r>
        <w:rPr>
          <w:spacing w:val="-4"/>
          <w:sz w:val="24"/>
        </w:rPr>
        <w:t xml:space="preserve"> </w:t>
      </w:r>
      <w:r>
        <w:rPr>
          <w:rFonts w:ascii="Bookman Old Style" w:hAnsi="Bookman Old Style"/>
          <w:i/>
          <w:sz w:val="24"/>
        </w:rPr>
        <w:t>Annals</w:t>
      </w:r>
      <w:r>
        <w:rPr>
          <w:rFonts w:ascii="Bookman Old Style" w:hAnsi="Bookman Old Style"/>
          <w:i/>
          <w:spacing w:val="-13"/>
          <w:sz w:val="24"/>
        </w:rPr>
        <w:t xml:space="preserve"> </w:t>
      </w:r>
      <w:r>
        <w:rPr>
          <w:rFonts w:ascii="Bookman Old Style" w:hAnsi="Bookman Old Style"/>
          <w:i/>
          <w:sz w:val="24"/>
        </w:rPr>
        <w:t>of</w:t>
      </w:r>
      <w:r>
        <w:rPr>
          <w:rFonts w:ascii="Bookman Old Style" w:hAnsi="Bookman Old Style"/>
          <w:i/>
          <w:spacing w:val="-13"/>
          <w:sz w:val="24"/>
        </w:rPr>
        <w:t xml:space="preserve"> </w:t>
      </w:r>
      <w:r>
        <w:rPr>
          <w:rFonts w:ascii="Bookman Old Style" w:hAnsi="Bookman Old Style"/>
          <w:i/>
          <w:sz w:val="24"/>
        </w:rPr>
        <w:t>Nuclear</w:t>
      </w:r>
      <w:r>
        <w:rPr>
          <w:rFonts w:ascii="Bookman Old Style" w:hAnsi="Bookman Old Style"/>
          <w:i/>
          <w:spacing w:val="-13"/>
          <w:sz w:val="24"/>
        </w:rPr>
        <w:t xml:space="preserve"> </w:t>
      </w:r>
      <w:r>
        <w:rPr>
          <w:rFonts w:ascii="Bookman Old Style" w:hAnsi="Bookman Old Style"/>
          <w:i/>
          <w:sz w:val="24"/>
        </w:rPr>
        <w:t>Energy</w:t>
      </w:r>
      <w:r>
        <w:rPr>
          <w:sz w:val="24"/>
        </w:rPr>
        <w:t>,</w:t>
      </w:r>
      <w:r>
        <w:rPr>
          <w:spacing w:val="-4"/>
          <w:sz w:val="24"/>
        </w:rPr>
        <w:t xml:space="preserve"> </w:t>
      </w:r>
      <w:r>
        <w:rPr>
          <w:sz w:val="24"/>
        </w:rPr>
        <w:t>vol.</w:t>
      </w:r>
      <w:r>
        <w:rPr>
          <w:spacing w:val="-4"/>
          <w:sz w:val="24"/>
        </w:rPr>
        <w:t xml:space="preserve"> </w:t>
      </w:r>
      <w:r>
        <w:rPr>
          <w:sz w:val="24"/>
        </w:rPr>
        <w:t>92,</w:t>
      </w:r>
      <w:r>
        <w:rPr>
          <w:spacing w:val="-4"/>
          <w:sz w:val="24"/>
        </w:rPr>
        <w:t xml:space="preserve"> </w:t>
      </w:r>
      <w:r>
        <w:rPr>
          <w:sz w:val="24"/>
        </w:rPr>
        <w:t>pp.</w:t>
      </w:r>
      <w:r>
        <w:rPr>
          <w:spacing w:val="-4"/>
          <w:sz w:val="24"/>
        </w:rPr>
        <w:t xml:space="preserve"> </w:t>
      </w:r>
      <w:r>
        <w:rPr>
          <w:sz w:val="24"/>
        </w:rPr>
        <w:t>150–160,</w:t>
      </w:r>
      <w:r>
        <w:rPr>
          <w:spacing w:val="-4"/>
          <w:sz w:val="24"/>
        </w:rPr>
        <w:t xml:space="preserve"> </w:t>
      </w:r>
      <w:r>
        <w:rPr>
          <w:sz w:val="24"/>
        </w:rPr>
        <w:t>2016.</w:t>
      </w:r>
    </w:p>
    <w:p w14:paraId="2BD7A061" w14:textId="77777777" w:rsidR="00430DE3" w:rsidRDefault="008F0850">
      <w:pPr>
        <w:pStyle w:val="ListParagraph"/>
        <w:numPr>
          <w:ilvl w:val="0"/>
          <w:numId w:val="2"/>
        </w:numPr>
        <w:tabs>
          <w:tab w:val="left" w:pos="537"/>
        </w:tabs>
        <w:spacing w:before="197" w:line="247" w:lineRule="auto"/>
        <w:ind w:left="536" w:right="117" w:hanging="416"/>
        <w:jc w:val="both"/>
        <w:rPr>
          <w:sz w:val="24"/>
        </w:rPr>
      </w:pPr>
      <w:bookmarkStart w:id="837" w:name="_bookmark215"/>
      <w:bookmarkEnd w:id="837"/>
      <w:r>
        <w:rPr>
          <w:w w:val="105"/>
          <w:sz w:val="24"/>
        </w:rPr>
        <w:t xml:space="preserve">M. </w:t>
      </w:r>
      <w:proofErr w:type="spellStart"/>
      <w:r>
        <w:rPr>
          <w:w w:val="105"/>
          <w:sz w:val="24"/>
        </w:rPr>
        <w:t>Griseri</w:t>
      </w:r>
      <w:proofErr w:type="spellEnd"/>
      <w:r>
        <w:rPr>
          <w:w w:val="105"/>
          <w:sz w:val="24"/>
        </w:rPr>
        <w:t xml:space="preserve">, L. </w:t>
      </w:r>
      <w:proofErr w:type="spellStart"/>
      <w:r>
        <w:rPr>
          <w:w w:val="105"/>
          <w:sz w:val="24"/>
        </w:rPr>
        <w:t>Fiorito</w:t>
      </w:r>
      <w:proofErr w:type="spellEnd"/>
      <w:r>
        <w:rPr>
          <w:w w:val="105"/>
          <w:sz w:val="24"/>
        </w:rPr>
        <w:t xml:space="preserve">, A. </w:t>
      </w:r>
      <w:proofErr w:type="spellStart"/>
      <w:r>
        <w:rPr>
          <w:spacing w:val="-3"/>
          <w:w w:val="105"/>
          <w:sz w:val="24"/>
        </w:rPr>
        <w:t>Stankovskiy</w:t>
      </w:r>
      <w:proofErr w:type="spellEnd"/>
      <w:r>
        <w:rPr>
          <w:spacing w:val="-3"/>
          <w:w w:val="105"/>
          <w:sz w:val="24"/>
        </w:rPr>
        <w:t xml:space="preserve">, </w:t>
      </w:r>
      <w:r>
        <w:rPr>
          <w:w w:val="105"/>
          <w:sz w:val="24"/>
        </w:rPr>
        <w:t xml:space="preserve">and G. </w:t>
      </w:r>
      <w:r>
        <w:rPr>
          <w:spacing w:val="-7"/>
          <w:w w:val="105"/>
          <w:sz w:val="24"/>
        </w:rPr>
        <w:t xml:space="preserve">Van </w:t>
      </w:r>
      <w:r>
        <w:rPr>
          <w:w w:val="105"/>
          <w:sz w:val="24"/>
        </w:rPr>
        <w:t xml:space="preserve">den </w:t>
      </w:r>
      <w:proofErr w:type="spellStart"/>
      <w:r>
        <w:rPr>
          <w:w w:val="105"/>
          <w:sz w:val="24"/>
        </w:rPr>
        <w:t>Eynde</w:t>
      </w:r>
      <w:proofErr w:type="spellEnd"/>
      <w:r>
        <w:rPr>
          <w:w w:val="105"/>
          <w:sz w:val="24"/>
        </w:rPr>
        <w:t>, “Nuclear Data Uncertainty</w:t>
      </w:r>
      <w:r>
        <w:rPr>
          <w:spacing w:val="-12"/>
          <w:w w:val="105"/>
          <w:sz w:val="24"/>
        </w:rPr>
        <w:t xml:space="preserve"> </w:t>
      </w:r>
      <w:r>
        <w:rPr>
          <w:w w:val="105"/>
          <w:sz w:val="24"/>
        </w:rPr>
        <w:t>Propagation</w:t>
      </w:r>
      <w:r>
        <w:rPr>
          <w:spacing w:val="-11"/>
          <w:w w:val="105"/>
          <w:sz w:val="24"/>
        </w:rPr>
        <w:t xml:space="preserve"> </w:t>
      </w:r>
      <w:r>
        <w:rPr>
          <w:w w:val="105"/>
          <w:sz w:val="24"/>
        </w:rPr>
        <w:t>on</w:t>
      </w:r>
      <w:r>
        <w:rPr>
          <w:spacing w:val="-12"/>
          <w:w w:val="105"/>
          <w:sz w:val="24"/>
        </w:rPr>
        <w:t xml:space="preserve"> </w:t>
      </w:r>
      <w:r>
        <w:rPr>
          <w:w w:val="105"/>
          <w:sz w:val="24"/>
        </w:rPr>
        <w:t>a</w:t>
      </w:r>
      <w:r>
        <w:rPr>
          <w:spacing w:val="-12"/>
          <w:w w:val="105"/>
          <w:sz w:val="24"/>
        </w:rPr>
        <w:t xml:space="preserve"> </w:t>
      </w:r>
      <w:r>
        <w:rPr>
          <w:w w:val="105"/>
          <w:sz w:val="24"/>
        </w:rPr>
        <w:t>Sodium</w:t>
      </w:r>
      <w:r>
        <w:rPr>
          <w:spacing w:val="-12"/>
          <w:w w:val="105"/>
          <w:sz w:val="24"/>
        </w:rPr>
        <w:t xml:space="preserve"> </w:t>
      </w:r>
      <w:r>
        <w:rPr>
          <w:spacing w:val="-5"/>
          <w:w w:val="105"/>
          <w:sz w:val="24"/>
        </w:rPr>
        <w:t>Fast</w:t>
      </w:r>
      <w:r>
        <w:rPr>
          <w:spacing w:val="-12"/>
          <w:w w:val="105"/>
          <w:sz w:val="24"/>
        </w:rPr>
        <w:t xml:space="preserve"> </w:t>
      </w:r>
      <w:r>
        <w:rPr>
          <w:w w:val="105"/>
          <w:sz w:val="24"/>
        </w:rPr>
        <w:t>Reactor,”</w:t>
      </w:r>
      <w:r>
        <w:rPr>
          <w:spacing w:val="-10"/>
          <w:w w:val="105"/>
          <w:sz w:val="24"/>
        </w:rPr>
        <w:t xml:space="preserve"> </w:t>
      </w:r>
      <w:r>
        <w:rPr>
          <w:rFonts w:ascii="Bookman Old Style" w:hAnsi="Bookman Old Style"/>
          <w:i/>
          <w:w w:val="105"/>
          <w:sz w:val="24"/>
        </w:rPr>
        <w:t>Nuclear</w:t>
      </w:r>
      <w:r>
        <w:rPr>
          <w:rFonts w:ascii="Bookman Old Style" w:hAnsi="Bookman Old Style"/>
          <w:i/>
          <w:spacing w:val="-22"/>
          <w:w w:val="105"/>
          <w:sz w:val="24"/>
        </w:rPr>
        <w:t xml:space="preserve"> </w:t>
      </w:r>
      <w:r>
        <w:rPr>
          <w:rFonts w:ascii="Bookman Old Style" w:hAnsi="Bookman Old Style"/>
          <w:i/>
          <w:w w:val="105"/>
          <w:sz w:val="24"/>
        </w:rPr>
        <w:t>Engineering</w:t>
      </w:r>
      <w:r>
        <w:rPr>
          <w:rFonts w:ascii="Bookman Old Style" w:hAnsi="Bookman Old Style"/>
          <w:i/>
          <w:spacing w:val="-22"/>
          <w:w w:val="105"/>
          <w:sz w:val="24"/>
        </w:rPr>
        <w:t xml:space="preserve"> </w:t>
      </w:r>
      <w:r>
        <w:rPr>
          <w:rFonts w:ascii="Bookman Old Style" w:hAnsi="Bookman Old Style"/>
          <w:i/>
          <w:w w:val="105"/>
          <w:sz w:val="24"/>
        </w:rPr>
        <w:t>and Design</w:t>
      </w:r>
      <w:r>
        <w:rPr>
          <w:w w:val="105"/>
          <w:sz w:val="24"/>
        </w:rPr>
        <w:t>,</w:t>
      </w:r>
      <w:r>
        <w:rPr>
          <w:spacing w:val="-19"/>
          <w:w w:val="105"/>
          <w:sz w:val="24"/>
        </w:rPr>
        <w:t xml:space="preserve"> </w:t>
      </w:r>
      <w:r>
        <w:rPr>
          <w:w w:val="105"/>
          <w:sz w:val="24"/>
        </w:rPr>
        <w:t>vol.</w:t>
      </w:r>
      <w:r>
        <w:rPr>
          <w:spacing w:val="-19"/>
          <w:w w:val="105"/>
          <w:sz w:val="24"/>
        </w:rPr>
        <w:t xml:space="preserve"> </w:t>
      </w:r>
      <w:r>
        <w:rPr>
          <w:w w:val="105"/>
          <w:sz w:val="24"/>
        </w:rPr>
        <w:t>324,</w:t>
      </w:r>
      <w:r>
        <w:rPr>
          <w:spacing w:val="-19"/>
          <w:w w:val="105"/>
          <w:sz w:val="24"/>
        </w:rPr>
        <w:t xml:space="preserve"> </w:t>
      </w:r>
      <w:r>
        <w:rPr>
          <w:w w:val="105"/>
          <w:sz w:val="24"/>
        </w:rPr>
        <w:t>no.</w:t>
      </w:r>
      <w:r>
        <w:rPr>
          <w:spacing w:val="-19"/>
          <w:w w:val="105"/>
          <w:sz w:val="24"/>
        </w:rPr>
        <w:t xml:space="preserve"> </w:t>
      </w:r>
      <w:r>
        <w:rPr>
          <w:spacing w:val="-5"/>
          <w:w w:val="105"/>
          <w:sz w:val="24"/>
        </w:rPr>
        <w:t>February,</w:t>
      </w:r>
      <w:r>
        <w:rPr>
          <w:spacing w:val="-19"/>
          <w:w w:val="105"/>
          <w:sz w:val="24"/>
        </w:rPr>
        <w:t xml:space="preserve"> </w:t>
      </w:r>
      <w:r>
        <w:rPr>
          <w:w w:val="105"/>
          <w:sz w:val="24"/>
        </w:rPr>
        <w:t>pp.</w:t>
      </w:r>
      <w:r>
        <w:rPr>
          <w:spacing w:val="-19"/>
          <w:w w:val="105"/>
          <w:sz w:val="24"/>
        </w:rPr>
        <w:t xml:space="preserve"> </w:t>
      </w:r>
      <w:r>
        <w:rPr>
          <w:w w:val="105"/>
          <w:sz w:val="24"/>
        </w:rPr>
        <w:t>122–130,</w:t>
      </w:r>
      <w:r>
        <w:rPr>
          <w:spacing w:val="-19"/>
          <w:w w:val="105"/>
          <w:sz w:val="24"/>
        </w:rPr>
        <w:t xml:space="preserve"> </w:t>
      </w:r>
      <w:r>
        <w:rPr>
          <w:w w:val="105"/>
          <w:sz w:val="24"/>
        </w:rPr>
        <w:t>2017.</w:t>
      </w:r>
    </w:p>
    <w:p w14:paraId="0A308208" w14:textId="77777777" w:rsidR="00430DE3" w:rsidRDefault="008F0850">
      <w:pPr>
        <w:pStyle w:val="ListParagraph"/>
        <w:numPr>
          <w:ilvl w:val="0"/>
          <w:numId w:val="2"/>
        </w:numPr>
        <w:tabs>
          <w:tab w:val="left" w:pos="537"/>
        </w:tabs>
        <w:spacing w:before="200" w:line="249" w:lineRule="auto"/>
        <w:ind w:left="536" w:right="119" w:hanging="416"/>
        <w:jc w:val="both"/>
        <w:rPr>
          <w:sz w:val="24"/>
        </w:rPr>
      </w:pPr>
      <w:bookmarkStart w:id="838" w:name="_bookmark216"/>
      <w:bookmarkEnd w:id="838"/>
      <w:r>
        <w:rPr>
          <w:sz w:val="24"/>
        </w:rPr>
        <w:t xml:space="preserve">W. </w:t>
      </w:r>
      <w:proofErr w:type="spellStart"/>
      <w:r>
        <w:rPr>
          <w:sz w:val="24"/>
        </w:rPr>
        <w:t>Wieselquist</w:t>
      </w:r>
      <w:proofErr w:type="spellEnd"/>
      <w:r>
        <w:rPr>
          <w:sz w:val="24"/>
        </w:rPr>
        <w:t xml:space="preserve">, T. Zhu, A. </w:t>
      </w:r>
      <w:proofErr w:type="spellStart"/>
      <w:r>
        <w:rPr>
          <w:spacing w:val="-3"/>
          <w:sz w:val="24"/>
        </w:rPr>
        <w:t>Vasiliev</w:t>
      </w:r>
      <w:proofErr w:type="spellEnd"/>
      <w:r>
        <w:rPr>
          <w:spacing w:val="-3"/>
          <w:sz w:val="24"/>
        </w:rPr>
        <w:t xml:space="preserve">, </w:t>
      </w:r>
      <w:r>
        <w:rPr>
          <w:sz w:val="24"/>
        </w:rPr>
        <w:t xml:space="preserve">and H. </w:t>
      </w:r>
      <w:proofErr w:type="spellStart"/>
      <w:r>
        <w:rPr>
          <w:sz w:val="24"/>
        </w:rPr>
        <w:t>Ferroukhi</w:t>
      </w:r>
      <w:proofErr w:type="spellEnd"/>
      <w:r>
        <w:rPr>
          <w:sz w:val="24"/>
        </w:rPr>
        <w:t>, “PSI Methodologies for Nuclear Data Uncertainty Propagation with</w:t>
      </w:r>
      <w:r w:rsidR="00DB52C2">
        <w:rPr>
          <w:sz w:val="24"/>
        </w:rPr>
        <w:t xml:space="preserve"> </w:t>
      </w:r>
      <w:r>
        <w:rPr>
          <w:sz w:val="24"/>
        </w:rPr>
        <w:t>CASMO-5M</w:t>
      </w:r>
      <w:r w:rsidR="00DB52C2">
        <w:rPr>
          <w:sz w:val="24"/>
        </w:rPr>
        <w:t xml:space="preserve"> </w:t>
      </w:r>
      <w:r>
        <w:rPr>
          <w:sz w:val="24"/>
        </w:rPr>
        <w:t>and</w:t>
      </w:r>
      <w:r w:rsidR="00DB52C2">
        <w:rPr>
          <w:sz w:val="24"/>
        </w:rPr>
        <w:t xml:space="preserve"> </w:t>
      </w:r>
      <w:r>
        <w:rPr>
          <w:sz w:val="24"/>
        </w:rPr>
        <w:t>MCNPX:</w:t>
      </w:r>
      <w:r w:rsidR="00DB52C2">
        <w:rPr>
          <w:sz w:val="24"/>
        </w:rPr>
        <w:t xml:space="preserve"> </w:t>
      </w:r>
      <w:r>
        <w:rPr>
          <w:sz w:val="24"/>
        </w:rPr>
        <w:t>Results</w:t>
      </w:r>
      <w:r w:rsidR="00DB52C2">
        <w:rPr>
          <w:sz w:val="24"/>
        </w:rPr>
        <w:t xml:space="preserve"> </w:t>
      </w:r>
      <w:r>
        <w:rPr>
          <w:sz w:val="24"/>
        </w:rPr>
        <w:t xml:space="preserve">for OECD/NEA UAM Benchmark Phase I,” </w:t>
      </w:r>
      <w:r>
        <w:rPr>
          <w:rFonts w:ascii="Bookman Old Style" w:hAnsi="Bookman Old Style"/>
          <w:i/>
          <w:sz w:val="24"/>
        </w:rPr>
        <w:t xml:space="preserve">Science and </w:t>
      </w:r>
      <w:r>
        <w:rPr>
          <w:rFonts w:ascii="Bookman Old Style" w:hAnsi="Bookman Old Style"/>
          <w:i/>
          <w:spacing w:val="-5"/>
          <w:sz w:val="24"/>
        </w:rPr>
        <w:t xml:space="preserve">Technology </w:t>
      </w:r>
      <w:r>
        <w:rPr>
          <w:rFonts w:ascii="Bookman Old Style" w:hAnsi="Bookman Old Style"/>
          <w:i/>
          <w:sz w:val="24"/>
        </w:rPr>
        <w:t>of</w:t>
      </w:r>
      <w:r>
        <w:rPr>
          <w:rFonts w:ascii="Bookman Old Style" w:hAnsi="Bookman Old Style"/>
          <w:i/>
          <w:spacing w:val="-33"/>
          <w:sz w:val="24"/>
        </w:rPr>
        <w:t xml:space="preserve"> </w:t>
      </w:r>
      <w:r>
        <w:rPr>
          <w:rFonts w:ascii="Bookman Old Style" w:hAnsi="Bookman Old Style"/>
          <w:i/>
          <w:sz w:val="24"/>
        </w:rPr>
        <w:t xml:space="preserve">Nuclear </w:t>
      </w:r>
      <w:r>
        <w:rPr>
          <w:rFonts w:ascii="Bookman Old Style" w:hAnsi="Bookman Old Style"/>
          <w:i/>
          <w:w w:val="95"/>
          <w:sz w:val="24"/>
        </w:rPr>
        <w:t>Installations</w:t>
      </w:r>
      <w:r>
        <w:rPr>
          <w:w w:val="95"/>
          <w:sz w:val="24"/>
        </w:rPr>
        <w:t>, vol. 2013,</w:t>
      </w:r>
      <w:r>
        <w:rPr>
          <w:spacing w:val="30"/>
          <w:w w:val="95"/>
          <w:sz w:val="24"/>
        </w:rPr>
        <w:t xml:space="preserve"> </w:t>
      </w:r>
      <w:r>
        <w:rPr>
          <w:w w:val="95"/>
          <w:sz w:val="24"/>
        </w:rPr>
        <w:t>2013.</w:t>
      </w:r>
    </w:p>
    <w:p w14:paraId="01F929C1" w14:textId="77777777" w:rsidR="00430DE3" w:rsidRDefault="008F0850">
      <w:pPr>
        <w:pStyle w:val="ListParagraph"/>
        <w:numPr>
          <w:ilvl w:val="0"/>
          <w:numId w:val="2"/>
        </w:numPr>
        <w:tabs>
          <w:tab w:val="left" w:pos="537"/>
        </w:tabs>
        <w:spacing w:before="197" w:line="249" w:lineRule="auto"/>
        <w:ind w:left="536" w:right="117" w:hanging="416"/>
        <w:jc w:val="both"/>
        <w:rPr>
          <w:sz w:val="24"/>
        </w:rPr>
      </w:pPr>
      <w:bookmarkStart w:id="839" w:name="_bookmark217"/>
      <w:bookmarkEnd w:id="839"/>
      <w:r>
        <w:rPr>
          <w:w w:val="105"/>
          <w:sz w:val="24"/>
        </w:rPr>
        <w:t xml:space="preserve">T. Zhu, A. </w:t>
      </w:r>
      <w:proofErr w:type="spellStart"/>
      <w:r>
        <w:rPr>
          <w:spacing w:val="-3"/>
          <w:w w:val="105"/>
          <w:sz w:val="24"/>
        </w:rPr>
        <w:t>Vasiliev</w:t>
      </w:r>
      <w:proofErr w:type="spellEnd"/>
      <w:r>
        <w:rPr>
          <w:spacing w:val="-3"/>
          <w:w w:val="105"/>
          <w:sz w:val="24"/>
        </w:rPr>
        <w:t xml:space="preserve">, </w:t>
      </w:r>
      <w:r>
        <w:rPr>
          <w:w w:val="105"/>
          <w:sz w:val="24"/>
        </w:rPr>
        <w:t xml:space="preserve">H. </w:t>
      </w:r>
      <w:proofErr w:type="spellStart"/>
      <w:r>
        <w:rPr>
          <w:w w:val="105"/>
          <w:sz w:val="24"/>
        </w:rPr>
        <w:t>Ferroukhi</w:t>
      </w:r>
      <w:proofErr w:type="spellEnd"/>
      <w:r>
        <w:rPr>
          <w:w w:val="105"/>
          <w:sz w:val="24"/>
        </w:rPr>
        <w:t xml:space="preserve">, and A. </w:t>
      </w:r>
      <w:proofErr w:type="spellStart"/>
      <w:r>
        <w:rPr>
          <w:w w:val="105"/>
          <w:sz w:val="24"/>
        </w:rPr>
        <w:t>Pautz</w:t>
      </w:r>
      <w:proofErr w:type="spellEnd"/>
      <w:r>
        <w:rPr>
          <w:w w:val="105"/>
          <w:sz w:val="24"/>
        </w:rPr>
        <w:t xml:space="preserve">, “NUSS: A </w:t>
      </w:r>
      <w:r>
        <w:rPr>
          <w:spacing w:val="-4"/>
          <w:w w:val="105"/>
          <w:sz w:val="24"/>
        </w:rPr>
        <w:t xml:space="preserve">Tool </w:t>
      </w:r>
      <w:r>
        <w:rPr>
          <w:w w:val="105"/>
          <w:sz w:val="24"/>
        </w:rPr>
        <w:t xml:space="preserve">for Propagating Multigroup Nuclear Data Covariances in </w:t>
      </w:r>
      <w:r>
        <w:rPr>
          <w:spacing w:val="-3"/>
          <w:w w:val="105"/>
          <w:sz w:val="24"/>
        </w:rPr>
        <w:t xml:space="preserve">Pointwise </w:t>
      </w:r>
      <w:r>
        <w:rPr>
          <w:w w:val="105"/>
          <w:sz w:val="24"/>
        </w:rPr>
        <w:t xml:space="preserve">ACE-formatted Nuclear Data </w:t>
      </w:r>
      <w:r>
        <w:rPr>
          <w:sz w:val="24"/>
        </w:rPr>
        <w:t>Using</w:t>
      </w:r>
      <w:r>
        <w:rPr>
          <w:spacing w:val="-8"/>
          <w:sz w:val="24"/>
        </w:rPr>
        <w:t xml:space="preserve"> </w:t>
      </w:r>
      <w:r>
        <w:rPr>
          <w:sz w:val="24"/>
        </w:rPr>
        <w:t>Stochastic</w:t>
      </w:r>
      <w:r>
        <w:rPr>
          <w:spacing w:val="-9"/>
          <w:sz w:val="24"/>
        </w:rPr>
        <w:t xml:space="preserve"> </w:t>
      </w:r>
      <w:r>
        <w:rPr>
          <w:sz w:val="24"/>
        </w:rPr>
        <w:t>Sampling</w:t>
      </w:r>
      <w:r>
        <w:rPr>
          <w:spacing w:val="-9"/>
          <w:sz w:val="24"/>
        </w:rPr>
        <w:t xml:space="preserve"> </w:t>
      </w:r>
      <w:r>
        <w:rPr>
          <w:sz w:val="24"/>
        </w:rPr>
        <w:t>Method,”</w:t>
      </w:r>
      <w:r>
        <w:rPr>
          <w:spacing w:val="-6"/>
          <w:sz w:val="24"/>
        </w:rPr>
        <w:t xml:space="preserve"> </w:t>
      </w:r>
      <w:r>
        <w:rPr>
          <w:rFonts w:ascii="Bookman Old Style" w:hAnsi="Bookman Old Style"/>
          <w:i/>
          <w:sz w:val="24"/>
        </w:rPr>
        <w:t>Annals</w:t>
      </w:r>
      <w:r>
        <w:rPr>
          <w:rFonts w:ascii="Bookman Old Style" w:hAnsi="Bookman Old Style"/>
          <w:i/>
          <w:spacing w:val="-15"/>
          <w:sz w:val="24"/>
        </w:rPr>
        <w:t xml:space="preserve"> </w:t>
      </w:r>
      <w:r>
        <w:rPr>
          <w:rFonts w:ascii="Bookman Old Style" w:hAnsi="Bookman Old Style"/>
          <w:i/>
          <w:sz w:val="24"/>
        </w:rPr>
        <w:t>of</w:t>
      </w:r>
      <w:r>
        <w:rPr>
          <w:rFonts w:ascii="Bookman Old Style" w:hAnsi="Bookman Old Style"/>
          <w:i/>
          <w:spacing w:val="-15"/>
          <w:sz w:val="24"/>
        </w:rPr>
        <w:t xml:space="preserve"> </w:t>
      </w:r>
      <w:r>
        <w:rPr>
          <w:rFonts w:ascii="Bookman Old Style" w:hAnsi="Bookman Old Style"/>
          <w:i/>
          <w:sz w:val="24"/>
        </w:rPr>
        <w:t>Nuclear</w:t>
      </w:r>
      <w:r>
        <w:rPr>
          <w:rFonts w:ascii="Bookman Old Style" w:hAnsi="Bookman Old Style"/>
          <w:i/>
          <w:spacing w:val="-15"/>
          <w:sz w:val="24"/>
        </w:rPr>
        <w:t xml:space="preserve"> </w:t>
      </w:r>
      <w:r>
        <w:rPr>
          <w:rFonts w:ascii="Bookman Old Style" w:hAnsi="Bookman Old Style"/>
          <w:i/>
          <w:sz w:val="24"/>
        </w:rPr>
        <w:t>Energy</w:t>
      </w:r>
      <w:r>
        <w:rPr>
          <w:sz w:val="24"/>
        </w:rPr>
        <w:t>,</w:t>
      </w:r>
      <w:r>
        <w:rPr>
          <w:spacing w:val="-6"/>
          <w:sz w:val="24"/>
        </w:rPr>
        <w:t xml:space="preserve"> </w:t>
      </w:r>
      <w:r>
        <w:rPr>
          <w:sz w:val="24"/>
        </w:rPr>
        <w:t>vol.</w:t>
      </w:r>
      <w:r>
        <w:rPr>
          <w:spacing w:val="-8"/>
          <w:sz w:val="24"/>
        </w:rPr>
        <w:t xml:space="preserve"> </w:t>
      </w:r>
      <w:r>
        <w:rPr>
          <w:sz w:val="24"/>
        </w:rPr>
        <w:t>75,</w:t>
      </w:r>
      <w:r>
        <w:rPr>
          <w:spacing w:val="-6"/>
          <w:sz w:val="24"/>
        </w:rPr>
        <w:t xml:space="preserve"> </w:t>
      </w:r>
      <w:r>
        <w:rPr>
          <w:sz w:val="24"/>
        </w:rPr>
        <w:t>pp.</w:t>
      </w:r>
      <w:r>
        <w:rPr>
          <w:spacing w:val="-8"/>
          <w:sz w:val="24"/>
        </w:rPr>
        <w:t xml:space="preserve"> </w:t>
      </w:r>
      <w:r>
        <w:rPr>
          <w:sz w:val="24"/>
        </w:rPr>
        <w:t>713– 722,</w:t>
      </w:r>
      <w:r>
        <w:rPr>
          <w:spacing w:val="6"/>
          <w:sz w:val="24"/>
        </w:rPr>
        <w:t xml:space="preserve"> </w:t>
      </w:r>
      <w:r>
        <w:rPr>
          <w:sz w:val="24"/>
        </w:rPr>
        <w:t>2015.</w:t>
      </w:r>
    </w:p>
    <w:p w14:paraId="4EC3711B" w14:textId="77777777" w:rsidR="00430DE3" w:rsidRDefault="008F0850">
      <w:pPr>
        <w:pStyle w:val="ListParagraph"/>
        <w:numPr>
          <w:ilvl w:val="0"/>
          <w:numId w:val="2"/>
        </w:numPr>
        <w:tabs>
          <w:tab w:val="left" w:pos="537"/>
        </w:tabs>
        <w:spacing w:before="198" w:line="247" w:lineRule="auto"/>
        <w:ind w:left="536" w:right="118" w:hanging="416"/>
        <w:jc w:val="both"/>
        <w:rPr>
          <w:sz w:val="24"/>
        </w:rPr>
      </w:pPr>
      <w:bookmarkStart w:id="840" w:name="_bookmark218"/>
      <w:bookmarkEnd w:id="840"/>
      <w:r>
        <w:rPr>
          <w:sz w:val="24"/>
        </w:rPr>
        <w:t xml:space="preserve">M. L. Williams </w:t>
      </w:r>
      <w:r>
        <w:rPr>
          <w:rFonts w:ascii="Bookman Old Style" w:hAnsi="Bookman Old Style"/>
          <w:i/>
          <w:sz w:val="24"/>
        </w:rPr>
        <w:t>et al.</w:t>
      </w:r>
      <w:r>
        <w:rPr>
          <w:sz w:val="24"/>
        </w:rPr>
        <w:t>, “A Statistical Sampling Method for Uncertainty Analysis</w:t>
      </w:r>
      <w:r w:rsidR="00DB52C2">
        <w:rPr>
          <w:sz w:val="24"/>
        </w:rPr>
        <w:t xml:space="preserve"> </w:t>
      </w:r>
      <w:r>
        <w:rPr>
          <w:sz w:val="24"/>
        </w:rPr>
        <w:t xml:space="preserve">with SCALE and XSUSA,” </w:t>
      </w:r>
      <w:r>
        <w:rPr>
          <w:rFonts w:ascii="Bookman Old Style" w:hAnsi="Bookman Old Style"/>
          <w:i/>
          <w:sz w:val="24"/>
        </w:rPr>
        <w:t xml:space="preserve">Nuclear </w:t>
      </w:r>
      <w:r>
        <w:rPr>
          <w:rFonts w:ascii="Bookman Old Style" w:hAnsi="Bookman Old Style"/>
          <w:i/>
          <w:spacing w:val="-4"/>
          <w:sz w:val="24"/>
        </w:rPr>
        <w:t>Technology</w:t>
      </w:r>
      <w:r>
        <w:rPr>
          <w:spacing w:val="-4"/>
          <w:sz w:val="24"/>
        </w:rPr>
        <w:t xml:space="preserve">, </w:t>
      </w:r>
      <w:r>
        <w:rPr>
          <w:sz w:val="24"/>
        </w:rPr>
        <w:t>vol. 183, no. 3, pp. 515–526, 2013.</w:t>
      </w:r>
    </w:p>
    <w:p w14:paraId="3AD70828" w14:textId="77777777" w:rsidR="00430DE3" w:rsidRDefault="008F0850">
      <w:pPr>
        <w:pStyle w:val="ListParagraph"/>
        <w:numPr>
          <w:ilvl w:val="0"/>
          <w:numId w:val="2"/>
        </w:numPr>
        <w:tabs>
          <w:tab w:val="left" w:pos="537"/>
        </w:tabs>
        <w:spacing w:before="203" w:line="247" w:lineRule="auto"/>
        <w:ind w:left="536" w:right="117" w:hanging="416"/>
        <w:jc w:val="both"/>
        <w:rPr>
          <w:sz w:val="24"/>
        </w:rPr>
      </w:pPr>
      <w:bookmarkStart w:id="841" w:name="_bookmark219"/>
      <w:bookmarkEnd w:id="841"/>
      <w:r>
        <w:rPr>
          <w:sz w:val="24"/>
        </w:rPr>
        <w:t xml:space="preserve">G. </w:t>
      </w:r>
      <w:proofErr w:type="spellStart"/>
      <w:r>
        <w:rPr>
          <w:sz w:val="24"/>
        </w:rPr>
        <w:t>Zerovnik</w:t>
      </w:r>
      <w:proofErr w:type="spellEnd"/>
      <w:r>
        <w:rPr>
          <w:sz w:val="24"/>
        </w:rPr>
        <w:t xml:space="preserve">, R. Capote, and A. </w:t>
      </w:r>
      <w:proofErr w:type="spellStart"/>
      <w:r>
        <w:rPr>
          <w:spacing w:val="-6"/>
          <w:sz w:val="24"/>
        </w:rPr>
        <w:t>Trkov</w:t>
      </w:r>
      <w:proofErr w:type="spellEnd"/>
      <w:r>
        <w:rPr>
          <w:spacing w:val="-6"/>
          <w:sz w:val="24"/>
        </w:rPr>
        <w:t xml:space="preserve">, </w:t>
      </w:r>
      <w:r>
        <w:rPr>
          <w:sz w:val="24"/>
        </w:rPr>
        <w:t xml:space="preserve">“On Random Sampling of Correlated Res- </w:t>
      </w:r>
      <w:proofErr w:type="spellStart"/>
      <w:r>
        <w:rPr>
          <w:sz w:val="24"/>
        </w:rPr>
        <w:t>onance</w:t>
      </w:r>
      <w:proofErr w:type="spellEnd"/>
      <w:r>
        <w:rPr>
          <w:spacing w:val="-18"/>
          <w:sz w:val="24"/>
        </w:rPr>
        <w:t xml:space="preserve"> </w:t>
      </w:r>
      <w:r>
        <w:rPr>
          <w:sz w:val="24"/>
        </w:rPr>
        <w:t>Parameters</w:t>
      </w:r>
      <w:r>
        <w:rPr>
          <w:spacing w:val="-18"/>
          <w:sz w:val="24"/>
        </w:rPr>
        <w:t xml:space="preserve"> </w:t>
      </w:r>
      <w:r>
        <w:rPr>
          <w:sz w:val="24"/>
        </w:rPr>
        <w:t>with</w:t>
      </w:r>
      <w:r>
        <w:rPr>
          <w:spacing w:val="-18"/>
          <w:sz w:val="24"/>
        </w:rPr>
        <w:t xml:space="preserve"> </w:t>
      </w:r>
      <w:r>
        <w:rPr>
          <w:sz w:val="24"/>
        </w:rPr>
        <w:t>Large</w:t>
      </w:r>
      <w:r>
        <w:rPr>
          <w:spacing w:val="-19"/>
          <w:sz w:val="24"/>
        </w:rPr>
        <w:t xml:space="preserve"> </w:t>
      </w:r>
      <w:r>
        <w:rPr>
          <w:sz w:val="24"/>
        </w:rPr>
        <w:t>Uncertainties,”</w:t>
      </w:r>
      <w:r>
        <w:rPr>
          <w:spacing w:val="-18"/>
          <w:sz w:val="24"/>
        </w:rPr>
        <w:t xml:space="preserve"> </w:t>
      </w:r>
      <w:r>
        <w:rPr>
          <w:rFonts w:ascii="Bookman Old Style" w:hAnsi="Bookman Old Style"/>
          <w:i/>
          <w:sz w:val="24"/>
        </w:rPr>
        <w:t>Nuclear</w:t>
      </w:r>
      <w:r>
        <w:rPr>
          <w:rFonts w:ascii="Bookman Old Style" w:hAnsi="Bookman Old Style"/>
          <w:i/>
          <w:spacing w:val="-27"/>
          <w:sz w:val="24"/>
        </w:rPr>
        <w:t xml:space="preserve"> </w:t>
      </w:r>
      <w:r>
        <w:rPr>
          <w:rFonts w:ascii="Bookman Old Style" w:hAnsi="Bookman Old Style"/>
          <w:i/>
          <w:sz w:val="24"/>
        </w:rPr>
        <w:t>Instruments</w:t>
      </w:r>
      <w:r>
        <w:rPr>
          <w:rFonts w:ascii="Bookman Old Style" w:hAnsi="Bookman Old Style"/>
          <w:i/>
          <w:spacing w:val="-28"/>
          <w:sz w:val="24"/>
        </w:rPr>
        <w:t xml:space="preserve"> </w:t>
      </w:r>
      <w:r>
        <w:rPr>
          <w:rFonts w:ascii="Bookman Old Style" w:hAnsi="Bookman Old Style"/>
          <w:i/>
          <w:sz w:val="24"/>
        </w:rPr>
        <w:t>and</w:t>
      </w:r>
      <w:r>
        <w:rPr>
          <w:rFonts w:ascii="Bookman Old Style" w:hAnsi="Bookman Old Style"/>
          <w:i/>
          <w:spacing w:val="-27"/>
          <w:sz w:val="24"/>
        </w:rPr>
        <w:t xml:space="preserve"> </w:t>
      </w:r>
      <w:r>
        <w:rPr>
          <w:rFonts w:ascii="Bookman Old Style" w:hAnsi="Bookman Old Style"/>
          <w:i/>
          <w:sz w:val="24"/>
        </w:rPr>
        <w:t xml:space="preserve">Methods </w:t>
      </w:r>
      <w:r>
        <w:rPr>
          <w:rFonts w:ascii="Bookman Old Style" w:hAnsi="Bookman Old Style"/>
          <w:i/>
          <w:w w:val="95"/>
          <w:sz w:val="24"/>
        </w:rPr>
        <w:t>in</w:t>
      </w:r>
      <w:r>
        <w:rPr>
          <w:rFonts w:ascii="Bookman Old Style" w:hAnsi="Bookman Old Style"/>
          <w:i/>
          <w:spacing w:val="-25"/>
          <w:w w:val="95"/>
          <w:sz w:val="24"/>
        </w:rPr>
        <w:t xml:space="preserve"> </w:t>
      </w:r>
      <w:r>
        <w:rPr>
          <w:rFonts w:ascii="Bookman Old Style" w:hAnsi="Bookman Old Style"/>
          <w:i/>
          <w:w w:val="95"/>
          <w:sz w:val="24"/>
        </w:rPr>
        <w:t>Physics</w:t>
      </w:r>
      <w:r>
        <w:rPr>
          <w:rFonts w:ascii="Bookman Old Style" w:hAnsi="Bookman Old Style"/>
          <w:i/>
          <w:spacing w:val="-25"/>
          <w:w w:val="95"/>
          <w:sz w:val="24"/>
        </w:rPr>
        <w:t xml:space="preserve"> </w:t>
      </w:r>
      <w:r>
        <w:rPr>
          <w:rFonts w:ascii="Bookman Old Style" w:hAnsi="Bookman Old Style"/>
          <w:i/>
          <w:spacing w:val="-4"/>
          <w:w w:val="95"/>
          <w:sz w:val="24"/>
        </w:rPr>
        <w:t>Research,</w:t>
      </w:r>
      <w:r>
        <w:rPr>
          <w:rFonts w:ascii="Bookman Old Style" w:hAnsi="Bookman Old Style"/>
          <w:i/>
          <w:spacing w:val="-24"/>
          <w:w w:val="95"/>
          <w:sz w:val="24"/>
        </w:rPr>
        <w:t xml:space="preserve"> </w:t>
      </w:r>
      <w:r>
        <w:rPr>
          <w:rFonts w:ascii="Bookman Old Style" w:hAnsi="Bookman Old Style"/>
          <w:i/>
          <w:w w:val="95"/>
          <w:sz w:val="24"/>
        </w:rPr>
        <w:t>Section</w:t>
      </w:r>
      <w:r>
        <w:rPr>
          <w:rFonts w:ascii="Bookman Old Style" w:hAnsi="Bookman Old Style"/>
          <w:i/>
          <w:spacing w:val="-25"/>
          <w:w w:val="95"/>
          <w:sz w:val="24"/>
        </w:rPr>
        <w:t xml:space="preserve"> </w:t>
      </w:r>
      <w:r>
        <w:rPr>
          <w:rFonts w:ascii="Bookman Old Style" w:hAnsi="Bookman Old Style"/>
          <w:i/>
          <w:w w:val="95"/>
          <w:sz w:val="24"/>
        </w:rPr>
        <w:t>A:</w:t>
      </w:r>
      <w:r>
        <w:rPr>
          <w:rFonts w:ascii="Bookman Old Style" w:hAnsi="Bookman Old Style"/>
          <w:i/>
          <w:spacing w:val="-25"/>
          <w:w w:val="95"/>
          <w:sz w:val="24"/>
        </w:rPr>
        <w:t xml:space="preserve"> </w:t>
      </w:r>
      <w:r>
        <w:rPr>
          <w:rFonts w:ascii="Bookman Old Style" w:hAnsi="Bookman Old Style"/>
          <w:i/>
          <w:spacing w:val="-4"/>
          <w:w w:val="95"/>
          <w:sz w:val="24"/>
        </w:rPr>
        <w:t>Accelerators,</w:t>
      </w:r>
      <w:r>
        <w:rPr>
          <w:rFonts w:ascii="Bookman Old Style" w:hAnsi="Bookman Old Style"/>
          <w:i/>
          <w:spacing w:val="-24"/>
          <w:w w:val="95"/>
          <w:sz w:val="24"/>
        </w:rPr>
        <w:t xml:space="preserve"> </w:t>
      </w:r>
      <w:r>
        <w:rPr>
          <w:rFonts w:ascii="Bookman Old Style" w:hAnsi="Bookman Old Style"/>
          <w:i/>
          <w:spacing w:val="-3"/>
          <w:w w:val="95"/>
          <w:sz w:val="24"/>
        </w:rPr>
        <w:t>Spectrometers,</w:t>
      </w:r>
      <w:r>
        <w:rPr>
          <w:rFonts w:ascii="Bookman Old Style" w:hAnsi="Bookman Old Style"/>
          <w:i/>
          <w:spacing w:val="-24"/>
          <w:w w:val="95"/>
          <w:sz w:val="24"/>
        </w:rPr>
        <w:t xml:space="preserve"> </w:t>
      </w:r>
      <w:r>
        <w:rPr>
          <w:rFonts w:ascii="Bookman Old Style" w:hAnsi="Bookman Old Style"/>
          <w:i/>
          <w:w w:val="95"/>
          <w:sz w:val="24"/>
        </w:rPr>
        <w:t>Detectors</w:t>
      </w:r>
      <w:r>
        <w:rPr>
          <w:rFonts w:ascii="Bookman Old Style" w:hAnsi="Bookman Old Style"/>
          <w:i/>
          <w:spacing w:val="-25"/>
          <w:w w:val="95"/>
          <w:sz w:val="24"/>
        </w:rPr>
        <w:t xml:space="preserve"> </w:t>
      </w:r>
      <w:r>
        <w:rPr>
          <w:rFonts w:ascii="Bookman Old Style" w:hAnsi="Bookman Old Style"/>
          <w:i/>
          <w:w w:val="95"/>
          <w:sz w:val="24"/>
        </w:rPr>
        <w:t>and</w:t>
      </w:r>
      <w:r>
        <w:rPr>
          <w:rFonts w:ascii="Bookman Old Style" w:hAnsi="Bookman Old Style"/>
          <w:i/>
          <w:spacing w:val="-25"/>
          <w:w w:val="95"/>
          <w:sz w:val="24"/>
        </w:rPr>
        <w:t xml:space="preserve"> </w:t>
      </w:r>
      <w:r>
        <w:rPr>
          <w:rFonts w:ascii="Bookman Old Style" w:hAnsi="Bookman Old Style"/>
          <w:i/>
          <w:w w:val="95"/>
          <w:sz w:val="24"/>
        </w:rPr>
        <w:t xml:space="preserve">As- </w:t>
      </w:r>
      <w:proofErr w:type="spellStart"/>
      <w:r>
        <w:rPr>
          <w:rFonts w:ascii="Bookman Old Style" w:hAnsi="Bookman Old Style"/>
          <w:i/>
          <w:spacing w:val="-3"/>
          <w:sz w:val="24"/>
        </w:rPr>
        <w:t>sociated</w:t>
      </w:r>
      <w:proofErr w:type="spellEnd"/>
      <w:r>
        <w:rPr>
          <w:rFonts w:ascii="Bookman Old Style" w:hAnsi="Bookman Old Style"/>
          <w:i/>
          <w:spacing w:val="-37"/>
          <w:sz w:val="24"/>
        </w:rPr>
        <w:t xml:space="preserve"> </w:t>
      </w:r>
      <w:r>
        <w:rPr>
          <w:rFonts w:ascii="Bookman Old Style" w:hAnsi="Bookman Old Style"/>
          <w:i/>
          <w:sz w:val="24"/>
        </w:rPr>
        <w:t>Equipment</w:t>
      </w:r>
      <w:r>
        <w:rPr>
          <w:sz w:val="24"/>
        </w:rPr>
        <w:t>,</w:t>
      </w:r>
      <w:r>
        <w:rPr>
          <w:spacing w:val="-28"/>
          <w:sz w:val="24"/>
        </w:rPr>
        <w:t xml:space="preserve"> </w:t>
      </w:r>
      <w:r>
        <w:rPr>
          <w:sz w:val="24"/>
        </w:rPr>
        <w:t>vol.</w:t>
      </w:r>
      <w:r>
        <w:rPr>
          <w:spacing w:val="-28"/>
          <w:sz w:val="24"/>
        </w:rPr>
        <w:t xml:space="preserve"> </w:t>
      </w:r>
      <w:r>
        <w:rPr>
          <w:sz w:val="24"/>
        </w:rPr>
        <w:t>723,</w:t>
      </w:r>
      <w:r>
        <w:rPr>
          <w:spacing w:val="-28"/>
          <w:sz w:val="24"/>
        </w:rPr>
        <w:t xml:space="preserve"> </w:t>
      </w:r>
      <w:r>
        <w:rPr>
          <w:sz w:val="24"/>
        </w:rPr>
        <w:t>pp.</w:t>
      </w:r>
      <w:r>
        <w:rPr>
          <w:spacing w:val="-28"/>
          <w:sz w:val="24"/>
        </w:rPr>
        <w:t xml:space="preserve"> </w:t>
      </w:r>
      <w:r>
        <w:rPr>
          <w:sz w:val="24"/>
        </w:rPr>
        <w:t>89–98,</w:t>
      </w:r>
      <w:r>
        <w:rPr>
          <w:spacing w:val="-28"/>
          <w:sz w:val="24"/>
        </w:rPr>
        <w:t xml:space="preserve"> </w:t>
      </w:r>
      <w:r>
        <w:rPr>
          <w:sz w:val="24"/>
        </w:rPr>
        <w:t>2013.</w:t>
      </w:r>
    </w:p>
    <w:p w14:paraId="6660ADDC" w14:textId="77777777" w:rsidR="00430DE3" w:rsidRDefault="008F0850">
      <w:pPr>
        <w:pStyle w:val="ListParagraph"/>
        <w:numPr>
          <w:ilvl w:val="0"/>
          <w:numId w:val="2"/>
        </w:numPr>
        <w:tabs>
          <w:tab w:val="left" w:pos="537"/>
        </w:tabs>
        <w:spacing w:before="198" w:line="247" w:lineRule="auto"/>
        <w:ind w:left="536" w:right="118" w:hanging="416"/>
        <w:jc w:val="both"/>
        <w:rPr>
          <w:sz w:val="24"/>
        </w:rPr>
      </w:pPr>
      <w:bookmarkStart w:id="842" w:name="_bookmark220"/>
      <w:bookmarkEnd w:id="842"/>
      <w:r>
        <w:rPr>
          <w:sz w:val="24"/>
        </w:rPr>
        <w:t xml:space="preserve">K. Schmidt </w:t>
      </w:r>
      <w:r>
        <w:rPr>
          <w:rFonts w:ascii="Bookman Old Style" w:hAnsi="Bookman Old Style"/>
          <w:i/>
          <w:sz w:val="24"/>
        </w:rPr>
        <w:t>et al.</w:t>
      </w:r>
      <w:r>
        <w:rPr>
          <w:sz w:val="24"/>
        </w:rPr>
        <w:t xml:space="preserve">, “General Description of Observables in Low-energy </w:t>
      </w:r>
      <w:proofErr w:type="gramStart"/>
      <w:r>
        <w:rPr>
          <w:sz w:val="24"/>
        </w:rPr>
        <w:t>Fission :</w:t>
      </w:r>
      <w:proofErr w:type="gramEnd"/>
      <w:r>
        <w:rPr>
          <w:sz w:val="24"/>
        </w:rPr>
        <w:t xml:space="preserve"> GEF</w:t>
      </w:r>
      <w:r w:rsidR="00DB52C2">
        <w:rPr>
          <w:sz w:val="24"/>
        </w:rPr>
        <w:t xml:space="preserve"> </w:t>
      </w:r>
      <w:r>
        <w:rPr>
          <w:sz w:val="24"/>
        </w:rPr>
        <w:t>Model</w:t>
      </w:r>
      <w:r w:rsidR="00DB52C2">
        <w:rPr>
          <w:sz w:val="24"/>
        </w:rPr>
        <w:t xml:space="preserve"> </w:t>
      </w:r>
      <w:r>
        <w:rPr>
          <w:sz w:val="24"/>
        </w:rPr>
        <w:t>Code,”</w:t>
      </w:r>
      <w:r>
        <w:rPr>
          <w:spacing w:val="10"/>
          <w:sz w:val="24"/>
        </w:rPr>
        <w:t xml:space="preserve"> </w:t>
      </w:r>
      <w:r>
        <w:rPr>
          <w:sz w:val="24"/>
        </w:rPr>
        <w:t>2015.</w:t>
      </w:r>
    </w:p>
    <w:p w14:paraId="25FACE21" w14:textId="77777777" w:rsidR="00430DE3" w:rsidRDefault="008F0850">
      <w:pPr>
        <w:pStyle w:val="ListParagraph"/>
        <w:numPr>
          <w:ilvl w:val="0"/>
          <w:numId w:val="2"/>
        </w:numPr>
        <w:tabs>
          <w:tab w:val="left" w:pos="537"/>
        </w:tabs>
        <w:spacing w:before="204" w:line="249" w:lineRule="auto"/>
        <w:ind w:left="536" w:right="118" w:hanging="416"/>
        <w:jc w:val="both"/>
        <w:rPr>
          <w:sz w:val="24"/>
        </w:rPr>
      </w:pPr>
      <w:bookmarkStart w:id="843" w:name="_bookmark221"/>
      <w:bookmarkEnd w:id="843"/>
      <w:r>
        <w:rPr>
          <w:w w:val="105"/>
          <w:sz w:val="24"/>
        </w:rPr>
        <w:t xml:space="preserve">L. </w:t>
      </w:r>
      <w:proofErr w:type="spellStart"/>
      <w:r>
        <w:rPr>
          <w:w w:val="105"/>
          <w:sz w:val="24"/>
        </w:rPr>
        <w:t>Glendenin</w:t>
      </w:r>
      <w:proofErr w:type="spellEnd"/>
      <w:r>
        <w:rPr>
          <w:w w:val="105"/>
          <w:sz w:val="24"/>
        </w:rPr>
        <w:t xml:space="preserve">, J. </w:t>
      </w:r>
      <w:proofErr w:type="spellStart"/>
      <w:r>
        <w:rPr>
          <w:w w:val="105"/>
          <w:sz w:val="24"/>
        </w:rPr>
        <w:t>Gindler</w:t>
      </w:r>
      <w:proofErr w:type="spellEnd"/>
      <w:r>
        <w:rPr>
          <w:w w:val="105"/>
          <w:sz w:val="24"/>
        </w:rPr>
        <w:t>, D. Henderson, and J. W. Meadows, “Mass</w:t>
      </w:r>
      <w:r>
        <w:rPr>
          <w:spacing w:val="-35"/>
          <w:w w:val="105"/>
          <w:sz w:val="24"/>
        </w:rPr>
        <w:t xml:space="preserve"> </w:t>
      </w:r>
      <w:r>
        <w:rPr>
          <w:w w:val="105"/>
          <w:sz w:val="24"/>
        </w:rPr>
        <w:t xml:space="preserve">Distributions </w:t>
      </w:r>
      <w:r>
        <w:rPr>
          <w:sz w:val="24"/>
        </w:rPr>
        <w:t>for</w:t>
      </w:r>
      <w:r>
        <w:rPr>
          <w:spacing w:val="-9"/>
          <w:sz w:val="24"/>
        </w:rPr>
        <w:t xml:space="preserve"> </w:t>
      </w:r>
      <w:r>
        <w:rPr>
          <w:sz w:val="24"/>
        </w:rPr>
        <w:t>Monoenergetic-Neutron-Induced</w:t>
      </w:r>
      <w:r>
        <w:rPr>
          <w:spacing w:val="-8"/>
          <w:sz w:val="24"/>
        </w:rPr>
        <w:t xml:space="preserve"> </w:t>
      </w:r>
      <w:r>
        <w:rPr>
          <w:sz w:val="24"/>
        </w:rPr>
        <w:t>Fission</w:t>
      </w:r>
      <w:r>
        <w:rPr>
          <w:spacing w:val="-9"/>
          <w:sz w:val="24"/>
        </w:rPr>
        <w:t xml:space="preserve"> </w:t>
      </w:r>
      <w:r>
        <w:rPr>
          <w:sz w:val="24"/>
        </w:rPr>
        <w:t>of</w:t>
      </w:r>
      <w:r>
        <w:rPr>
          <w:spacing w:val="-10"/>
          <w:sz w:val="24"/>
        </w:rPr>
        <w:t xml:space="preserve"> </w:t>
      </w:r>
      <w:r>
        <w:rPr>
          <w:sz w:val="24"/>
        </w:rPr>
        <w:t>235U,”</w:t>
      </w:r>
      <w:r>
        <w:rPr>
          <w:spacing w:val="-9"/>
          <w:sz w:val="24"/>
        </w:rPr>
        <w:t xml:space="preserve"> </w:t>
      </w:r>
      <w:r>
        <w:rPr>
          <w:rFonts w:ascii="Bookman Old Style" w:hAnsi="Bookman Old Style"/>
          <w:i/>
          <w:sz w:val="24"/>
        </w:rPr>
        <w:t>Physical</w:t>
      </w:r>
      <w:r>
        <w:rPr>
          <w:rFonts w:ascii="Bookman Old Style" w:hAnsi="Bookman Old Style"/>
          <w:i/>
          <w:spacing w:val="-17"/>
          <w:sz w:val="24"/>
        </w:rPr>
        <w:t xml:space="preserve"> </w:t>
      </w:r>
      <w:r>
        <w:rPr>
          <w:rFonts w:ascii="Bookman Old Style" w:hAnsi="Bookman Old Style"/>
          <w:i/>
          <w:sz w:val="24"/>
        </w:rPr>
        <w:t>Review</w:t>
      </w:r>
      <w:r>
        <w:rPr>
          <w:rFonts w:ascii="Bookman Old Style" w:hAnsi="Bookman Old Style"/>
          <w:i/>
          <w:spacing w:val="-16"/>
          <w:sz w:val="24"/>
        </w:rPr>
        <w:t xml:space="preserve"> </w:t>
      </w:r>
      <w:r>
        <w:rPr>
          <w:rFonts w:ascii="Bookman Old Style" w:hAnsi="Bookman Old Style"/>
          <w:i/>
          <w:sz w:val="24"/>
        </w:rPr>
        <w:t>C</w:t>
      </w:r>
      <w:r>
        <w:rPr>
          <w:sz w:val="24"/>
        </w:rPr>
        <w:t>,</w:t>
      </w:r>
      <w:r>
        <w:rPr>
          <w:spacing w:val="-9"/>
          <w:sz w:val="24"/>
        </w:rPr>
        <w:t xml:space="preserve"> </w:t>
      </w:r>
      <w:r>
        <w:rPr>
          <w:sz w:val="24"/>
        </w:rPr>
        <w:t>vol.</w:t>
      </w:r>
      <w:r>
        <w:rPr>
          <w:spacing w:val="-9"/>
          <w:sz w:val="24"/>
        </w:rPr>
        <w:t xml:space="preserve"> </w:t>
      </w:r>
      <w:r>
        <w:rPr>
          <w:sz w:val="24"/>
        </w:rPr>
        <w:t xml:space="preserve">24, </w:t>
      </w:r>
      <w:r>
        <w:rPr>
          <w:w w:val="105"/>
          <w:sz w:val="24"/>
        </w:rPr>
        <w:t>no.</w:t>
      </w:r>
      <w:r>
        <w:rPr>
          <w:spacing w:val="-14"/>
          <w:w w:val="105"/>
          <w:sz w:val="24"/>
        </w:rPr>
        <w:t xml:space="preserve"> </w:t>
      </w:r>
      <w:r>
        <w:rPr>
          <w:w w:val="105"/>
          <w:sz w:val="24"/>
        </w:rPr>
        <w:t>6,</w:t>
      </w:r>
      <w:r>
        <w:rPr>
          <w:spacing w:val="-14"/>
          <w:w w:val="105"/>
          <w:sz w:val="24"/>
        </w:rPr>
        <w:t xml:space="preserve"> </w:t>
      </w:r>
      <w:r>
        <w:rPr>
          <w:w w:val="105"/>
          <w:sz w:val="24"/>
        </w:rPr>
        <w:t>pp.</w:t>
      </w:r>
      <w:r>
        <w:rPr>
          <w:spacing w:val="-14"/>
          <w:w w:val="105"/>
          <w:sz w:val="24"/>
        </w:rPr>
        <w:t xml:space="preserve"> </w:t>
      </w:r>
      <w:r>
        <w:rPr>
          <w:w w:val="105"/>
          <w:sz w:val="24"/>
        </w:rPr>
        <w:t>2600–2605,</w:t>
      </w:r>
      <w:r>
        <w:rPr>
          <w:spacing w:val="-14"/>
          <w:w w:val="105"/>
          <w:sz w:val="24"/>
        </w:rPr>
        <w:t xml:space="preserve"> </w:t>
      </w:r>
      <w:r>
        <w:rPr>
          <w:w w:val="105"/>
          <w:sz w:val="24"/>
        </w:rPr>
        <w:t>1981.</w:t>
      </w:r>
    </w:p>
    <w:p w14:paraId="21C28F79" w14:textId="77777777" w:rsidR="00430DE3" w:rsidRDefault="008F0850">
      <w:pPr>
        <w:pStyle w:val="ListParagraph"/>
        <w:numPr>
          <w:ilvl w:val="0"/>
          <w:numId w:val="2"/>
        </w:numPr>
        <w:tabs>
          <w:tab w:val="left" w:pos="537"/>
        </w:tabs>
        <w:spacing w:before="201" w:line="249" w:lineRule="auto"/>
        <w:ind w:left="536" w:right="117" w:hanging="416"/>
        <w:jc w:val="both"/>
        <w:rPr>
          <w:sz w:val="24"/>
        </w:rPr>
      </w:pPr>
      <w:r>
        <w:rPr>
          <w:w w:val="105"/>
          <w:sz w:val="24"/>
        </w:rPr>
        <w:t xml:space="preserve">G. </w:t>
      </w:r>
      <w:r>
        <w:rPr>
          <w:spacing w:val="-10"/>
          <w:w w:val="105"/>
          <w:sz w:val="24"/>
        </w:rPr>
        <w:t xml:space="preserve">P. </w:t>
      </w:r>
      <w:r>
        <w:rPr>
          <w:spacing w:val="-5"/>
          <w:w w:val="105"/>
          <w:sz w:val="24"/>
        </w:rPr>
        <w:t xml:space="preserve">Ford </w:t>
      </w:r>
      <w:r>
        <w:rPr>
          <w:w w:val="105"/>
          <w:sz w:val="24"/>
        </w:rPr>
        <w:t xml:space="preserve">and R. B. </w:t>
      </w:r>
      <w:proofErr w:type="spellStart"/>
      <w:r>
        <w:rPr>
          <w:w w:val="105"/>
          <w:sz w:val="24"/>
        </w:rPr>
        <w:t>Leachman</w:t>
      </w:r>
      <w:proofErr w:type="spellEnd"/>
      <w:r>
        <w:rPr>
          <w:w w:val="105"/>
          <w:sz w:val="24"/>
        </w:rPr>
        <w:t xml:space="preserve">, “Fission Mass Yield Dependence on Angular </w:t>
      </w:r>
      <w:r>
        <w:rPr>
          <w:sz w:val="24"/>
        </w:rPr>
        <w:t xml:space="preserve">Momentum,” </w:t>
      </w:r>
      <w:r>
        <w:rPr>
          <w:rFonts w:ascii="Bookman Old Style" w:hAnsi="Bookman Old Style"/>
          <w:i/>
          <w:sz w:val="24"/>
        </w:rPr>
        <w:t>Physical</w:t>
      </w:r>
      <w:r>
        <w:rPr>
          <w:rFonts w:ascii="Bookman Old Style" w:hAnsi="Bookman Old Style"/>
          <w:i/>
          <w:spacing w:val="-49"/>
          <w:sz w:val="24"/>
        </w:rPr>
        <w:t xml:space="preserve"> </w:t>
      </w:r>
      <w:r>
        <w:rPr>
          <w:rFonts w:ascii="Bookman Old Style" w:hAnsi="Bookman Old Style"/>
          <w:i/>
          <w:sz w:val="24"/>
        </w:rPr>
        <w:t>Review</w:t>
      </w:r>
      <w:r>
        <w:rPr>
          <w:sz w:val="24"/>
        </w:rPr>
        <w:t>, vol. 137, no. 4 B, 1965.</w:t>
      </w:r>
    </w:p>
    <w:p w14:paraId="4006D35F" w14:textId="77777777" w:rsidR="00430DE3" w:rsidRDefault="00430DE3">
      <w:pPr>
        <w:spacing w:line="249" w:lineRule="auto"/>
        <w:jc w:val="both"/>
        <w:rPr>
          <w:sz w:val="24"/>
        </w:rPr>
        <w:sectPr w:rsidR="00430DE3">
          <w:pgSz w:w="12240" w:h="15840"/>
          <w:pgMar w:top="1420" w:right="1680" w:bottom="1380" w:left="1680" w:header="0" w:footer="1182" w:gutter="0"/>
          <w:cols w:space="720"/>
        </w:sectPr>
      </w:pPr>
    </w:p>
    <w:p w14:paraId="60E7C91D" w14:textId="77777777" w:rsidR="00430DE3" w:rsidRDefault="008F0850">
      <w:pPr>
        <w:pStyle w:val="ListParagraph"/>
        <w:numPr>
          <w:ilvl w:val="0"/>
          <w:numId w:val="2"/>
        </w:numPr>
        <w:tabs>
          <w:tab w:val="left" w:pos="537"/>
        </w:tabs>
        <w:spacing w:before="33" w:line="249" w:lineRule="auto"/>
        <w:ind w:left="536" w:right="118" w:hanging="416"/>
        <w:jc w:val="both"/>
        <w:rPr>
          <w:sz w:val="24"/>
        </w:rPr>
      </w:pPr>
      <w:r>
        <w:rPr>
          <w:sz w:val="24"/>
        </w:rPr>
        <w:lastRenderedPageBreak/>
        <w:t xml:space="preserve">M. E. Gooden </w:t>
      </w:r>
      <w:r>
        <w:rPr>
          <w:rFonts w:ascii="Bookman Old Style" w:hAnsi="Bookman Old Style"/>
          <w:i/>
          <w:sz w:val="24"/>
        </w:rPr>
        <w:t>et al.</w:t>
      </w:r>
      <w:r>
        <w:rPr>
          <w:sz w:val="24"/>
        </w:rPr>
        <w:t>, “Energy Dependence of Fission Product Yields from235U,238U and239Pu for Incident Neutron Energies Between 0.5 and 14.8 MeV,”</w:t>
      </w:r>
      <w:r>
        <w:rPr>
          <w:spacing w:val="-19"/>
          <w:sz w:val="24"/>
        </w:rPr>
        <w:t xml:space="preserve"> </w:t>
      </w:r>
      <w:r>
        <w:rPr>
          <w:rFonts w:ascii="Bookman Old Style" w:hAnsi="Bookman Old Style"/>
          <w:i/>
          <w:sz w:val="24"/>
        </w:rPr>
        <w:t>Nuclear</w:t>
      </w:r>
      <w:r>
        <w:rPr>
          <w:rFonts w:ascii="Bookman Old Style" w:hAnsi="Bookman Old Style"/>
          <w:i/>
          <w:spacing w:val="-28"/>
          <w:sz w:val="24"/>
        </w:rPr>
        <w:t xml:space="preserve"> </w:t>
      </w:r>
      <w:r>
        <w:rPr>
          <w:rFonts w:ascii="Bookman Old Style" w:hAnsi="Bookman Old Style"/>
          <w:i/>
          <w:sz w:val="24"/>
        </w:rPr>
        <w:t>Data</w:t>
      </w:r>
      <w:r>
        <w:rPr>
          <w:rFonts w:ascii="Bookman Old Style" w:hAnsi="Bookman Old Style"/>
          <w:i/>
          <w:spacing w:val="-28"/>
          <w:sz w:val="24"/>
        </w:rPr>
        <w:t xml:space="preserve"> </w:t>
      </w:r>
      <w:r>
        <w:rPr>
          <w:rFonts w:ascii="Bookman Old Style" w:hAnsi="Bookman Old Style"/>
          <w:i/>
          <w:sz w:val="24"/>
        </w:rPr>
        <w:t>Sheets</w:t>
      </w:r>
      <w:r>
        <w:rPr>
          <w:sz w:val="24"/>
        </w:rPr>
        <w:t>,</w:t>
      </w:r>
      <w:r>
        <w:rPr>
          <w:spacing w:val="-19"/>
          <w:sz w:val="24"/>
        </w:rPr>
        <w:t xml:space="preserve"> </w:t>
      </w:r>
      <w:r>
        <w:rPr>
          <w:sz w:val="24"/>
        </w:rPr>
        <w:t>vol.</w:t>
      </w:r>
      <w:r>
        <w:rPr>
          <w:spacing w:val="-19"/>
          <w:sz w:val="24"/>
        </w:rPr>
        <w:t xml:space="preserve"> </w:t>
      </w:r>
      <w:r>
        <w:rPr>
          <w:sz w:val="24"/>
        </w:rPr>
        <w:t>131,</w:t>
      </w:r>
      <w:r>
        <w:rPr>
          <w:spacing w:val="-19"/>
          <w:sz w:val="24"/>
        </w:rPr>
        <w:t xml:space="preserve"> </w:t>
      </w:r>
      <w:r>
        <w:rPr>
          <w:sz w:val="24"/>
        </w:rPr>
        <w:t>pp.</w:t>
      </w:r>
      <w:r>
        <w:rPr>
          <w:spacing w:val="-19"/>
          <w:sz w:val="24"/>
        </w:rPr>
        <w:t xml:space="preserve"> </w:t>
      </w:r>
      <w:r>
        <w:rPr>
          <w:sz w:val="24"/>
        </w:rPr>
        <w:t>319–356,</w:t>
      </w:r>
      <w:r>
        <w:rPr>
          <w:spacing w:val="-19"/>
          <w:sz w:val="24"/>
        </w:rPr>
        <w:t xml:space="preserve"> </w:t>
      </w:r>
      <w:r>
        <w:rPr>
          <w:sz w:val="24"/>
        </w:rPr>
        <w:t>2016.</w:t>
      </w:r>
    </w:p>
    <w:p w14:paraId="371B4310" w14:textId="77777777" w:rsidR="00430DE3" w:rsidRDefault="008F0850">
      <w:pPr>
        <w:pStyle w:val="ListParagraph"/>
        <w:numPr>
          <w:ilvl w:val="0"/>
          <w:numId w:val="2"/>
        </w:numPr>
        <w:tabs>
          <w:tab w:val="left" w:pos="537"/>
        </w:tabs>
        <w:spacing w:before="197" w:line="252" w:lineRule="auto"/>
        <w:ind w:left="536" w:right="117" w:hanging="416"/>
        <w:jc w:val="both"/>
        <w:rPr>
          <w:sz w:val="24"/>
        </w:rPr>
      </w:pPr>
      <w:r>
        <w:rPr>
          <w:w w:val="105"/>
          <w:sz w:val="24"/>
        </w:rPr>
        <w:t>M.</w:t>
      </w:r>
      <w:r>
        <w:rPr>
          <w:spacing w:val="-5"/>
          <w:w w:val="105"/>
          <w:sz w:val="24"/>
        </w:rPr>
        <w:t xml:space="preserve"> </w:t>
      </w:r>
      <w:r>
        <w:rPr>
          <w:w w:val="105"/>
          <w:sz w:val="24"/>
        </w:rPr>
        <w:t>E.</w:t>
      </w:r>
      <w:r>
        <w:rPr>
          <w:spacing w:val="-4"/>
          <w:w w:val="105"/>
          <w:sz w:val="24"/>
        </w:rPr>
        <w:t xml:space="preserve"> </w:t>
      </w:r>
      <w:r>
        <w:rPr>
          <w:w w:val="105"/>
          <w:sz w:val="24"/>
        </w:rPr>
        <w:t>Gooden,</w:t>
      </w:r>
      <w:r>
        <w:rPr>
          <w:spacing w:val="-4"/>
          <w:w w:val="105"/>
          <w:sz w:val="24"/>
        </w:rPr>
        <w:t xml:space="preserve"> </w:t>
      </w:r>
      <w:r>
        <w:rPr>
          <w:w w:val="105"/>
          <w:sz w:val="24"/>
        </w:rPr>
        <w:t>“Energy</w:t>
      </w:r>
      <w:r>
        <w:rPr>
          <w:spacing w:val="-5"/>
          <w:w w:val="105"/>
          <w:sz w:val="24"/>
        </w:rPr>
        <w:t xml:space="preserve"> </w:t>
      </w:r>
      <w:r>
        <w:rPr>
          <w:w w:val="105"/>
          <w:sz w:val="24"/>
        </w:rPr>
        <w:t>Dependence</w:t>
      </w:r>
      <w:r>
        <w:rPr>
          <w:spacing w:val="-4"/>
          <w:w w:val="105"/>
          <w:sz w:val="24"/>
        </w:rPr>
        <w:t xml:space="preserve"> </w:t>
      </w:r>
      <w:r>
        <w:rPr>
          <w:w w:val="105"/>
          <w:sz w:val="24"/>
        </w:rPr>
        <w:t>of</w:t>
      </w:r>
      <w:r>
        <w:rPr>
          <w:spacing w:val="-5"/>
          <w:w w:val="105"/>
          <w:sz w:val="24"/>
        </w:rPr>
        <w:t xml:space="preserve"> </w:t>
      </w:r>
      <w:r>
        <w:rPr>
          <w:w w:val="105"/>
          <w:sz w:val="24"/>
        </w:rPr>
        <w:t>Fission</w:t>
      </w:r>
      <w:r>
        <w:rPr>
          <w:spacing w:val="-4"/>
          <w:w w:val="105"/>
          <w:sz w:val="24"/>
        </w:rPr>
        <w:t xml:space="preserve"> </w:t>
      </w:r>
      <w:r>
        <w:rPr>
          <w:w w:val="105"/>
          <w:sz w:val="24"/>
        </w:rPr>
        <w:t>Product</w:t>
      </w:r>
      <w:r>
        <w:rPr>
          <w:spacing w:val="-4"/>
          <w:w w:val="105"/>
          <w:sz w:val="24"/>
        </w:rPr>
        <w:t xml:space="preserve"> </w:t>
      </w:r>
      <w:r>
        <w:rPr>
          <w:w w:val="105"/>
          <w:sz w:val="24"/>
        </w:rPr>
        <w:t>Yields</w:t>
      </w:r>
      <w:r>
        <w:rPr>
          <w:spacing w:val="-4"/>
          <w:w w:val="105"/>
          <w:sz w:val="24"/>
        </w:rPr>
        <w:t xml:space="preserve"> </w:t>
      </w:r>
      <w:r>
        <w:rPr>
          <w:w w:val="105"/>
          <w:sz w:val="24"/>
        </w:rPr>
        <w:t>from</w:t>
      </w:r>
      <w:r>
        <w:rPr>
          <w:spacing w:val="-4"/>
          <w:w w:val="105"/>
          <w:sz w:val="24"/>
        </w:rPr>
        <w:t xml:space="preserve"> </w:t>
      </w:r>
      <w:r>
        <w:rPr>
          <w:w w:val="105"/>
          <w:sz w:val="24"/>
        </w:rPr>
        <w:t>235U,</w:t>
      </w:r>
      <w:r>
        <w:rPr>
          <w:spacing w:val="-5"/>
          <w:w w:val="105"/>
          <w:sz w:val="24"/>
        </w:rPr>
        <w:t xml:space="preserve"> </w:t>
      </w:r>
      <w:r>
        <w:rPr>
          <w:w w:val="105"/>
          <w:sz w:val="24"/>
        </w:rPr>
        <w:t xml:space="preserve">238U, and 239Pu for Incident Neutron Energies Between 0.5 and 14.8 MeV,” Ph.D. dissertation, North Caroline State </w:t>
      </w:r>
      <w:r>
        <w:rPr>
          <w:spacing w:val="-3"/>
          <w:w w:val="105"/>
          <w:sz w:val="24"/>
        </w:rPr>
        <w:t>University,</w:t>
      </w:r>
      <w:r w:rsidR="00DB52C2">
        <w:rPr>
          <w:spacing w:val="-3"/>
          <w:w w:val="105"/>
          <w:sz w:val="24"/>
        </w:rPr>
        <w:t xml:space="preserve"> </w:t>
      </w:r>
      <w:r>
        <w:rPr>
          <w:w w:val="105"/>
          <w:sz w:val="24"/>
        </w:rPr>
        <w:t>2014.</w:t>
      </w:r>
    </w:p>
    <w:p w14:paraId="2BE89B60" w14:textId="77777777" w:rsidR="00430DE3" w:rsidRDefault="008F0850">
      <w:pPr>
        <w:pStyle w:val="ListParagraph"/>
        <w:numPr>
          <w:ilvl w:val="0"/>
          <w:numId w:val="2"/>
        </w:numPr>
        <w:tabs>
          <w:tab w:val="left" w:pos="537"/>
        </w:tabs>
        <w:spacing w:before="198" w:line="252" w:lineRule="auto"/>
        <w:ind w:left="536" w:right="117" w:hanging="416"/>
        <w:jc w:val="both"/>
        <w:rPr>
          <w:sz w:val="24"/>
        </w:rPr>
      </w:pPr>
      <w:r>
        <w:rPr>
          <w:w w:val="105"/>
          <w:sz w:val="24"/>
        </w:rPr>
        <w:t xml:space="preserve">D. R. </w:t>
      </w:r>
      <w:proofErr w:type="spellStart"/>
      <w:r>
        <w:rPr>
          <w:spacing w:val="-3"/>
          <w:w w:val="105"/>
          <w:sz w:val="24"/>
        </w:rPr>
        <w:t>Nethaway</w:t>
      </w:r>
      <w:proofErr w:type="spellEnd"/>
      <w:r>
        <w:rPr>
          <w:spacing w:val="-3"/>
          <w:w w:val="105"/>
          <w:sz w:val="24"/>
        </w:rPr>
        <w:t xml:space="preserve"> </w:t>
      </w:r>
      <w:r>
        <w:rPr>
          <w:w w:val="105"/>
          <w:sz w:val="24"/>
        </w:rPr>
        <w:t xml:space="preserve">and G. Barton, “A Compilation of Fission Product Yields in use at the Lawrence Livermore </w:t>
      </w:r>
      <w:proofErr w:type="spellStart"/>
      <w:r>
        <w:rPr>
          <w:w w:val="105"/>
          <w:sz w:val="24"/>
        </w:rPr>
        <w:t>Labratory</w:t>
      </w:r>
      <w:proofErr w:type="spellEnd"/>
      <w:r>
        <w:rPr>
          <w:w w:val="105"/>
          <w:sz w:val="24"/>
        </w:rPr>
        <w:t xml:space="preserve">,” </w:t>
      </w:r>
      <w:r>
        <w:rPr>
          <w:spacing w:val="-6"/>
          <w:w w:val="105"/>
          <w:sz w:val="24"/>
        </w:rPr>
        <w:t xml:space="preserve">Tech. </w:t>
      </w:r>
      <w:r>
        <w:rPr>
          <w:w w:val="105"/>
          <w:sz w:val="24"/>
        </w:rPr>
        <w:t>Rep.,</w:t>
      </w:r>
      <w:r w:rsidR="00DB52C2">
        <w:rPr>
          <w:w w:val="105"/>
          <w:sz w:val="24"/>
        </w:rPr>
        <w:t xml:space="preserve"> </w:t>
      </w:r>
      <w:r>
        <w:rPr>
          <w:w w:val="105"/>
          <w:sz w:val="24"/>
        </w:rPr>
        <w:t>1973.</w:t>
      </w:r>
    </w:p>
    <w:p w14:paraId="159D6E32" w14:textId="77777777" w:rsidR="00430DE3" w:rsidRDefault="008F0850">
      <w:pPr>
        <w:pStyle w:val="ListParagraph"/>
        <w:numPr>
          <w:ilvl w:val="0"/>
          <w:numId w:val="2"/>
        </w:numPr>
        <w:tabs>
          <w:tab w:val="left" w:pos="537"/>
        </w:tabs>
        <w:spacing w:before="198" w:line="249" w:lineRule="auto"/>
        <w:ind w:left="536" w:right="119" w:hanging="416"/>
        <w:jc w:val="both"/>
        <w:rPr>
          <w:sz w:val="24"/>
        </w:rPr>
      </w:pPr>
      <w:r>
        <w:rPr>
          <w:sz w:val="24"/>
        </w:rPr>
        <w:t xml:space="preserve">C. Chapman, T and G. A. </w:t>
      </w:r>
      <w:proofErr w:type="spellStart"/>
      <w:r>
        <w:rPr>
          <w:sz w:val="24"/>
        </w:rPr>
        <w:t>Anzelon</w:t>
      </w:r>
      <w:proofErr w:type="spellEnd"/>
      <w:r>
        <w:rPr>
          <w:sz w:val="24"/>
        </w:rPr>
        <w:t>, “Fission Product Yields from 6-9 MeV Neu-</w:t>
      </w:r>
      <w:r w:rsidR="00DB52C2">
        <w:rPr>
          <w:sz w:val="24"/>
        </w:rPr>
        <w:t xml:space="preserve"> </w:t>
      </w:r>
      <w:proofErr w:type="spellStart"/>
      <w:r>
        <w:rPr>
          <w:sz w:val="24"/>
        </w:rPr>
        <w:t>tron</w:t>
      </w:r>
      <w:proofErr w:type="spellEnd"/>
      <w:r>
        <w:rPr>
          <w:sz w:val="24"/>
        </w:rPr>
        <w:t xml:space="preserve"> Induced Fission of U-235 and U-238,” </w:t>
      </w:r>
      <w:r>
        <w:rPr>
          <w:rFonts w:ascii="Bookman Old Style" w:hAnsi="Bookman Old Style"/>
          <w:i/>
          <w:sz w:val="24"/>
        </w:rPr>
        <w:t>Physical Review C</w:t>
      </w:r>
      <w:r>
        <w:rPr>
          <w:sz w:val="24"/>
        </w:rPr>
        <w:t>, vol. 17, no. 3, pp. 1089–1097,</w:t>
      </w:r>
      <w:r>
        <w:rPr>
          <w:spacing w:val="-13"/>
          <w:sz w:val="24"/>
        </w:rPr>
        <w:t xml:space="preserve"> </w:t>
      </w:r>
      <w:r>
        <w:rPr>
          <w:sz w:val="24"/>
        </w:rPr>
        <w:t>1978.</w:t>
      </w:r>
    </w:p>
    <w:p w14:paraId="5399301B" w14:textId="77777777" w:rsidR="00430DE3" w:rsidRDefault="008F0850">
      <w:pPr>
        <w:pStyle w:val="ListParagraph"/>
        <w:numPr>
          <w:ilvl w:val="0"/>
          <w:numId w:val="2"/>
        </w:numPr>
        <w:tabs>
          <w:tab w:val="left" w:pos="537"/>
        </w:tabs>
        <w:spacing w:before="201" w:line="249" w:lineRule="auto"/>
        <w:ind w:left="536" w:right="117" w:hanging="416"/>
        <w:jc w:val="both"/>
        <w:rPr>
          <w:sz w:val="24"/>
        </w:rPr>
      </w:pPr>
      <w:r>
        <w:rPr>
          <w:w w:val="105"/>
          <w:sz w:val="24"/>
        </w:rPr>
        <w:t xml:space="preserve">T. R. England and B. F. Rider, “Evaluation and </w:t>
      </w:r>
      <w:proofErr w:type="spellStart"/>
      <w:r>
        <w:rPr>
          <w:w w:val="105"/>
          <w:sz w:val="24"/>
        </w:rPr>
        <w:t>Compliation</w:t>
      </w:r>
      <w:proofErr w:type="spellEnd"/>
      <w:r>
        <w:rPr>
          <w:w w:val="105"/>
          <w:sz w:val="24"/>
        </w:rPr>
        <w:t xml:space="preserve"> of Fission Product </w:t>
      </w:r>
      <w:r>
        <w:rPr>
          <w:sz w:val="24"/>
        </w:rPr>
        <w:t>Yields,”</w:t>
      </w:r>
      <w:r>
        <w:rPr>
          <w:spacing w:val="-21"/>
          <w:sz w:val="24"/>
        </w:rPr>
        <w:t xml:space="preserve"> </w:t>
      </w:r>
      <w:r>
        <w:rPr>
          <w:rFonts w:ascii="Bookman Old Style" w:hAnsi="Bookman Old Style"/>
          <w:i/>
          <w:sz w:val="24"/>
        </w:rPr>
        <w:t>La-Ur-94-3106</w:t>
      </w:r>
      <w:r>
        <w:rPr>
          <w:sz w:val="24"/>
        </w:rPr>
        <w:t>,</w:t>
      </w:r>
      <w:r>
        <w:rPr>
          <w:spacing w:val="-21"/>
          <w:sz w:val="24"/>
        </w:rPr>
        <w:t xml:space="preserve"> </w:t>
      </w:r>
      <w:r>
        <w:rPr>
          <w:sz w:val="24"/>
        </w:rPr>
        <w:t>pp.</w:t>
      </w:r>
      <w:r>
        <w:rPr>
          <w:spacing w:val="-21"/>
          <w:sz w:val="24"/>
        </w:rPr>
        <w:t xml:space="preserve"> </w:t>
      </w:r>
      <w:r>
        <w:rPr>
          <w:sz w:val="24"/>
        </w:rPr>
        <w:t>1–173,</w:t>
      </w:r>
      <w:r>
        <w:rPr>
          <w:spacing w:val="-21"/>
          <w:sz w:val="24"/>
        </w:rPr>
        <w:t xml:space="preserve"> </w:t>
      </w:r>
      <w:r>
        <w:rPr>
          <w:sz w:val="24"/>
        </w:rPr>
        <w:t>1994.</w:t>
      </w:r>
    </w:p>
    <w:p w14:paraId="36D761A3" w14:textId="77777777" w:rsidR="00430DE3" w:rsidRDefault="008F0850">
      <w:pPr>
        <w:pStyle w:val="ListParagraph"/>
        <w:numPr>
          <w:ilvl w:val="0"/>
          <w:numId w:val="2"/>
        </w:numPr>
        <w:tabs>
          <w:tab w:val="left" w:pos="537"/>
        </w:tabs>
        <w:spacing w:before="197" w:line="247" w:lineRule="auto"/>
        <w:ind w:left="536" w:right="117" w:hanging="416"/>
        <w:jc w:val="both"/>
        <w:rPr>
          <w:sz w:val="24"/>
        </w:rPr>
      </w:pPr>
      <w:bookmarkStart w:id="844" w:name="_bookmark222"/>
      <w:bookmarkEnd w:id="844"/>
      <w:r>
        <w:rPr>
          <w:w w:val="105"/>
          <w:sz w:val="24"/>
        </w:rPr>
        <w:t xml:space="preserve">J. G. </w:t>
      </w:r>
      <w:proofErr w:type="spellStart"/>
      <w:r>
        <w:rPr>
          <w:w w:val="105"/>
          <w:sz w:val="24"/>
        </w:rPr>
        <w:t>Cuninghame</w:t>
      </w:r>
      <w:proofErr w:type="spellEnd"/>
      <w:r>
        <w:rPr>
          <w:w w:val="105"/>
          <w:sz w:val="24"/>
        </w:rPr>
        <w:t>, J. A. B. Goodall, and H. H. Harris, “Absolute Yields in the Fission</w:t>
      </w:r>
      <w:r>
        <w:rPr>
          <w:spacing w:val="-21"/>
          <w:w w:val="105"/>
          <w:sz w:val="24"/>
        </w:rPr>
        <w:t xml:space="preserve"> </w:t>
      </w:r>
      <w:r>
        <w:rPr>
          <w:w w:val="105"/>
          <w:sz w:val="24"/>
        </w:rPr>
        <w:t>of</w:t>
      </w:r>
      <w:r>
        <w:rPr>
          <w:spacing w:val="-22"/>
          <w:w w:val="105"/>
          <w:sz w:val="24"/>
        </w:rPr>
        <w:t xml:space="preserve"> </w:t>
      </w:r>
      <w:r>
        <w:rPr>
          <w:w w:val="105"/>
          <w:sz w:val="24"/>
        </w:rPr>
        <w:t>235U</w:t>
      </w:r>
      <w:r>
        <w:rPr>
          <w:spacing w:val="-22"/>
          <w:w w:val="105"/>
          <w:sz w:val="24"/>
        </w:rPr>
        <w:t xml:space="preserve"> </w:t>
      </w:r>
      <w:r>
        <w:rPr>
          <w:w w:val="105"/>
          <w:sz w:val="24"/>
        </w:rPr>
        <w:t>By</w:t>
      </w:r>
      <w:r>
        <w:rPr>
          <w:spacing w:val="-22"/>
          <w:w w:val="105"/>
          <w:sz w:val="24"/>
        </w:rPr>
        <w:t xml:space="preserve"> </w:t>
      </w:r>
      <w:r>
        <w:rPr>
          <w:w w:val="105"/>
          <w:sz w:val="24"/>
        </w:rPr>
        <w:t>Mono-Energetic</w:t>
      </w:r>
      <w:r>
        <w:rPr>
          <w:spacing w:val="-21"/>
          <w:w w:val="105"/>
          <w:sz w:val="24"/>
        </w:rPr>
        <w:t xml:space="preserve"> </w:t>
      </w:r>
      <w:r>
        <w:rPr>
          <w:w w:val="105"/>
          <w:sz w:val="24"/>
        </w:rPr>
        <w:t>Neutrons</w:t>
      </w:r>
      <w:r>
        <w:rPr>
          <w:spacing w:val="-21"/>
          <w:w w:val="105"/>
          <w:sz w:val="24"/>
        </w:rPr>
        <w:t xml:space="preserve"> </w:t>
      </w:r>
      <w:r>
        <w:rPr>
          <w:w w:val="105"/>
          <w:sz w:val="24"/>
        </w:rPr>
        <w:t>of</w:t>
      </w:r>
      <w:r>
        <w:rPr>
          <w:spacing w:val="-22"/>
          <w:w w:val="105"/>
          <w:sz w:val="24"/>
        </w:rPr>
        <w:t xml:space="preserve"> </w:t>
      </w:r>
      <w:r>
        <w:rPr>
          <w:w w:val="105"/>
          <w:sz w:val="24"/>
        </w:rPr>
        <w:t>Energy</w:t>
      </w:r>
      <w:r>
        <w:rPr>
          <w:spacing w:val="-21"/>
          <w:w w:val="105"/>
          <w:sz w:val="24"/>
        </w:rPr>
        <w:t xml:space="preserve"> </w:t>
      </w:r>
      <w:r>
        <w:rPr>
          <w:w w:val="105"/>
          <w:sz w:val="24"/>
        </w:rPr>
        <w:t>130-1700</w:t>
      </w:r>
      <w:r>
        <w:rPr>
          <w:spacing w:val="-22"/>
          <w:w w:val="105"/>
          <w:sz w:val="24"/>
        </w:rPr>
        <w:t xml:space="preserve"> </w:t>
      </w:r>
      <w:r>
        <w:rPr>
          <w:w w:val="105"/>
          <w:sz w:val="24"/>
        </w:rPr>
        <w:t>keV,”</w:t>
      </w:r>
      <w:r>
        <w:rPr>
          <w:spacing w:val="-22"/>
          <w:w w:val="105"/>
          <w:sz w:val="24"/>
        </w:rPr>
        <w:t xml:space="preserve"> </w:t>
      </w:r>
      <w:r>
        <w:rPr>
          <w:rFonts w:ascii="Bookman Old Style" w:hAnsi="Bookman Old Style"/>
          <w:i/>
          <w:w w:val="105"/>
          <w:sz w:val="24"/>
        </w:rPr>
        <w:t>J.</w:t>
      </w:r>
      <w:r>
        <w:rPr>
          <w:rFonts w:ascii="Bookman Old Style" w:hAnsi="Bookman Old Style"/>
          <w:i/>
          <w:spacing w:val="-31"/>
          <w:w w:val="105"/>
          <w:sz w:val="24"/>
        </w:rPr>
        <w:t xml:space="preserve"> </w:t>
      </w:r>
      <w:proofErr w:type="spellStart"/>
      <w:r>
        <w:rPr>
          <w:rFonts w:ascii="Bookman Old Style" w:hAnsi="Bookman Old Style"/>
          <w:i/>
          <w:spacing w:val="-3"/>
          <w:w w:val="105"/>
          <w:sz w:val="24"/>
        </w:rPr>
        <w:t>Inorg</w:t>
      </w:r>
      <w:proofErr w:type="spellEnd"/>
      <w:r>
        <w:rPr>
          <w:rFonts w:ascii="Bookman Old Style" w:hAnsi="Bookman Old Style"/>
          <w:i/>
          <w:spacing w:val="-3"/>
          <w:w w:val="105"/>
          <w:sz w:val="24"/>
        </w:rPr>
        <w:t xml:space="preserve">. </w:t>
      </w:r>
      <w:proofErr w:type="spellStart"/>
      <w:r>
        <w:rPr>
          <w:rFonts w:ascii="Bookman Old Style" w:hAnsi="Bookman Old Style"/>
          <w:i/>
          <w:w w:val="105"/>
          <w:sz w:val="24"/>
        </w:rPr>
        <w:t>Nucl</w:t>
      </w:r>
      <w:proofErr w:type="spellEnd"/>
      <w:r>
        <w:rPr>
          <w:rFonts w:ascii="Bookman Old Style" w:hAnsi="Bookman Old Style"/>
          <w:i/>
          <w:w w:val="105"/>
          <w:sz w:val="24"/>
        </w:rPr>
        <w:t>.</w:t>
      </w:r>
      <w:r>
        <w:rPr>
          <w:rFonts w:ascii="Bookman Old Style" w:hAnsi="Bookman Old Style"/>
          <w:i/>
          <w:spacing w:val="-38"/>
          <w:w w:val="105"/>
          <w:sz w:val="24"/>
        </w:rPr>
        <w:t xml:space="preserve"> </w:t>
      </w:r>
      <w:r>
        <w:rPr>
          <w:rFonts w:ascii="Bookman Old Style" w:hAnsi="Bookman Old Style"/>
          <w:i/>
          <w:w w:val="105"/>
          <w:sz w:val="24"/>
        </w:rPr>
        <w:t>Cham.</w:t>
      </w:r>
      <w:r>
        <w:rPr>
          <w:w w:val="105"/>
          <w:sz w:val="24"/>
        </w:rPr>
        <w:t>,</w:t>
      </w:r>
      <w:r>
        <w:rPr>
          <w:spacing w:val="-28"/>
          <w:w w:val="105"/>
          <w:sz w:val="24"/>
        </w:rPr>
        <w:t xml:space="preserve"> </w:t>
      </w:r>
      <w:r>
        <w:rPr>
          <w:w w:val="105"/>
          <w:sz w:val="24"/>
        </w:rPr>
        <w:t>vol.</w:t>
      </w:r>
      <w:r>
        <w:rPr>
          <w:spacing w:val="-28"/>
          <w:w w:val="105"/>
          <w:sz w:val="24"/>
        </w:rPr>
        <w:t xml:space="preserve"> </w:t>
      </w:r>
      <w:r>
        <w:rPr>
          <w:w w:val="105"/>
          <w:sz w:val="24"/>
        </w:rPr>
        <w:t>36,</w:t>
      </w:r>
      <w:r>
        <w:rPr>
          <w:spacing w:val="-28"/>
          <w:w w:val="105"/>
          <w:sz w:val="24"/>
        </w:rPr>
        <w:t xml:space="preserve"> </w:t>
      </w:r>
      <w:r>
        <w:rPr>
          <w:w w:val="105"/>
          <w:sz w:val="24"/>
        </w:rPr>
        <w:t>no.</w:t>
      </w:r>
      <w:r>
        <w:rPr>
          <w:spacing w:val="-28"/>
          <w:w w:val="105"/>
          <w:sz w:val="24"/>
        </w:rPr>
        <w:t xml:space="preserve"> </w:t>
      </w:r>
      <w:r>
        <w:rPr>
          <w:w w:val="105"/>
          <w:sz w:val="24"/>
        </w:rPr>
        <w:t>7,</w:t>
      </w:r>
      <w:r>
        <w:rPr>
          <w:spacing w:val="-28"/>
          <w:w w:val="105"/>
          <w:sz w:val="24"/>
        </w:rPr>
        <w:t xml:space="preserve"> </w:t>
      </w:r>
      <w:r>
        <w:rPr>
          <w:w w:val="105"/>
          <w:sz w:val="24"/>
        </w:rPr>
        <w:t>pp.</w:t>
      </w:r>
      <w:r>
        <w:rPr>
          <w:spacing w:val="-28"/>
          <w:w w:val="105"/>
          <w:sz w:val="24"/>
        </w:rPr>
        <w:t xml:space="preserve"> </w:t>
      </w:r>
      <w:r>
        <w:rPr>
          <w:w w:val="105"/>
          <w:sz w:val="24"/>
        </w:rPr>
        <w:t>1453–1457,</w:t>
      </w:r>
      <w:r>
        <w:rPr>
          <w:spacing w:val="-28"/>
          <w:w w:val="105"/>
          <w:sz w:val="24"/>
        </w:rPr>
        <w:t xml:space="preserve"> </w:t>
      </w:r>
      <w:r>
        <w:rPr>
          <w:w w:val="105"/>
          <w:sz w:val="24"/>
        </w:rPr>
        <w:t>1974.</w:t>
      </w:r>
    </w:p>
    <w:p w14:paraId="7FC97E48" w14:textId="77777777" w:rsidR="00430DE3" w:rsidRDefault="008F0850">
      <w:pPr>
        <w:pStyle w:val="ListParagraph"/>
        <w:numPr>
          <w:ilvl w:val="0"/>
          <w:numId w:val="2"/>
        </w:numPr>
        <w:tabs>
          <w:tab w:val="left" w:pos="537"/>
        </w:tabs>
        <w:spacing w:before="197" w:line="247" w:lineRule="auto"/>
        <w:ind w:left="536" w:right="117" w:hanging="416"/>
        <w:jc w:val="both"/>
        <w:rPr>
          <w:sz w:val="24"/>
        </w:rPr>
      </w:pPr>
      <w:bookmarkStart w:id="845" w:name="_bookmark223"/>
      <w:bookmarkEnd w:id="845"/>
      <w:r>
        <w:rPr>
          <w:sz w:val="24"/>
        </w:rPr>
        <w:t>J.</w:t>
      </w:r>
      <w:r>
        <w:rPr>
          <w:spacing w:val="-12"/>
          <w:sz w:val="24"/>
        </w:rPr>
        <w:t xml:space="preserve"> </w:t>
      </w:r>
      <w:r>
        <w:rPr>
          <w:sz w:val="24"/>
        </w:rPr>
        <w:t>R.</w:t>
      </w:r>
      <w:r>
        <w:rPr>
          <w:spacing w:val="-12"/>
          <w:sz w:val="24"/>
        </w:rPr>
        <w:t xml:space="preserve"> </w:t>
      </w:r>
      <w:r>
        <w:rPr>
          <w:spacing w:val="-4"/>
          <w:sz w:val="24"/>
        </w:rPr>
        <w:t>Taylor,</w:t>
      </w:r>
      <w:r>
        <w:rPr>
          <w:spacing w:val="-11"/>
          <w:sz w:val="24"/>
        </w:rPr>
        <w:t xml:space="preserve"> </w:t>
      </w:r>
      <w:r>
        <w:rPr>
          <w:rFonts w:ascii="Bookman Old Style"/>
          <w:i/>
          <w:spacing w:val="-3"/>
          <w:sz w:val="24"/>
        </w:rPr>
        <w:t>An</w:t>
      </w:r>
      <w:r>
        <w:rPr>
          <w:rFonts w:ascii="Bookman Old Style"/>
          <w:i/>
          <w:spacing w:val="-22"/>
          <w:sz w:val="24"/>
        </w:rPr>
        <w:t xml:space="preserve"> </w:t>
      </w:r>
      <w:r>
        <w:rPr>
          <w:rFonts w:ascii="Bookman Old Style"/>
          <w:i/>
          <w:spacing w:val="-3"/>
          <w:sz w:val="24"/>
        </w:rPr>
        <w:t>Introduction</w:t>
      </w:r>
      <w:r>
        <w:rPr>
          <w:rFonts w:ascii="Bookman Old Style"/>
          <w:i/>
          <w:spacing w:val="-22"/>
          <w:sz w:val="24"/>
        </w:rPr>
        <w:t xml:space="preserve"> </w:t>
      </w:r>
      <w:r>
        <w:rPr>
          <w:rFonts w:ascii="Bookman Old Style"/>
          <w:i/>
          <w:sz w:val="24"/>
        </w:rPr>
        <w:t>to</w:t>
      </w:r>
      <w:r>
        <w:rPr>
          <w:rFonts w:ascii="Bookman Old Style"/>
          <w:i/>
          <w:spacing w:val="-22"/>
          <w:sz w:val="24"/>
        </w:rPr>
        <w:t xml:space="preserve"> </w:t>
      </w:r>
      <w:r>
        <w:rPr>
          <w:rFonts w:ascii="Bookman Old Style"/>
          <w:i/>
          <w:spacing w:val="-3"/>
          <w:sz w:val="24"/>
        </w:rPr>
        <w:t>Error</w:t>
      </w:r>
      <w:r>
        <w:rPr>
          <w:rFonts w:ascii="Bookman Old Style"/>
          <w:i/>
          <w:spacing w:val="-22"/>
          <w:sz w:val="24"/>
        </w:rPr>
        <w:t xml:space="preserve"> </w:t>
      </w:r>
      <w:r>
        <w:rPr>
          <w:rFonts w:ascii="Bookman Old Style"/>
          <w:i/>
          <w:sz w:val="24"/>
        </w:rPr>
        <w:t>Analysis:</w:t>
      </w:r>
      <w:r>
        <w:rPr>
          <w:rFonts w:ascii="Bookman Old Style"/>
          <w:i/>
          <w:spacing w:val="-3"/>
          <w:sz w:val="24"/>
        </w:rPr>
        <w:t xml:space="preserve"> </w:t>
      </w:r>
      <w:r>
        <w:rPr>
          <w:rFonts w:ascii="Bookman Old Style"/>
          <w:i/>
          <w:sz w:val="24"/>
        </w:rPr>
        <w:t>The</w:t>
      </w:r>
      <w:r>
        <w:rPr>
          <w:rFonts w:ascii="Bookman Old Style"/>
          <w:i/>
          <w:spacing w:val="-22"/>
          <w:sz w:val="24"/>
        </w:rPr>
        <w:t xml:space="preserve"> </w:t>
      </w:r>
      <w:r>
        <w:rPr>
          <w:rFonts w:ascii="Bookman Old Style"/>
          <w:i/>
          <w:sz w:val="24"/>
        </w:rPr>
        <w:t>Study</w:t>
      </w:r>
      <w:r>
        <w:rPr>
          <w:rFonts w:ascii="Bookman Old Style"/>
          <w:i/>
          <w:spacing w:val="-22"/>
          <w:sz w:val="24"/>
        </w:rPr>
        <w:t xml:space="preserve"> </w:t>
      </w:r>
      <w:r>
        <w:rPr>
          <w:rFonts w:ascii="Bookman Old Style"/>
          <w:i/>
          <w:sz w:val="24"/>
        </w:rPr>
        <w:t>of</w:t>
      </w:r>
      <w:r>
        <w:rPr>
          <w:rFonts w:ascii="Bookman Old Style"/>
          <w:i/>
          <w:spacing w:val="-22"/>
          <w:sz w:val="24"/>
        </w:rPr>
        <w:t xml:space="preserve"> </w:t>
      </w:r>
      <w:r>
        <w:rPr>
          <w:rFonts w:ascii="Bookman Old Style"/>
          <w:i/>
          <w:sz w:val="24"/>
        </w:rPr>
        <w:t>Uncertainties</w:t>
      </w:r>
      <w:r>
        <w:rPr>
          <w:rFonts w:ascii="Bookman Old Style"/>
          <w:i/>
          <w:spacing w:val="-22"/>
          <w:sz w:val="24"/>
        </w:rPr>
        <w:t xml:space="preserve"> </w:t>
      </w:r>
      <w:r>
        <w:rPr>
          <w:rFonts w:ascii="Bookman Old Style"/>
          <w:i/>
          <w:sz w:val="24"/>
        </w:rPr>
        <w:t>in Physical Measurements</w:t>
      </w:r>
      <w:r>
        <w:rPr>
          <w:sz w:val="24"/>
        </w:rPr>
        <w:t>, 2nd ed. South Orange, NJ: University Science Books, 1997.</w:t>
      </w:r>
    </w:p>
    <w:p w14:paraId="6FFE88B7" w14:textId="77777777" w:rsidR="00430DE3" w:rsidRDefault="008F0850">
      <w:pPr>
        <w:pStyle w:val="ListParagraph"/>
        <w:numPr>
          <w:ilvl w:val="0"/>
          <w:numId w:val="2"/>
        </w:numPr>
        <w:tabs>
          <w:tab w:val="left" w:pos="537"/>
        </w:tabs>
        <w:spacing w:before="203" w:line="249" w:lineRule="auto"/>
        <w:ind w:left="536" w:right="117" w:hanging="416"/>
        <w:jc w:val="both"/>
        <w:rPr>
          <w:sz w:val="24"/>
        </w:rPr>
      </w:pPr>
      <w:bookmarkStart w:id="846" w:name="_bookmark224"/>
      <w:bookmarkEnd w:id="846"/>
      <w:r>
        <w:rPr>
          <w:sz w:val="24"/>
        </w:rPr>
        <w:t xml:space="preserve">H. G. </w:t>
      </w:r>
      <w:proofErr w:type="spellStart"/>
      <w:r>
        <w:rPr>
          <w:sz w:val="24"/>
        </w:rPr>
        <w:t>Norment</w:t>
      </w:r>
      <w:proofErr w:type="spellEnd"/>
      <w:r>
        <w:rPr>
          <w:sz w:val="24"/>
        </w:rPr>
        <w:t>,</w:t>
      </w:r>
      <w:r w:rsidR="00DB52C2">
        <w:rPr>
          <w:sz w:val="24"/>
        </w:rPr>
        <w:t xml:space="preserve"> </w:t>
      </w:r>
      <w:r>
        <w:rPr>
          <w:sz w:val="24"/>
        </w:rPr>
        <w:t>“DELFIC:</w:t>
      </w:r>
      <w:r w:rsidR="00DB52C2">
        <w:rPr>
          <w:sz w:val="24"/>
        </w:rPr>
        <w:t xml:space="preserve"> </w:t>
      </w:r>
      <w:r>
        <w:rPr>
          <w:sz w:val="24"/>
        </w:rPr>
        <w:t>Department</w:t>
      </w:r>
      <w:r w:rsidR="00DB52C2">
        <w:rPr>
          <w:sz w:val="24"/>
        </w:rPr>
        <w:t xml:space="preserve"> </w:t>
      </w:r>
      <w:r>
        <w:rPr>
          <w:sz w:val="24"/>
        </w:rPr>
        <w:t>of</w:t>
      </w:r>
      <w:r w:rsidR="00DB52C2">
        <w:rPr>
          <w:sz w:val="24"/>
        </w:rPr>
        <w:t xml:space="preserve"> </w:t>
      </w:r>
      <w:r>
        <w:rPr>
          <w:sz w:val="24"/>
        </w:rPr>
        <w:t>Defense</w:t>
      </w:r>
      <w:r w:rsidR="00DB52C2">
        <w:rPr>
          <w:sz w:val="24"/>
        </w:rPr>
        <w:t xml:space="preserve"> </w:t>
      </w:r>
      <w:r>
        <w:rPr>
          <w:spacing w:val="-3"/>
          <w:sz w:val="24"/>
        </w:rPr>
        <w:t>Fallout</w:t>
      </w:r>
      <w:r w:rsidR="00DB52C2">
        <w:rPr>
          <w:spacing w:val="-3"/>
          <w:sz w:val="24"/>
        </w:rPr>
        <w:t xml:space="preserve"> </w:t>
      </w:r>
      <w:r>
        <w:rPr>
          <w:sz w:val="24"/>
        </w:rPr>
        <w:t>Prediction</w:t>
      </w:r>
      <w:r w:rsidR="00DB52C2">
        <w:rPr>
          <w:sz w:val="24"/>
        </w:rPr>
        <w:t xml:space="preserve"> </w:t>
      </w:r>
      <w:r>
        <w:rPr>
          <w:sz w:val="24"/>
        </w:rPr>
        <w:t>System.”</w:t>
      </w:r>
      <w:r w:rsidR="00DB52C2">
        <w:rPr>
          <w:sz w:val="24"/>
        </w:rPr>
        <w:t xml:space="preserve"> </w:t>
      </w:r>
      <w:r>
        <w:rPr>
          <w:sz w:val="24"/>
        </w:rPr>
        <w:t>in</w:t>
      </w:r>
      <w:r>
        <w:rPr>
          <w:spacing w:val="-22"/>
          <w:sz w:val="24"/>
        </w:rPr>
        <w:t xml:space="preserve"> </w:t>
      </w:r>
      <w:r>
        <w:rPr>
          <w:rFonts w:ascii="Bookman Old Style" w:hAnsi="Bookman Old Style"/>
          <w:i/>
          <w:sz w:val="24"/>
        </w:rPr>
        <w:t>Fundamentals,</w:t>
      </w:r>
      <w:r>
        <w:rPr>
          <w:rFonts w:ascii="Bookman Old Style" w:hAnsi="Bookman Old Style"/>
          <w:i/>
          <w:spacing w:val="-31"/>
          <w:sz w:val="24"/>
        </w:rPr>
        <w:t xml:space="preserve"> </w:t>
      </w:r>
      <w:r>
        <w:rPr>
          <w:rFonts w:ascii="Bookman Old Style" w:hAnsi="Bookman Old Style"/>
          <w:i/>
          <w:sz w:val="24"/>
        </w:rPr>
        <w:t>vol.</w:t>
      </w:r>
      <w:r>
        <w:rPr>
          <w:rFonts w:ascii="Bookman Old Style" w:hAnsi="Bookman Old Style"/>
          <w:i/>
          <w:spacing w:val="-33"/>
          <w:sz w:val="24"/>
        </w:rPr>
        <w:t xml:space="preserve"> </w:t>
      </w:r>
      <w:r>
        <w:rPr>
          <w:rFonts w:ascii="Bookman Old Style" w:hAnsi="Bookman Old Style"/>
          <w:i/>
          <w:sz w:val="24"/>
        </w:rPr>
        <w:t>I.</w:t>
      </w:r>
      <w:r>
        <w:rPr>
          <w:rFonts w:ascii="Bookman Old Style" w:hAnsi="Bookman Old Style"/>
          <w:i/>
          <w:spacing w:val="-33"/>
          <w:sz w:val="24"/>
        </w:rPr>
        <w:t xml:space="preserve"> </w:t>
      </w:r>
      <w:r>
        <w:rPr>
          <w:rFonts w:ascii="Bookman Old Style" w:hAnsi="Bookman Old Style"/>
          <w:i/>
          <w:sz w:val="24"/>
        </w:rPr>
        <w:t>Atmospheric</w:t>
      </w:r>
      <w:r>
        <w:rPr>
          <w:rFonts w:ascii="Bookman Old Style" w:hAnsi="Bookman Old Style"/>
          <w:i/>
          <w:spacing w:val="-32"/>
          <w:sz w:val="24"/>
        </w:rPr>
        <w:t xml:space="preserve"> </w:t>
      </w:r>
      <w:r>
        <w:rPr>
          <w:rFonts w:ascii="Bookman Old Style" w:hAnsi="Bookman Old Style"/>
          <w:i/>
          <w:sz w:val="24"/>
        </w:rPr>
        <w:t>Science</w:t>
      </w:r>
      <w:r>
        <w:rPr>
          <w:rFonts w:ascii="Bookman Old Style" w:hAnsi="Bookman Old Style"/>
          <w:i/>
          <w:spacing w:val="-33"/>
          <w:sz w:val="24"/>
        </w:rPr>
        <w:t xml:space="preserve"> </w:t>
      </w:r>
      <w:r>
        <w:rPr>
          <w:rFonts w:ascii="Bookman Old Style" w:hAnsi="Bookman Old Style"/>
          <w:i/>
          <w:sz w:val="24"/>
        </w:rPr>
        <w:t>Associates</w:t>
      </w:r>
      <w:r>
        <w:rPr>
          <w:sz w:val="24"/>
        </w:rPr>
        <w:t>.</w:t>
      </w:r>
      <w:r>
        <w:rPr>
          <w:spacing w:val="54"/>
          <w:sz w:val="24"/>
        </w:rPr>
        <w:t xml:space="preserve"> </w:t>
      </w:r>
      <w:r>
        <w:rPr>
          <w:sz w:val="24"/>
        </w:rPr>
        <w:t>Bedford</w:t>
      </w:r>
      <w:r>
        <w:rPr>
          <w:spacing w:val="-22"/>
          <w:sz w:val="24"/>
        </w:rPr>
        <w:t xml:space="preserve"> </w:t>
      </w:r>
      <w:r>
        <w:rPr>
          <w:sz w:val="24"/>
        </w:rPr>
        <w:t>MA:</w:t>
      </w:r>
      <w:r>
        <w:rPr>
          <w:spacing w:val="-22"/>
          <w:sz w:val="24"/>
        </w:rPr>
        <w:t xml:space="preserve"> </w:t>
      </w:r>
      <w:r>
        <w:rPr>
          <w:spacing w:val="-3"/>
          <w:sz w:val="24"/>
        </w:rPr>
        <w:t xml:space="preserve">ADA </w:t>
      </w:r>
      <w:r>
        <w:rPr>
          <w:sz w:val="24"/>
        </w:rPr>
        <w:t>088 367,</w:t>
      </w:r>
      <w:r>
        <w:rPr>
          <w:spacing w:val="13"/>
          <w:sz w:val="24"/>
        </w:rPr>
        <w:t xml:space="preserve"> </w:t>
      </w:r>
      <w:r>
        <w:rPr>
          <w:sz w:val="24"/>
        </w:rPr>
        <w:t>1979.</w:t>
      </w:r>
    </w:p>
    <w:p w14:paraId="12CFB85D" w14:textId="77777777" w:rsidR="00430DE3" w:rsidRDefault="00430DE3">
      <w:pPr>
        <w:spacing w:line="249" w:lineRule="auto"/>
        <w:jc w:val="both"/>
        <w:rPr>
          <w:sz w:val="24"/>
        </w:rPr>
        <w:sectPr w:rsidR="00430DE3">
          <w:pgSz w:w="12240" w:h="15840"/>
          <w:pgMar w:top="1420" w:right="1680" w:bottom="1380" w:left="1680" w:header="0" w:footer="1182" w:gutter="0"/>
          <w:cols w:space="720"/>
        </w:sectPr>
      </w:pPr>
    </w:p>
    <w:tbl>
      <w:tblPr>
        <w:tblW w:w="0" w:type="auto"/>
        <w:tblInd w:w="1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210"/>
        <w:gridCol w:w="1200"/>
        <w:gridCol w:w="480"/>
        <w:gridCol w:w="720"/>
        <w:gridCol w:w="1720"/>
        <w:gridCol w:w="1160"/>
        <w:gridCol w:w="700"/>
        <w:gridCol w:w="3610"/>
      </w:tblGrid>
      <w:tr w:rsidR="00430DE3" w14:paraId="223A1844" w14:textId="77777777">
        <w:trPr>
          <w:trHeight w:hRule="exact" w:val="610"/>
        </w:trPr>
        <w:tc>
          <w:tcPr>
            <w:tcW w:w="7190" w:type="dxa"/>
            <w:gridSpan w:val="7"/>
            <w:tcBorders>
              <w:bottom w:val="single" w:sz="4" w:space="0" w:color="000000"/>
              <w:right w:val="single" w:sz="4" w:space="0" w:color="000000"/>
            </w:tcBorders>
          </w:tcPr>
          <w:p w14:paraId="45E08035" w14:textId="77777777" w:rsidR="00430DE3" w:rsidRDefault="008F0850">
            <w:pPr>
              <w:pStyle w:val="TableParagraph"/>
              <w:spacing w:before="129"/>
              <w:ind w:left="1169"/>
              <w:jc w:val="left"/>
              <w:rPr>
                <w:rFonts w:ascii="Arial"/>
                <w:b/>
                <w:sz w:val="28"/>
              </w:rPr>
            </w:pPr>
            <w:r>
              <w:rPr>
                <w:rFonts w:ascii="Arial"/>
                <w:b/>
                <w:w w:val="105"/>
                <w:sz w:val="28"/>
              </w:rPr>
              <w:lastRenderedPageBreak/>
              <w:t>REPORT</w:t>
            </w:r>
            <w:r w:rsidR="00DB52C2">
              <w:rPr>
                <w:rFonts w:ascii="Arial"/>
                <w:b/>
                <w:w w:val="105"/>
                <w:sz w:val="28"/>
              </w:rPr>
              <w:t xml:space="preserve"> </w:t>
            </w:r>
            <w:r>
              <w:rPr>
                <w:rFonts w:ascii="Arial"/>
                <w:b/>
                <w:w w:val="105"/>
                <w:sz w:val="28"/>
              </w:rPr>
              <w:t>DOCUMENTATION</w:t>
            </w:r>
            <w:r w:rsidR="00DB52C2">
              <w:rPr>
                <w:rFonts w:ascii="Arial"/>
                <w:b/>
                <w:w w:val="105"/>
                <w:sz w:val="28"/>
              </w:rPr>
              <w:t xml:space="preserve"> </w:t>
            </w:r>
            <w:r>
              <w:rPr>
                <w:rFonts w:ascii="Arial"/>
                <w:b/>
                <w:w w:val="105"/>
                <w:sz w:val="28"/>
              </w:rPr>
              <w:t>PAGE</w:t>
            </w:r>
          </w:p>
        </w:tc>
        <w:tc>
          <w:tcPr>
            <w:tcW w:w="3610" w:type="dxa"/>
            <w:tcBorders>
              <w:left w:val="single" w:sz="4" w:space="0" w:color="000000"/>
              <w:bottom w:val="single" w:sz="4" w:space="0" w:color="000000"/>
            </w:tcBorders>
          </w:tcPr>
          <w:p w14:paraId="50A3427A" w14:textId="77777777" w:rsidR="00430DE3" w:rsidRDefault="008F0850">
            <w:pPr>
              <w:pStyle w:val="TableParagraph"/>
              <w:spacing w:before="90" w:line="214" w:lineRule="exact"/>
              <w:ind w:left="841" w:right="586" w:firstLine="286"/>
              <w:jc w:val="left"/>
              <w:rPr>
                <w:rFonts w:ascii="Arial" w:hAnsi="Arial"/>
                <w:i/>
                <w:sz w:val="21"/>
              </w:rPr>
            </w:pPr>
            <w:r>
              <w:rPr>
                <w:rFonts w:ascii="Arial" w:hAnsi="Arial"/>
                <w:i/>
                <w:sz w:val="21"/>
              </w:rPr>
              <w:t xml:space="preserve">Form Approved </w:t>
            </w:r>
            <w:r>
              <w:rPr>
                <w:rFonts w:ascii="Arial" w:hAnsi="Arial"/>
                <w:i/>
                <w:w w:val="95"/>
                <w:sz w:val="21"/>
              </w:rPr>
              <w:t>OMB No. 0704–0188</w:t>
            </w:r>
          </w:p>
        </w:tc>
      </w:tr>
      <w:tr w:rsidR="00430DE3" w14:paraId="05886BC1" w14:textId="77777777">
        <w:trPr>
          <w:trHeight w:hRule="exact" w:val="840"/>
        </w:trPr>
        <w:tc>
          <w:tcPr>
            <w:tcW w:w="10800" w:type="dxa"/>
            <w:gridSpan w:val="8"/>
            <w:tcBorders>
              <w:top w:val="single" w:sz="4" w:space="0" w:color="000000"/>
              <w:bottom w:val="single" w:sz="4" w:space="0" w:color="000000"/>
            </w:tcBorders>
          </w:tcPr>
          <w:p w14:paraId="29C1A94B" w14:textId="77777777" w:rsidR="00430DE3" w:rsidRDefault="008F0850">
            <w:pPr>
              <w:pStyle w:val="TableParagraph"/>
              <w:spacing w:before="46"/>
              <w:ind w:left="93" w:right="156"/>
              <w:jc w:val="left"/>
              <w:rPr>
                <w:rFonts w:ascii="Arial" w:hAnsi="Arial"/>
                <w:b/>
                <w:sz w:val="12"/>
              </w:rPr>
            </w:pPr>
            <w:r>
              <w:rPr>
                <w:rFonts w:ascii="Arial" w:hAnsi="Arial"/>
                <w:sz w:val="12"/>
              </w:rPr>
              <w:t xml:space="preserve">The public reporting burden for this collection of information is estimated to average 1 hour per response, including the time for reviewing instructions, searching existing data sources, gathering and maintaining the data needed, and completing and reviewing the collection of information. Send comments regarding this burden estimate or any other aspect of this collection of information, including suggestions for reducing this burden to Department of Defense, Washington Headquarters Services, Directorate for Information Operations and Reports (0704–0188), 1215 Jefferson Davis </w:t>
            </w:r>
            <w:r>
              <w:rPr>
                <w:rFonts w:ascii="Arial" w:hAnsi="Arial"/>
                <w:spacing w:val="-3"/>
                <w:sz w:val="12"/>
              </w:rPr>
              <w:t xml:space="preserve">Highway, </w:t>
            </w:r>
            <w:r>
              <w:rPr>
                <w:rFonts w:ascii="Arial" w:hAnsi="Arial"/>
                <w:sz w:val="12"/>
              </w:rPr>
              <w:t xml:space="preserve">Suite 1204, Arlington, </w:t>
            </w:r>
            <w:r>
              <w:rPr>
                <w:rFonts w:ascii="Arial" w:hAnsi="Arial"/>
                <w:spacing w:val="-6"/>
                <w:sz w:val="12"/>
              </w:rPr>
              <w:t xml:space="preserve">VA </w:t>
            </w:r>
            <w:r>
              <w:rPr>
                <w:rFonts w:ascii="Arial" w:hAnsi="Arial"/>
                <w:sz w:val="12"/>
              </w:rPr>
              <w:t>22202–4302.</w:t>
            </w:r>
            <w:r w:rsidR="00DB52C2">
              <w:rPr>
                <w:rFonts w:ascii="Arial" w:hAnsi="Arial"/>
                <w:sz w:val="12"/>
              </w:rPr>
              <w:t xml:space="preserve"> </w:t>
            </w:r>
            <w:r>
              <w:rPr>
                <w:rFonts w:ascii="Arial" w:hAnsi="Arial"/>
                <w:sz w:val="12"/>
              </w:rPr>
              <w:t xml:space="preserve">Respondents should be </w:t>
            </w:r>
            <w:r>
              <w:rPr>
                <w:rFonts w:ascii="Arial" w:hAnsi="Arial"/>
                <w:spacing w:val="-3"/>
                <w:sz w:val="12"/>
              </w:rPr>
              <w:t xml:space="preserve">aware </w:t>
            </w:r>
            <w:r>
              <w:rPr>
                <w:rFonts w:ascii="Arial" w:hAnsi="Arial"/>
                <w:sz w:val="12"/>
              </w:rPr>
              <w:t>that notwithstanding any other provision of law, no person shall be subject to any penalty for failing to comply with a collection</w:t>
            </w:r>
            <w:r w:rsidR="00DB52C2">
              <w:rPr>
                <w:rFonts w:ascii="Arial" w:hAnsi="Arial"/>
                <w:sz w:val="12"/>
              </w:rPr>
              <w:t xml:space="preserve">  </w:t>
            </w:r>
            <w:r>
              <w:rPr>
                <w:rFonts w:ascii="Arial" w:hAnsi="Arial"/>
                <w:sz w:val="12"/>
              </w:rPr>
              <w:t xml:space="preserve"> of</w:t>
            </w:r>
            <w:r>
              <w:rPr>
                <w:rFonts w:ascii="Arial" w:hAnsi="Arial"/>
                <w:spacing w:val="14"/>
                <w:sz w:val="12"/>
              </w:rPr>
              <w:t xml:space="preserve"> </w:t>
            </w:r>
            <w:r>
              <w:rPr>
                <w:rFonts w:ascii="Arial" w:hAnsi="Arial"/>
                <w:sz w:val="12"/>
              </w:rPr>
              <w:t>information</w:t>
            </w:r>
            <w:r>
              <w:rPr>
                <w:rFonts w:ascii="Arial" w:hAnsi="Arial"/>
                <w:spacing w:val="12"/>
                <w:sz w:val="12"/>
              </w:rPr>
              <w:t xml:space="preserve"> </w:t>
            </w:r>
            <w:r>
              <w:rPr>
                <w:rFonts w:ascii="Arial" w:hAnsi="Arial"/>
                <w:sz w:val="12"/>
              </w:rPr>
              <w:t>if</w:t>
            </w:r>
            <w:r>
              <w:rPr>
                <w:rFonts w:ascii="Arial" w:hAnsi="Arial"/>
                <w:spacing w:val="14"/>
                <w:sz w:val="12"/>
              </w:rPr>
              <w:t xml:space="preserve"> </w:t>
            </w:r>
            <w:r>
              <w:rPr>
                <w:rFonts w:ascii="Arial" w:hAnsi="Arial"/>
                <w:sz w:val="12"/>
              </w:rPr>
              <w:t>it</w:t>
            </w:r>
            <w:r>
              <w:rPr>
                <w:rFonts w:ascii="Arial" w:hAnsi="Arial"/>
                <w:spacing w:val="14"/>
                <w:sz w:val="12"/>
              </w:rPr>
              <w:t xml:space="preserve"> </w:t>
            </w:r>
            <w:r>
              <w:rPr>
                <w:rFonts w:ascii="Arial" w:hAnsi="Arial"/>
                <w:sz w:val="12"/>
              </w:rPr>
              <w:t>does</w:t>
            </w:r>
            <w:r>
              <w:rPr>
                <w:rFonts w:ascii="Arial" w:hAnsi="Arial"/>
                <w:spacing w:val="14"/>
                <w:sz w:val="12"/>
              </w:rPr>
              <w:t xml:space="preserve"> </w:t>
            </w:r>
            <w:r>
              <w:rPr>
                <w:rFonts w:ascii="Arial" w:hAnsi="Arial"/>
                <w:sz w:val="12"/>
              </w:rPr>
              <w:t>not</w:t>
            </w:r>
            <w:r>
              <w:rPr>
                <w:rFonts w:ascii="Arial" w:hAnsi="Arial"/>
                <w:spacing w:val="14"/>
                <w:sz w:val="12"/>
              </w:rPr>
              <w:t xml:space="preserve"> </w:t>
            </w:r>
            <w:r>
              <w:rPr>
                <w:rFonts w:ascii="Arial" w:hAnsi="Arial"/>
                <w:sz w:val="12"/>
              </w:rPr>
              <w:t>display</w:t>
            </w:r>
            <w:r>
              <w:rPr>
                <w:rFonts w:ascii="Arial" w:hAnsi="Arial"/>
                <w:spacing w:val="14"/>
                <w:sz w:val="12"/>
              </w:rPr>
              <w:t xml:space="preserve"> </w:t>
            </w:r>
            <w:r>
              <w:rPr>
                <w:rFonts w:ascii="Arial" w:hAnsi="Arial"/>
                <w:sz w:val="12"/>
              </w:rPr>
              <w:t>a</w:t>
            </w:r>
            <w:r>
              <w:rPr>
                <w:rFonts w:ascii="Arial" w:hAnsi="Arial"/>
                <w:spacing w:val="14"/>
                <w:sz w:val="12"/>
              </w:rPr>
              <w:t xml:space="preserve"> </w:t>
            </w:r>
            <w:r>
              <w:rPr>
                <w:rFonts w:ascii="Arial" w:hAnsi="Arial"/>
                <w:sz w:val="12"/>
              </w:rPr>
              <w:t>currently</w:t>
            </w:r>
            <w:r>
              <w:rPr>
                <w:rFonts w:ascii="Arial" w:hAnsi="Arial"/>
                <w:spacing w:val="14"/>
                <w:sz w:val="12"/>
              </w:rPr>
              <w:t xml:space="preserve"> </w:t>
            </w:r>
            <w:r>
              <w:rPr>
                <w:rFonts w:ascii="Arial" w:hAnsi="Arial"/>
                <w:sz w:val="12"/>
              </w:rPr>
              <w:t>valid</w:t>
            </w:r>
            <w:r>
              <w:rPr>
                <w:rFonts w:ascii="Arial" w:hAnsi="Arial"/>
                <w:spacing w:val="14"/>
                <w:sz w:val="12"/>
              </w:rPr>
              <w:t xml:space="preserve"> </w:t>
            </w:r>
            <w:r>
              <w:rPr>
                <w:rFonts w:ascii="Arial" w:hAnsi="Arial"/>
                <w:sz w:val="12"/>
              </w:rPr>
              <w:t>OMB</w:t>
            </w:r>
            <w:r>
              <w:rPr>
                <w:rFonts w:ascii="Arial" w:hAnsi="Arial"/>
                <w:spacing w:val="12"/>
                <w:sz w:val="12"/>
              </w:rPr>
              <w:t xml:space="preserve"> </w:t>
            </w:r>
            <w:r>
              <w:rPr>
                <w:rFonts w:ascii="Arial" w:hAnsi="Arial"/>
                <w:sz w:val="12"/>
              </w:rPr>
              <w:t>control</w:t>
            </w:r>
            <w:r>
              <w:rPr>
                <w:rFonts w:ascii="Arial" w:hAnsi="Arial"/>
                <w:spacing w:val="14"/>
                <w:sz w:val="12"/>
              </w:rPr>
              <w:t xml:space="preserve"> </w:t>
            </w:r>
            <w:r>
              <w:rPr>
                <w:rFonts w:ascii="Arial" w:hAnsi="Arial"/>
                <w:sz w:val="12"/>
              </w:rPr>
              <w:t>number.</w:t>
            </w:r>
            <w:r w:rsidR="00DB52C2">
              <w:rPr>
                <w:rFonts w:ascii="Arial" w:hAnsi="Arial"/>
                <w:sz w:val="12"/>
              </w:rPr>
              <w:t xml:space="preserve"> </w:t>
            </w:r>
            <w:r>
              <w:rPr>
                <w:rFonts w:ascii="Arial" w:hAnsi="Arial"/>
                <w:spacing w:val="26"/>
                <w:sz w:val="12"/>
              </w:rPr>
              <w:t xml:space="preserve"> </w:t>
            </w:r>
            <w:r>
              <w:rPr>
                <w:rFonts w:ascii="Arial" w:hAnsi="Arial"/>
                <w:b/>
                <w:sz w:val="12"/>
              </w:rPr>
              <w:t>PLEASE</w:t>
            </w:r>
            <w:r>
              <w:rPr>
                <w:rFonts w:ascii="Arial" w:hAnsi="Arial"/>
                <w:b/>
                <w:spacing w:val="15"/>
                <w:sz w:val="12"/>
              </w:rPr>
              <w:t xml:space="preserve"> </w:t>
            </w:r>
            <w:r>
              <w:rPr>
                <w:rFonts w:ascii="Arial" w:hAnsi="Arial"/>
                <w:b/>
                <w:sz w:val="12"/>
              </w:rPr>
              <w:t>DO</w:t>
            </w:r>
            <w:r>
              <w:rPr>
                <w:rFonts w:ascii="Arial" w:hAnsi="Arial"/>
                <w:b/>
                <w:spacing w:val="15"/>
                <w:sz w:val="12"/>
              </w:rPr>
              <w:t xml:space="preserve"> </w:t>
            </w:r>
            <w:r>
              <w:rPr>
                <w:rFonts w:ascii="Arial" w:hAnsi="Arial"/>
                <w:b/>
                <w:sz w:val="12"/>
              </w:rPr>
              <w:t>NOT</w:t>
            </w:r>
            <w:r>
              <w:rPr>
                <w:rFonts w:ascii="Arial" w:hAnsi="Arial"/>
                <w:b/>
                <w:spacing w:val="15"/>
                <w:sz w:val="12"/>
              </w:rPr>
              <w:t xml:space="preserve"> </w:t>
            </w:r>
            <w:r>
              <w:rPr>
                <w:rFonts w:ascii="Arial" w:hAnsi="Arial"/>
                <w:b/>
                <w:sz w:val="12"/>
              </w:rPr>
              <w:t>RETURN</w:t>
            </w:r>
            <w:r>
              <w:rPr>
                <w:rFonts w:ascii="Arial" w:hAnsi="Arial"/>
                <w:b/>
                <w:spacing w:val="15"/>
                <w:sz w:val="12"/>
              </w:rPr>
              <w:t xml:space="preserve"> </w:t>
            </w:r>
            <w:r>
              <w:rPr>
                <w:rFonts w:ascii="Arial" w:hAnsi="Arial"/>
                <w:b/>
                <w:sz w:val="12"/>
              </w:rPr>
              <w:t>YOUR</w:t>
            </w:r>
            <w:r>
              <w:rPr>
                <w:rFonts w:ascii="Arial" w:hAnsi="Arial"/>
                <w:b/>
                <w:spacing w:val="15"/>
                <w:sz w:val="12"/>
              </w:rPr>
              <w:t xml:space="preserve"> </w:t>
            </w:r>
            <w:r>
              <w:rPr>
                <w:rFonts w:ascii="Arial" w:hAnsi="Arial"/>
                <w:b/>
                <w:sz w:val="12"/>
              </w:rPr>
              <w:t>FORM</w:t>
            </w:r>
            <w:r>
              <w:rPr>
                <w:rFonts w:ascii="Arial" w:hAnsi="Arial"/>
                <w:b/>
                <w:spacing w:val="15"/>
                <w:sz w:val="12"/>
              </w:rPr>
              <w:t xml:space="preserve"> </w:t>
            </w:r>
            <w:r>
              <w:rPr>
                <w:rFonts w:ascii="Arial" w:hAnsi="Arial"/>
                <w:b/>
                <w:sz w:val="12"/>
              </w:rPr>
              <w:t>TO</w:t>
            </w:r>
            <w:r>
              <w:rPr>
                <w:rFonts w:ascii="Arial" w:hAnsi="Arial"/>
                <w:b/>
                <w:spacing w:val="15"/>
                <w:sz w:val="12"/>
              </w:rPr>
              <w:t xml:space="preserve"> </w:t>
            </w:r>
            <w:r>
              <w:rPr>
                <w:rFonts w:ascii="Arial" w:hAnsi="Arial"/>
                <w:b/>
                <w:sz w:val="12"/>
              </w:rPr>
              <w:t>THE</w:t>
            </w:r>
            <w:r>
              <w:rPr>
                <w:rFonts w:ascii="Arial" w:hAnsi="Arial"/>
                <w:b/>
                <w:spacing w:val="15"/>
                <w:sz w:val="12"/>
              </w:rPr>
              <w:t xml:space="preserve"> </w:t>
            </w:r>
            <w:r>
              <w:rPr>
                <w:rFonts w:ascii="Arial" w:hAnsi="Arial"/>
                <w:b/>
                <w:sz w:val="12"/>
              </w:rPr>
              <w:t>ABOVE</w:t>
            </w:r>
            <w:r>
              <w:rPr>
                <w:rFonts w:ascii="Arial" w:hAnsi="Arial"/>
                <w:b/>
                <w:spacing w:val="15"/>
                <w:sz w:val="12"/>
              </w:rPr>
              <w:t xml:space="preserve"> </w:t>
            </w:r>
            <w:r>
              <w:rPr>
                <w:rFonts w:ascii="Arial" w:hAnsi="Arial"/>
                <w:b/>
                <w:sz w:val="12"/>
              </w:rPr>
              <w:t>ADDRESS.</w:t>
            </w:r>
          </w:p>
        </w:tc>
      </w:tr>
      <w:tr w:rsidR="00430DE3" w14:paraId="1213E40D" w14:textId="77777777">
        <w:trPr>
          <w:trHeight w:hRule="exact" w:val="480"/>
        </w:trPr>
        <w:tc>
          <w:tcPr>
            <w:tcW w:w="2890" w:type="dxa"/>
            <w:gridSpan w:val="3"/>
            <w:tcBorders>
              <w:top w:val="single" w:sz="4" w:space="0" w:color="000000"/>
              <w:bottom w:val="single" w:sz="4" w:space="0" w:color="000000"/>
              <w:right w:val="single" w:sz="4" w:space="0" w:color="000000"/>
            </w:tcBorders>
          </w:tcPr>
          <w:p w14:paraId="5D9A85DB" w14:textId="77777777" w:rsidR="00430DE3" w:rsidRDefault="008F0850">
            <w:pPr>
              <w:pStyle w:val="TableParagraph"/>
              <w:spacing w:before="0" w:line="161" w:lineRule="exact"/>
              <w:ind w:left="66"/>
              <w:jc w:val="left"/>
              <w:rPr>
                <w:rFonts w:ascii="Arial" w:hAnsi="Arial"/>
                <w:i/>
                <w:sz w:val="16"/>
              </w:rPr>
            </w:pPr>
            <w:r>
              <w:rPr>
                <w:rFonts w:ascii="Arial" w:hAnsi="Arial"/>
                <w:b/>
                <w:w w:val="105"/>
                <w:sz w:val="16"/>
              </w:rPr>
              <w:t xml:space="preserve">1. REPORT </w:t>
            </w:r>
            <w:proofErr w:type="gramStart"/>
            <w:r>
              <w:rPr>
                <w:rFonts w:ascii="Arial" w:hAnsi="Arial"/>
                <w:b/>
                <w:w w:val="105"/>
                <w:sz w:val="16"/>
              </w:rPr>
              <w:t>DATE</w:t>
            </w:r>
            <w:r w:rsidR="00DB52C2">
              <w:rPr>
                <w:rFonts w:ascii="Arial" w:hAnsi="Arial"/>
                <w:b/>
                <w:w w:val="105"/>
                <w:sz w:val="16"/>
              </w:rPr>
              <w:t xml:space="preserve"> </w:t>
            </w:r>
            <w:r>
              <w:rPr>
                <w:rFonts w:ascii="Arial" w:hAnsi="Arial"/>
                <w:b/>
                <w:w w:val="105"/>
                <w:sz w:val="16"/>
              </w:rPr>
              <w:t xml:space="preserve"> </w:t>
            </w:r>
            <w:r>
              <w:rPr>
                <w:rFonts w:ascii="Arial" w:hAnsi="Arial"/>
                <w:i/>
                <w:w w:val="105"/>
                <w:sz w:val="16"/>
              </w:rPr>
              <w:t>(</w:t>
            </w:r>
            <w:proofErr w:type="gramEnd"/>
            <w:r>
              <w:rPr>
                <w:rFonts w:ascii="Arial" w:hAnsi="Arial"/>
                <w:i/>
                <w:w w:val="105"/>
                <w:sz w:val="16"/>
              </w:rPr>
              <w:t>DD–MM–YYYY)</w:t>
            </w:r>
          </w:p>
          <w:p w14:paraId="0C0E0BFC" w14:textId="77777777" w:rsidR="00430DE3" w:rsidRDefault="008F0850">
            <w:pPr>
              <w:pStyle w:val="TableParagraph"/>
              <w:spacing w:before="60"/>
              <w:ind w:left="79"/>
              <w:jc w:val="left"/>
              <w:rPr>
                <w:sz w:val="20"/>
              </w:rPr>
            </w:pPr>
            <w:r>
              <w:rPr>
                <w:sz w:val="20"/>
              </w:rPr>
              <w:t>19–15–2011</w:t>
            </w:r>
          </w:p>
        </w:tc>
        <w:tc>
          <w:tcPr>
            <w:tcW w:w="4300" w:type="dxa"/>
            <w:gridSpan w:val="4"/>
            <w:tcBorders>
              <w:top w:val="single" w:sz="4" w:space="0" w:color="000000"/>
              <w:left w:val="single" w:sz="4" w:space="0" w:color="000000"/>
              <w:bottom w:val="single" w:sz="4" w:space="0" w:color="000000"/>
              <w:right w:val="single" w:sz="4" w:space="0" w:color="000000"/>
            </w:tcBorders>
          </w:tcPr>
          <w:p w14:paraId="11EE8BD4" w14:textId="77777777" w:rsidR="00430DE3" w:rsidRDefault="008F0850">
            <w:pPr>
              <w:pStyle w:val="TableParagraph"/>
              <w:spacing w:before="0" w:line="161" w:lineRule="exact"/>
              <w:ind w:left="75" w:hanging="14"/>
              <w:jc w:val="left"/>
              <w:rPr>
                <w:rFonts w:ascii="Arial"/>
                <w:b/>
                <w:sz w:val="16"/>
              </w:rPr>
            </w:pPr>
            <w:r>
              <w:rPr>
                <w:rFonts w:ascii="Arial"/>
                <w:b/>
                <w:w w:val="105"/>
                <w:sz w:val="16"/>
              </w:rPr>
              <w:t>2. REPORT TYPE</w:t>
            </w:r>
          </w:p>
          <w:p w14:paraId="07771039" w14:textId="77777777" w:rsidR="00430DE3" w:rsidRDefault="008F0850">
            <w:pPr>
              <w:pStyle w:val="TableParagraph"/>
              <w:spacing w:before="60"/>
              <w:ind w:left="75"/>
              <w:jc w:val="left"/>
              <w:rPr>
                <w:sz w:val="20"/>
              </w:rPr>
            </w:pPr>
            <w:r>
              <w:rPr>
                <w:w w:val="105"/>
                <w:sz w:val="20"/>
              </w:rPr>
              <w:t>Master’s Thesis</w:t>
            </w:r>
          </w:p>
        </w:tc>
        <w:tc>
          <w:tcPr>
            <w:tcW w:w="3610" w:type="dxa"/>
            <w:tcBorders>
              <w:top w:val="single" w:sz="4" w:space="0" w:color="000000"/>
              <w:left w:val="single" w:sz="4" w:space="0" w:color="000000"/>
              <w:bottom w:val="single" w:sz="4" w:space="0" w:color="000000"/>
            </w:tcBorders>
          </w:tcPr>
          <w:p w14:paraId="7DB603C4" w14:textId="77777777" w:rsidR="00430DE3" w:rsidRDefault="008F0850">
            <w:pPr>
              <w:pStyle w:val="TableParagraph"/>
              <w:spacing w:before="0" w:line="161" w:lineRule="exact"/>
              <w:ind w:left="61"/>
              <w:jc w:val="left"/>
              <w:rPr>
                <w:rFonts w:ascii="Arial" w:hAnsi="Arial"/>
                <w:i/>
                <w:sz w:val="16"/>
              </w:rPr>
            </w:pPr>
            <w:r>
              <w:rPr>
                <w:rFonts w:ascii="Arial" w:hAnsi="Arial"/>
                <w:b/>
                <w:w w:val="105"/>
                <w:sz w:val="16"/>
              </w:rPr>
              <w:t>3. DATES COVERED</w:t>
            </w:r>
            <w:r w:rsidR="00DB52C2">
              <w:rPr>
                <w:rFonts w:ascii="Arial" w:hAnsi="Arial"/>
                <w:b/>
                <w:w w:val="105"/>
                <w:sz w:val="16"/>
              </w:rPr>
              <w:t xml:space="preserve"> </w:t>
            </w:r>
            <w:r>
              <w:rPr>
                <w:rFonts w:ascii="Arial" w:hAnsi="Arial"/>
                <w:i/>
                <w:w w:val="105"/>
                <w:sz w:val="16"/>
              </w:rPr>
              <w:t>(From — To)</w:t>
            </w:r>
          </w:p>
          <w:p w14:paraId="4ABB64B9" w14:textId="77777777" w:rsidR="00430DE3" w:rsidRDefault="008F0850">
            <w:pPr>
              <w:pStyle w:val="TableParagraph"/>
              <w:spacing w:before="21"/>
              <w:ind w:left="74"/>
              <w:jc w:val="left"/>
              <w:rPr>
                <w:sz w:val="20"/>
              </w:rPr>
            </w:pPr>
            <w:r>
              <w:rPr>
                <w:w w:val="105"/>
                <w:sz w:val="20"/>
              </w:rPr>
              <w:t>Jan 2010 — Aug 2011</w:t>
            </w:r>
          </w:p>
        </w:tc>
      </w:tr>
      <w:tr w:rsidR="00430DE3" w14:paraId="316BD08B" w14:textId="77777777">
        <w:trPr>
          <w:trHeight w:hRule="exact" w:val="600"/>
        </w:trPr>
        <w:tc>
          <w:tcPr>
            <w:tcW w:w="6490" w:type="dxa"/>
            <w:gridSpan w:val="6"/>
            <w:vMerge w:val="restart"/>
            <w:tcBorders>
              <w:top w:val="single" w:sz="4" w:space="0" w:color="000000"/>
              <w:right w:val="single" w:sz="4" w:space="0" w:color="000000"/>
            </w:tcBorders>
          </w:tcPr>
          <w:p w14:paraId="20208E35" w14:textId="77777777" w:rsidR="00430DE3" w:rsidRDefault="008F0850">
            <w:pPr>
              <w:pStyle w:val="TableParagraph"/>
              <w:spacing w:before="0" w:line="161" w:lineRule="exact"/>
              <w:ind w:left="66"/>
              <w:jc w:val="left"/>
              <w:rPr>
                <w:rFonts w:ascii="Arial"/>
                <w:b/>
                <w:sz w:val="16"/>
              </w:rPr>
            </w:pPr>
            <w:r>
              <w:rPr>
                <w:rFonts w:ascii="Arial"/>
                <w:b/>
                <w:w w:val="105"/>
                <w:sz w:val="16"/>
              </w:rPr>
              <w:t>4. TITLE AND</w:t>
            </w:r>
            <w:r w:rsidR="00DB52C2">
              <w:rPr>
                <w:rFonts w:ascii="Arial"/>
                <w:b/>
                <w:w w:val="105"/>
                <w:sz w:val="16"/>
              </w:rPr>
              <w:t xml:space="preserve"> </w:t>
            </w:r>
            <w:r>
              <w:rPr>
                <w:rFonts w:ascii="Arial"/>
                <w:b/>
                <w:w w:val="105"/>
                <w:sz w:val="16"/>
              </w:rPr>
              <w:t>SUBTITLE</w:t>
            </w:r>
          </w:p>
          <w:p w14:paraId="1BFC45AC" w14:textId="77777777" w:rsidR="00430DE3" w:rsidRDefault="00430DE3">
            <w:pPr>
              <w:pStyle w:val="TableParagraph"/>
              <w:spacing w:before="0"/>
              <w:ind w:left="0"/>
              <w:jc w:val="left"/>
              <w:rPr>
                <w:sz w:val="16"/>
              </w:rPr>
            </w:pPr>
          </w:p>
          <w:p w14:paraId="380996BA" w14:textId="77777777" w:rsidR="00430DE3" w:rsidRDefault="00430DE3">
            <w:pPr>
              <w:pStyle w:val="TableParagraph"/>
              <w:spacing w:before="0"/>
              <w:ind w:left="0"/>
              <w:jc w:val="left"/>
              <w:rPr>
                <w:sz w:val="16"/>
              </w:rPr>
            </w:pPr>
          </w:p>
          <w:p w14:paraId="62E81CBC" w14:textId="77777777" w:rsidR="00430DE3" w:rsidRDefault="00430DE3">
            <w:pPr>
              <w:pStyle w:val="TableParagraph"/>
              <w:spacing w:before="6"/>
              <w:ind w:left="0"/>
              <w:jc w:val="left"/>
              <w:rPr>
                <w:sz w:val="17"/>
              </w:rPr>
            </w:pPr>
          </w:p>
          <w:p w14:paraId="7DA336DA" w14:textId="77777777" w:rsidR="00430DE3" w:rsidRDefault="008F0850">
            <w:pPr>
              <w:pStyle w:val="TableParagraph"/>
              <w:spacing w:before="0" w:line="220" w:lineRule="exact"/>
              <w:ind w:left="2965" w:hanging="2638"/>
              <w:jc w:val="left"/>
              <w:rPr>
                <w:sz w:val="20"/>
              </w:rPr>
            </w:pPr>
            <w:r>
              <w:rPr>
                <w:w w:val="105"/>
                <w:sz w:val="20"/>
              </w:rPr>
              <w:t>Effect of Storm Enhanced Densities on Geo-Location Accuracy Over CONUS</w:t>
            </w:r>
          </w:p>
        </w:tc>
        <w:tc>
          <w:tcPr>
            <w:tcW w:w="4310" w:type="dxa"/>
            <w:gridSpan w:val="2"/>
            <w:tcBorders>
              <w:top w:val="single" w:sz="4" w:space="0" w:color="000000"/>
              <w:left w:val="single" w:sz="4" w:space="0" w:color="000000"/>
              <w:bottom w:val="single" w:sz="4" w:space="0" w:color="000000"/>
            </w:tcBorders>
          </w:tcPr>
          <w:p w14:paraId="797C523C" w14:textId="77777777" w:rsidR="00430DE3" w:rsidRDefault="008F0850">
            <w:pPr>
              <w:pStyle w:val="TableParagraph"/>
              <w:spacing w:before="0" w:line="161" w:lineRule="exact"/>
              <w:ind w:left="61"/>
              <w:jc w:val="left"/>
              <w:rPr>
                <w:rFonts w:ascii="Arial"/>
                <w:b/>
                <w:sz w:val="16"/>
              </w:rPr>
            </w:pPr>
            <w:r>
              <w:rPr>
                <w:rFonts w:ascii="Arial"/>
                <w:b/>
                <w:w w:val="105"/>
                <w:sz w:val="16"/>
              </w:rPr>
              <w:t>5a. CONTRACT NUMBER</w:t>
            </w:r>
          </w:p>
        </w:tc>
      </w:tr>
      <w:tr w:rsidR="00430DE3" w14:paraId="3FCA449B" w14:textId="77777777">
        <w:trPr>
          <w:trHeight w:hRule="exact" w:val="600"/>
        </w:trPr>
        <w:tc>
          <w:tcPr>
            <w:tcW w:w="6490" w:type="dxa"/>
            <w:gridSpan w:val="6"/>
            <w:vMerge/>
            <w:tcBorders>
              <w:right w:val="single" w:sz="4" w:space="0" w:color="000000"/>
            </w:tcBorders>
          </w:tcPr>
          <w:p w14:paraId="102C2B02" w14:textId="77777777" w:rsidR="00430DE3" w:rsidRDefault="00430DE3"/>
        </w:tc>
        <w:tc>
          <w:tcPr>
            <w:tcW w:w="4310" w:type="dxa"/>
            <w:gridSpan w:val="2"/>
            <w:tcBorders>
              <w:top w:val="single" w:sz="4" w:space="0" w:color="000000"/>
              <w:left w:val="single" w:sz="4" w:space="0" w:color="000000"/>
              <w:bottom w:val="single" w:sz="4" w:space="0" w:color="000000"/>
            </w:tcBorders>
          </w:tcPr>
          <w:p w14:paraId="097A9C49" w14:textId="77777777" w:rsidR="00430DE3" w:rsidRDefault="008F0850">
            <w:pPr>
              <w:pStyle w:val="TableParagraph"/>
              <w:spacing w:before="0" w:line="161" w:lineRule="exact"/>
              <w:ind w:left="61"/>
              <w:jc w:val="left"/>
              <w:rPr>
                <w:rFonts w:ascii="Arial"/>
                <w:b/>
                <w:sz w:val="16"/>
              </w:rPr>
            </w:pPr>
            <w:r>
              <w:rPr>
                <w:rFonts w:ascii="Arial"/>
                <w:b/>
                <w:w w:val="105"/>
                <w:sz w:val="16"/>
              </w:rPr>
              <w:t>5b. GRANT NUMBER</w:t>
            </w:r>
          </w:p>
        </w:tc>
      </w:tr>
      <w:tr w:rsidR="00430DE3" w14:paraId="117D64C3" w14:textId="77777777">
        <w:trPr>
          <w:trHeight w:hRule="exact" w:val="600"/>
        </w:trPr>
        <w:tc>
          <w:tcPr>
            <w:tcW w:w="6490" w:type="dxa"/>
            <w:gridSpan w:val="6"/>
            <w:vMerge/>
            <w:tcBorders>
              <w:bottom w:val="single" w:sz="4" w:space="0" w:color="000000"/>
              <w:right w:val="single" w:sz="4" w:space="0" w:color="000000"/>
            </w:tcBorders>
          </w:tcPr>
          <w:p w14:paraId="4DB6CEF7" w14:textId="77777777" w:rsidR="00430DE3" w:rsidRDefault="00430DE3"/>
        </w:tc>
        <w:tc>
          <w:tcPr>
            <w:tcW w:w="4310" w:type="dxa"/>
            <w:gridSpan w:val="2"/>
            <w:tcBorders>
              <w:top w:val="single" w:sz="4" w:space="0" w:color="000000"/>
              <w:left w:val="single" w:sz="4" w:space="0" w:color="000000"/>
              <w:bottom w:val="single" w:sz="4" w:space="0" w:color="000000"/>
            </w:tcBorders>
          </w:tcPr>
          <w:p w14:paraId="792EBFB4" w14:textId="77777777" w:rsidR="00430DE3" w:rsidRDefault="008F0850">
            <w:pPr>
              <w:pStyle w:val="TableParagraph"/>
              <w:spacing w:before="0" w:line="161" w:lineRule="exact"/>
              <w:ind w:left="61"/>
              <w:jc w:val="left"/>
              <w:rPr>
                <w:rFonts w:ascii="Arial"/>
                <w:b/>
                <w:sz w:val="16"/>
              </w:rPr>
            </w:pPr>
            <w:r>
              <w:rPr>
                <w:rFonts w:ascii="Arial"/>
                <w:b/>
                <w:w w:val="105"/>
                <w:sz w:val="16"/>
              </w:rPr>
              <w:t>5c. PROGRAM ELEMENT NUMBER</w:t>
            </w:r>
          </w:p>
        </w:tc>
      </w:tr>
      <w:tr w:rsidR="00430DE3" w14:paraId="12784EA5" w14:textId="77777777">
        <w:trPr>
          <w:trHeight w:hRule="exact" w:val="600"/>
        </w:trPr>
        <w:tc>
          <w:tcPr>
            <w:tcW w:w="6490" w:type="dxa"/>
            <w:gridSpan w:val="6"/>
            <w:vMerge w:val="restart"/>
            <w:tcBorders>
              <w:top w:val="single" w:sz="4" w:space="0" w:color="000000"/>
              <w:right w:val="single" w:sz="4" w:space="0" w:color="000000"/>
            </w:tcBorders>
          </w:tcPr>
          <w:p w14:paraId="128F56CC" w14:textId="77777777" w:rsidR="00430DE3" w:rsidRDefault="008F0850">
            <w:pPr>
              <w:pStyle w:val="TableParagraph"/>
              <w:spacing w:before="0" w:line="161" w:lineRule="exact"/>
              <w:ind w:left="66"/>
              <w:jc w:val="left"/>
              <w:rPr>
                <w:rFonts w:ascii="Arial"/>
                <w:b/>
                <w:sz w:val="16"/>
              </w:rPr>
            </w:pPr>
            <w:r>
              <w:rPr>
                <w:rFonts w:ascii="Arial"/>
                <w:b/>
                <w:w w:val="105"/>
                <w:sz w:val="16"/>
              </w:rPr>
              <w:t>6. AUTHOR(S)</w:t>
            </w:r>
          </w:p>
          <w:p w14:paraId="20018E4D" w14:textId="77777777" w:rsidR="00430DE3" w:rsidRDefault="00430DE3">
            <w:pPr>
              <w:pStyle w:val="TableParagraph"/>
              <w:spacing w:before="0"/>
              <w:ind w:left="0"/>
              <w:jc w:val="left"/>
              <w:rPr>
                <w:sz w:val="16"/>
              </w:rPr>
            </w:pPr>
          </w:p>
          <w:p w14:paraId="76BCF0AB" w14:textId="77777777" w:rsidR="00430DE3" w:rsidRDefault="00430DE3">
            <w:pPr>
              <w:pStyle w:val="TableParagraph"/>
              <w:spacing w:before="0"/>
              <w:ind w:left="0"/>
              <w:jc w:val="left"/>
              <w:rPr>
                <w:sz w:val="16"/>
              </w:rPr>
            </w:pPr>
          </w:p>
          <w:p w14:paraId="4969C203" w14:textId="77777777" w:rsidR="00430DE3" w:rsidRDefault="00430DE3">
            <w:pPr>
              <w:pStyle w:val="TableParagraph"/>
              <w:spacing w:before="8"/>
              <w:ind w:left="0"/>
              <w:jc w:val="left"/>
            </w:pPr>
          </w:p>
          <w:p w14:paraId="7944CA86" w14:textId="77777777" w:rsidR="00430DE3" w:rsidRDefault="008F0850">
            <w:pPr>
              <w:pStyle w:val="TableParagraph"/>
              <w:spacing w:before="0"/>
              <w:ind w:left="79"/>
              <w:jc w:val="left"/>
              <w:rPr>
                <w:sz w:val="20"/>
              </w:rPr>
            </w:pPr>
            <w:proofErr w:type="spellStart"/>
            <w:r>
              <w:rPr>
                <w:w w:val="110"/>
                <w:sz w:val="20"/>
              </w:rPr>
              <w:t>Capt</w:t>
            </w:r>
            <w:proofErr w:type="spellEnd"/>
            <w:r>
              <w:rPr>
                <w:w w:val="110"/>
                <w:sz w:val="20"/>
              </w:rPr>
              <w:t xml:space="preserve"> Lindon H. Steadman</w:t>
            </w:r>
          </w:p>
        </w:tc>
        <w:tc>
          <w:tcPr>
            <w:tcW w:w="4310" w:type="dxa"/>
            <w:gridSpan w:val="2"/>
            <w:tcBorders>
              <w:top w:val="single" w:sz="4" w:space="0" w:color="000000"/>
              <w:left w:val="single" w:sz="4" w:space="0" w:color="000000"/>
              <w:bottom w:val="single" w:sz="4" w:space="0" w:color="000000"/>
            </w:tcBorders>
          </w:tcPr>
          <w:p w14:paraId="5F1A63EC" w14:textId="77777777" w:rsidR="00430DE3" w:rsidRDefault="008F0850">
            <w:pPr>
              <w:pStyle w:val="TableParagraph"/>
              <w:spacing w:before="0" w:line="161" w:lineRule="exact"/>
              <w:ind w:left="61"/>
              <w:jc w:val="left"/>
              <w:rPr>
                <w:rFonts w:ascii="Arial"/>
                <w:b/>
                <w:sz w:val="16"/>
              </w:rPr>
            </w:pPr>
            <w:r>
              <w:rPr>
                <w:rFonts w:ascii="Arial"/>
                <w:b/>
                <w:sz w:val="16"/>
              </w:rPr>
              <w:t>5d.</w:t>
            </w:r>
            <w:r w:rsidR="00DB52C2">
              <w:rPr>
                <w:rFonts w:ascii="Arial"/>
                <w:b/>
                <w:sz w:val="16"/>
              </w:rPr>
              <w:t xml:space="preserve"> </w:t>
            </w:r>
            <w:r>
              <w:rPr>
                <w:rFonts w:ascii="Arial"/>
                <w:b/>
                <w:sz w:val="16"/>
              </w:rPr>
              <w:t>PROJECT NUMBER</w:t>
            </w:r>
          </w:p>
        </w:tc>
      </w:tr>
      <w:tr w:rsidR="00430DE3" w14:paraId="61A81341" w14:textId="77777777">
        <w:trPr>
          <w:trHeight w:hRule="exact" w:val="600"/>
        </w:trPr>
        <w:tc>
          <w:tcPr>
            <w:tcW w:w="6490" w:type="dxa"/>
            <w:gridSpan w:val="6"/>
            <w:vMerge/>
            <w:tcBorders>
              <w:right w:val="single" w:sz="4" w:space="0" w:color="000000"/>
            </w:tcBorders>
          </w:tcPr>
          <w:p w14:paraId="2C6DD7B9" w14:textId="77777777" w:rsidR="00430DE3" w:rsidRDefault="00430DE3"/>
        </w:tc>
        <w:tc>
          <w:tcPr>
            <w:tcW w:w="4310" w:type="dxa"/>
            <w:gridSpan w:val="2"/>
            <w:tcBorders>
              <w:top w:val="single" w:sz="4" w:space="0" w:color="000000"/>
              <w:left w:val="single" w:sz="4" w:space="0" w:color="000000"/>
              <w:bottom w:val="single" w:sz="4" w:space="0" w:color="000000"/>
            </w:tcBorders>
          </w:tcPr>
          <w:p w14:paraId="0CF9AE80" w14:textId="77777777" w:rsidR="00430DE3" w:rsidRDefault="008F0850">
            <w:pPr>
              <w:pStyle w:val="TableParagraph"/>
              <w:spacing w:before="0" w:line="161" w:lineRule="exact"/>
              <w:ind w:left="61"/>
              <w:jc w:val="left"/>
              <w:rPr>
                <w:rFonts w:ascii="Arial"/>
                <w:b/>
                <w:sz w:val="16"/>
              </w:rPr>
            </w:pPr>
            <w:r>
              <w:rPr>
                <w:rFonts w:ascii="Arial"/>
                <w:b/>
                <w:w w:val="105"/>
                <w:sz w:val="16"/>
              </w:rPr>
              <w:t>5e. TASK NUMBER</w:t>
            </w:r>
          </w:p>
        </w:tc>
      </w:tr>
      <w:tr w:rsidR="00430DE3" w14:paraId="3C7746B6" w14:textId="77777777">
        <w:trPr>
          <w:trHeight w:hRule="exact" w:val="600"/>
        </w:trPr>
        <w:tc>
          <w:tcPr>
            <w:tcW w:w="6490" w:type="dxa"/>
            <w:gridSpan w:val="6"/>
            <w:vMerge/>
            <w:tcBorders>
              <w:bottom w:val="single" w:sz="4" w:space="0" w:color="000000"/>
              <w:right w:val="single" w:sz="4" w:space="0" w:color="000000"/>
            </w:tcBorders>
          </w:tcPr>
          <w:p w14:paraId="07F78BA5" w14:textId="77777777" w:rsidR="00430DE3" w:rsidRDefault="00430DE3"/>
        </w:tc>
        <w:tc>
          <w:tcPr>
            <w:tcW w:w="4310" w:type="dxa"/>
            <w:gridSpan w:val="2"/>
            <w:tcBorders>
              <w:top w:val="single" w:sz="4" w:space="0" w:color="000000"/>
              <w:left w:val="single" w:sz="4" w:space="0" w:color="000000"/>
              <w:bottom w:val="single" w:sz="4" w:space="0" w:color="000000"/>
            </w:tcBorders>
          </w:tcPr>
          <w:p w14:paraId="3EB4E30D" w14:textId="77777777" w:rsidR="00430DE3" w:rsidRDefault="008F0850">
            <w:pPr>
              <w:pStyle w:val="TableParagraph"/>
              <w:spacing w:before="0" w:line="161" w:lineRule="exact"/>
              <w:ind w:left="61"/>
              <w:jc w:val="left"/>
              <w:rPr>
                <w:rFonts w:ascii="Arial"/>
                <w:b/>
                <w:sz w:val="16"/>
              </w:rPr>
            </w:pPr>
            <w:r>
              <w:rPr>
                <w:rFonts w:ascii="Arial"/>
                <w:b/>
                <w:w w:val="105"/>
                <w:sz w:val="16"/>
              </w:rPr>
              <w:t>5f. WORK UNIT NUMBER</w:t>
            </w:r>
          </w:p>
        </w:tc>
      </w:tr>
      <w:tr w:rsidR="00430DE3" w14:paraId="025B7580" w14:textId="77777777">
        <w:trPr>
          <w:trHeight w:hRule="exact" w:val="1180"/>
        </w:trPr>
        <w:tc>
          <w:tcPr>
            <w:tcW w:w="7190" w:type="dxa"/>
            <w:gridSpan w:val="7"/>
            <w:tcBorders>
              <w:top w:val="single" w:sz="4" w:space="0" w:color="000000"/>
              <w:bottom w:val="single" w:sz="4" w:space="0" w:color="000000"/>
              <w:right w:val="single" w:sz="4" w:space="0" w:color="000000"/>
            </w:tcBorders>
          </w:tcPr>
          <w:p w14:paraId="46E0778D" w14:textId="77777777" w:rsidR="00430DE3" w:rsidRDefault="008F0850">
            <w:pPr>
              <w:pStyle w:val="TableParagraph"/>
              <w:spacing w:before="0" w:line="161" w:lineRule="exact"/>
              <w:ind w:left="66"/>
              <w:jc w:val="left"/>
              <w:rPr>
                <w:rFonts w:ascii="Arial"/>
                <w:b/>
                <w:sz w:val="16"/>
              </w:rPr>
            </w:pPr>
            <w:r>
              <w:rPr>
                <w:rFonts w:ascii="Arial"/>
                <w:b/>
                <w:w w:val="105"/>
                <w:sz w:val="16"/>
              </w:rPr>
              <w:t>7. PERFORMING ORGANIZATION NAME(S) AND ADDRESS(ES)</w:t>
            </w:r>
          </w:p>
          <w:p w14:paraId="2C574859" w14:textId="77777777" w:rsidR="00430DE3" w:rsidRDefault="008F0850">
            <w:pPr>
              <w:pStyle w:val="TableParagraph"/>
              <w:spacing w:before="90" w:line="215" w:lineRule="exact"/>
              <w:ind w:left="79"/>
              <w:jc w:val="left"/>
              <w:rPr>
                <w:sz w:val="20"/>
              </w:rPr>
            </w:pPr>
            <w:r>
              <w:rPr>
                <w:w w:val="105"/>
                <w:sz w:val="20"/>
              </w:rPr>
              <w:t>Air Force</w:t>
            </w:r>
            <w:r w:rsidR="00DB52C2">
              <w:rPr>
                <w:w w:val="105"/>
                <w:sz w:val="20"/>
              </w:rPr>
              <w:t xml:space="preserve"> </w:t>
            </w:r>
            <w:r>
              <w:rPr>
                <w:w w:val="105"/>
                <w:sz w:val="20"/>
              </w:rPr>
              <w:t>Institute of</w:t>
            </w:r>
            <w:r w:rsidR="00DB52C2">
              <w:rPr>
                <w:w w:val="105"/>
                <w:sz w:val="20"/>
              </w:rPr>
              <w:t xml:space="preserve"> </w:t>
            </w:r>
            <w:r>
              <w:rPr>
                <w:w w:val="105"/>
                <w:sz w:val="20"/>
              </w:rPr>
              <w:t>Technology</w:t>
            </w:r>
          </w:p>
          <w:p w14:paraId="2B7F35EE" w14:textId="77777777" w:rsidR="00430DE3" w:rsidRDefault="008F0850">
            <w:pPr>
              <w:pStyle w:val="TableParagraph"/>
              <w:spacing w:before="11" w:line="200" w:lineRule="exact"/>
              <w:ind w:left="79" w:right="1482"/>
              <w:jc w:val="left"/>
              <w:rPr>
                <w:sz w:val="20"/>
              </w:rPr>
            </w:pPr>
            <w:r>
              <w:rPr>
                <w:w w:val="105"/>
                <w:sz w:val="20"/>
              </w:rPr>
              <w:t>Graduate School of Engineering and Management (AFIT/EN) 2950 Hobson Way</w:t>
            </w:r>
          </w:p>
          <w:p w14:paraId="4A44BCC2" w14:textId="77777777" w:rsidR="00430DE3" w:rsidRDefault="008F0850">
            <w:pPr>
              <w:pStyle w:val="TableParagraph"/>
              <w:spacing w:before="0" w:line="203" w:lineRule="exact"/>
              <w:ind w:left="79"/>
              <w:jc w:val="left"/>
              <w:rPr>
                <w:sz w:val="20"/>
              </w:rPr>
            </w:pPr>
            <w:r>
              <w:rPr>
                <w:w w:val="105"/>
                <w:sz w:val="20"/>
              </w:rPr>
              <w:t>WPAFB OH 45433-7765</w:t>
            </w:r>
          </w:p>
        </w:tc>
        <w:tc>
          <w:tcPr>
            <w:tcW w:w="3610" w:type="dxa"/>
            <w:tcBorders>
              <w:top w:val="single" w:sz="4" w:space="0" w:color="000000"/>
              <w:left w:val="single" w:sz="4" w:space="0" w:color="000000"/>
              <w:bottom w:val="single" w:sz="4" w:space="0" w:color="000000"/>
            </w:tcBorders>
          </w:tcPr>
          <w:p w14:paraId="4A0A3B63" w14:textId="77777777" w:rsidR="00430DE3" w:rsidRDefault="008F0850">
            <w:pPr>
              <w:pStyle w:val="TableParagraph"/>
              <w:spacing w:before="0" w:line="208" w:lineRule="auto"/>
              <w:ind w:left="256" w:hanging="195"/>
              <w:jc w:val="left"/>
              <w:rPr>
                <w:rFonts w:ascii="Arial"/>
                <w:b/>
                <w:sz w:val="16"/>
              </w:rPr>
            </w:pPr>
            <w:r>
              <w:rPr>
                <w:rFonts w:ascii="Arial"/>
                <w:b/>
                <w:w w:val="105"/>
                <w:sz w:val="16"/>
              </w:rPr>
              <w:t>8. PERFORMING ORGANIZATION REPORT NUMBER</w:t>
            </w:r>
          </w:p>
          <w:p w14:paraId="059527CD" w14:textId="77777777" w:rsidR="00430DE3" w:rsidRDefault="00430DE3">
            <w:pPr>
              <w:pStyle w:val="TableParagraph"/>
              <w:spacing w:before="5"/>
              <w:ind w:left="0"/>
              <w:jc w:val="left"/>
            </w:pPr>
          </w:p>
          <w:p w14:paraId="462486FD" w14:textId="77777777" w:rsidR="00430DE3" w:rsidRDefault="008F0850">
            <w:pPr>
              <w:pStyle w:val="TableParagraph"/>
              <w:spacing w:before="0"/>
              <w:ind w:left="74"/>
              <w:jc w:val="left"/>
              <w:rPr>
                <w:sz w:val="20"/>
              </w:rPr>
            </w:pPr>
            <w:r>
              <w:rPr>
                <w:w w:val="115"/>
                <w:sz w:val="20"/>
              </w:rPr>
              <w:t>AFIT/GAP/ENP/11-S01</w:t>
            </w:r>
          </w:p>
        </w:tc>
      </w:tr>
      <w:tr w:rsidR="00430DE3" w14:paraId="63D64D81" w14:textId="77777777">
        <w:trPr>
          <w:trHeight w:hRule="exact" w:val="720"/>
        </w:trPr>
        <w:tc>
          <w:tcPr>
            <w:tcW w:w="7190" w:type="dxa"/>
            <w:gridSpan w:val="7"/>
            <w:vMerge w:val="restart"/>
            <w:tcBorders>
              <w:top w:val="single" w:sz="4" w:space="0" w:color="000000"/>
              <w:right w:val="single" w:sz="4" w:space="0" w:color="000000"/>
            </w:tcBorders>
          </w:tcPr>
          <w:p w14:paraId="09B75DF6" w14:textId="77777777" w:rsidR="00430DE3" w:rsidRDefault="008F0850">
            <w:pPr>
              <w:pStyle w:val="TableParagraph"/>
              <w:spacing w:before="0" w:line="161" w:lineRule="exact"/>
              <w:ind w:left="66"/>
              <w:jc w:val="left"/>
              <w:rPr>
                <w:rFonts w:ascii="Arial"/>
                <w:b/>
                <w:sz w:val="16"/>
              </w:rPr>
            </w:pPr>
            <w:r>
              <w:rPr>
                <w:rFonts w:ascii="Arial"/>
                <w:b/>
                <w:w w:val="105"/>
                <w:sz w:val="16"/>
              </w:rPr>
              <w:t>9. SPONSORING / MONITORING AGENCY NAME(S) AND ADDRESS(ES)</w:t>
            </w:r>
          </w:p>
          <w:p w14:paraId="5A9C4B28" w14:textId="77777777" w:rsidR="00430DE3" w:rsidRDefault="008F0850">
            <w:pPr>
              <w:pStyle w:val="TableParagraph"/>
              <w:spacing w:before="138" w:line="200" w:lineRule="exact"/>
              <w:ind w:left="79" w:right="4521"/>
              <w:jc w:val="left"/>
              <w:rPr>
                <w:sz w:val="20"/>
              </w:rPr>
            </w:pPr>
            <w:r>
              <w:rPr>
                <w:w w:val="105"/>
                <w:sz w:val="20"/>
              </w:rPr>
              <w:t>Air Force Weather Agency 101 Nelson Drive</w:t>
            </w:r>
          </w:p>
          <w:p w14:paraId="38FC357C" w14:textId="77777777" w:rsidR="00430DE3" w:rsidRDefault="008F0850">
            <w:pPr>
              <w:pStyle w:val="TableParagraph"/>
              <w:spacing w:before="0" w:line="187" w:lineRule="exact"/>
              <w:ind w:left="79"/>
              <w:jc w:val="left"/>
              <w:rPr>
                <w:sz w:val="20"/>
              </w:rPr>
            </w:pPr>
            <w:r>
              <w:rPr>
                <w:w w:val="110"/>
                <w:sz w:val="20"/>
              </w:rPr>
              <w:t>Offutt AFB, NE 68113</w:t>
            </w:r>
          </w:p>
          <w:p w14:paraId="3E9C992F" w14:textId="77777777" w:rsidR="00430DE3" w:rsidRDefault="008F0850">
            <w:pPr>
              <w:pStyle w:val="TableParagraph"/>
              <w:spacing w:before="0" w:line="199" w:lineRule="exact"/>
              <w:ind w:left="79"/>
              <w:jc w:val="left"/>
              <w:rPr>
                <w:sz w:val="20"/>
              </w:rPr>
            </w:pPr>
            <w:r>
              <w:rPr>
                <w:sz w:val="20"/>
              </w:rPr>
              <w:t>DSN</w:t>
            </w:r>
            <w:r w:rsidR="00DB52C2">
              <w:rPr>
                <w:sz w:val="20"/>
              </w:rPr>
              <w:t xml:space="preserve"> </w:t>
            </w:r>
            <w:r>
              <w:rPr>
                <w:sz w:val="20"/>
              </w:rPr>
              <w:t>271-0690,</w:t>
            </w:r>
            <w:r w:rsidR="00DB52C2">
              <w:rPr>
                <w:sz w:val="20"/>
              </w:rPr>
              <w:t xml:space="preserve"> </w:t>
            </w:r>
            <w:r>
              <w:rPr>
                <w:sz w:val="20"/>
              </w:rPr>
              <w:t>COMM 402-294-0690</w:t>
            </w:r>
          </w:p>
          <w:p w14:paraId="18AD7053" w14:textId="77777777" w:rsidR="00430DE3" w:rsidRDefault="008F0850">
            <w:pPr>
              <w:pStyle w:val="TableParagraph"/>
              <w:spacing w:before="0" w:line="215" w:lineRule="exact"/>
              <w:ind w:left="79"/>
              <w:jc w:val="left"/>
              <w:rPr>
                <w:sz w:val="20"/>
              </w:rPr>
            </w:pPr>
            <w:r>
              <w:rPr>
                <w:w w:val="105"/>
                <w:sz w:val="20"/>
              </w:rPr>
              <w:t xml:space="preserve">Email: </w:t>
            </w:r>
            <w:hyperlink r:id="rId83">
              <w:r>
                <w:rPr>
                  <w:w w:val="105"/>
                  <w:sz w:val="20"/>
                </w:rPr>
                <w:t>2syosdor@offutt.af.mil</w:t>
              </w:r>
            </w:hyperlink>
          </w:p>
        </w:tc>
        <w:tc>
          <w:tcPr>
            <w:tcW w:w="3610" w:type="dxa"/>
            <w:tcBorders>
              <w:top w:val="single" w:sz="4" w:space="0" w:color="000000"/>
              <w:left w:val="single" w:sz="4" w:space="0" w:color="000000"/>
              <w:bottom w:val="single" w:sz="4" w:space="0" w:color="000000"/>
            </w:tcBorders>
          </w:tcPr>
          <w:p w14:paraId="50BAE83C" w14:textId="77777777" w:rsidR="00430DE3" w:rsidRDefault="008F0850">
            <w:pPr>
              <w:pStyle w:val="TableParagraph"/>
              <w:spacing w:before="0" w:line="161" w:lineRule="exact"/>
              <w:ind w:left="61"/>
              <w:jc w:val="left"/>
              <w:rPr>
                <w:rFonts w:ascii="Arial" w:hAnsi="Arial"/>
                <w:b/>
                <w:sz w:val="16"/>
              </w:rPr>
            </w:pPr>
            <w:r>
              <w:rPr>
                <w:rFonts w:ascii="Arial" w:hAnsi="Arial"/>
                <w:b/>
                <w:w w:val="105"/>
                <w:sz w:val="16"/>
              </w:rPr>
              <w:t>10. SPONSOR/MONITOR’S ACRONYM(S)</w:t>
            </w:r>
          </w:p>
          <w:p w14:paraId="2D6C1599" w14:textId="77777777" w:rsidR="00430DE3" w:rsidRDefault="00430DE3">
            <w:pPr>
              <w:pStyle w:val="TableParagraph"/>
              <w:spacing w:before="7"/>
              <w:ind w:left="0"/>
              <w:jc w:val="left"/>
              <w:rPr>
                <w:sz w:val="14"/>
              </w:rPr>
            </w:pPr>
          </w:p>
          <w:p w14:paraId="26855338" w14:textId="77777777" w:rsidR="00430DE3" w:rsidRDefault="008F0850">
            <w:pPr>
              <w:pStyle w:val="TableParagraph"/>
              <w:spacing w:before="0"/>
              <w:ind w:left="74"/>
              <w:jc w:val="left"/>
              <w:rPr>
                <w:sz w:val="20"/>
              </w:rPr>
            </w:pPr>
            <w:r>
              <w:rPr>
                <w:w w:val="110"/>
                <w:sz w:val="20"/>
              </w:rPr>
              <w:t>AFWA</w:t>
            </w:r>
          </w:p>
        </w:tc>
      </w:tr>
      <w:tr w:rsidR="00430DE3" w14:paraId="5BE8FA77" w14:textId="77777777">
        <w:trPr>
          <w:trHeight w:hRule="exact" w:val="720"/>
        </w:trPr>
        <w:tc>
          <w:tcPr>
            <w:tcW w:w="7190" w:type="dxa"/>
            <w:gridSpan w:val="7"/>
            <w:vMerge/>
            <w:tcBorders>
              <w:bottom w:val="single" w:sz="4" w:space="0" w:color="000000"/>
              <w:right w:val="single" w:sz="4" w:space="0" w:color="000000"/>
            </w:tcBorders>
          </w:tcPr>
          <w:p w14:paraId="2F68369D" w14:textId="77777777" w:rsidR="00430DE3" w:rsidRDefault="00430DE3"/>
        </w:tc>
        <w:tc>
          <w:tcPr>
            <w:tcW w:w="3610" w:type="dxa"/>
            <w:tcBorders>
              <w:top w:val="single" w:sz="4" w:space="0" w:color="000000"/>
              <w:left w:val="single" w:sz="4" w:space="0" w:color="000000"/>
              <w:bottom w:val="single" w:sz="4" w:space="0" w:color="000000"/>
            </w:tcBorders>
          </w:tcPr>
          <w:p w14:paraId="4C03FC54" w14:textId="77777777" w:rsidR="00430DE3" w:rsidRDefault="008F0850">
            <w:pPr>
              <w:pStyle w:val="TableParagraph"/>
              <w:spacing w:before="0" w:line="159" w:lineRule="exact"/>
              <w:ind w:left="61"/>
              <w:jc w:val="left"/>
              <w:rPr>
                <w:rFonts w:ascii="Arial" w:hAnsi="Arial"/>
                <w:b/>
                <w:sz w:val="16"/>
              </w:rPr>
            </w:pPr>
            <w:r>
              <w:rPr>
                <w:rFonts w:ascii="Arial" w:hAnsi="Arial"/>
                <w:b/>
                <w:w w:val="105"/>
                <w:sz w:val="16"/>
              </w:rPr>
              <w:t>11. SPONSOR/MONITOR’S REPORT</w:t>
            </w:r>
          </w:p>
          <w:p w14:paraId="4FF3ED71" w14:textId="77777777" w:rsidR="00430DE3" w:rsidRDefault="008F0850">
            <w:pPr>
              <w:pStyle w:val="TableParagraph"/>
              <w:spacing w:before="0" w:line="182" w:lineRule="exact"/>
              <w:ind w:left="343"/>
              <w:jc w:val="left"/>
              <w:rPr>
                <w:rFonts w:ascii="Arial"/>
                <w:b/>
                <w:sz w:val="16"/>
              </w:rPr>
            </w:pPr>
            <w:r>
              <w:rPr>
                <w:rFonts w:ascii="Arial"/>
                <w:b/>
                <w:w w:val="105"/>
                <w:sz w:val="16"/>
              </w:rPr>
              <w:t>NUMBER(S)</w:t>
            </w:r>
          </w:p>
        </w:tc>
      </w:tr>
      <w:tr w:rsidR="00430DE3" w14:paraId="68EB66DE" w14:textId="77777777">
        <w:trPr>
          <w:trHeight w:hRule="exact" w:val="960"/>
        </w:trPr>
        <w:tc>
          <w:tcPr>
            <w:tcW w:w="10800" w:type="dxa"/>
            <w:gridSpan w:val="8"/>
            <w:tcBorders>
              <w:top w:val="single" w:sz="4" w:space="0" w:color="000000"/>
              <w:bottom w:val="single" w:sz="4" w:space="0" w:color="000000"/>
            </w:tcBorders>
          </w:tcPr>
          <w:p w14:paraId="13DD8F16" w14:textId="77777777" w:rsidR="00430DE3" w:rsidRDefault="008F0850">
            <w:pPr>
              <w:pStyle w:val="TableParagraph"/>
              <w:spacing w:before="0" w:line="161" w:lineRule="exact"/>
              <w:ind w:left="66"/>
              <w:jc w:val="left"/>
              <w:rPr>
                <w:rFonts w:ascii="Arial"/>
                <w:b/>
                <w:sz w:val="16"/>
              </w:rPr>
            </w:pPr>
            <w:r>
              <w:rPr>
                <w:rFonts w:ascii="Arial"/>
                <w:b/>
                <w:w w:val="110"/>
                <w:sz w:val="16"/>
              </w:rPr>
              <w:t>12. DISTRIBUTION / AVAILABILITY STATEMENT</w:t>
            </w:r>
          </w:p>
          <w:p w14:paraId="35C6E907" w14:textId="77777777" w:rsidR="00430DE3" w:rsidRDefault="00430DE3">
            <w:pPr>
              <w:pStyle w:val="TableParagraph"/>
              <w:spacing w:before="1"/>
              <w:ind w:left="0"/>
              <w:jc w:val="left"/>
              <w:rPr>
                <w:sz w:val="18"/>
              </w:rPr>
            </w:pPr>
          </w:p>
          <w:p w14:paraId="2AE68790" w14:textId="77777777" w:rsidR="00430DE3" w:rsidRDefault="008F0850">
            <w:pPr>
              <w:pStyle w:val="TableParagraph"/>
              <w:spacing w:before="0"/>
              <w:ind w:left="79"/>
              <w:jc w:val="left"/>
              <w:rPr>
                <w:sz w:val="20"/>
              </w:rPr>
            </w:pPr>
            <w:r>
              <w:rPr>
                <w:w w:val="110"/>
                <w:sz w:val="20"/>
              </w:rPr>
              <w:t>APPROVED FOR PUBLIC RELEASE; DISTRIBUTION UNLIMITED.</w:t>
            </w:r>
          </w:p>
        </w:tc>
      </w:tr>
      <w:tr w:rsidR="00430DE3" w14:paraId="1B248A2D" w14:textId="77777777">
        <w:trPr>
          <w:trHeight w:hRule="exact" w:val="740"/>
        </w:trPr>
        <w:tc>
          <w:tcPr>
            <w:tcW w:w="10800" w:type="dxa"/>
            <w:gridSpan w:val="8"/>
            <w:tcBorders>
              <w:top w:val="single" w:sz="4" w:space="0" w:color="000000"/>
              <w:bottom w:val="single" w:sz="4" w:space="0" w:color="000000"/>
            </w:tcBorders>
          </w:tcPr>
          <w:p w14:paraId="29D63E66" w14:textId="77777777" w:rsidR="00430DE3" w:rsidRDefault="008F0850">
            <w:pPr>
              <w:pStyle w:val="TableParagraph"/>
              <w:spacing w:before="0" w:line="161" w:lineRule="exact"/>
              <w:ind w:left="66"/>
              <w:jc w:val="left"/>
              <w:rPr>
                <w:rFonts w:ascii="Arial"/>
                <w:b/>
                <w:sz w:val="16"/>
              </w:rPr>
            </w:pPr>
            <w:r>
              <w:rPr>
                <w:rFonts w:ascii="Arial"/>
                <w:b/>
                <w:w w:val="105"/>
                <w:sz w:val="16"/>
              </w:rPr>
              <w:t>13. SUPPLEMENTARY NOTES</w:t>
            </w:r>
          </w:p>
        </w:tc>
      </w:tr>
      <w:tr w:rsidR="00430DE3" w14:paraId="72BD675D" w14:textId="77777777">
        <w:trPr>
          <w:trHeight w:hRule="exact" w:val="2400"/>
        </w:trPr>
        <w:tc>
          <w:tcPr>
            <w:tcW w:w="10800" w:type="dxa"/>
            <w:gridSpan w:val="8"/>
            <w:tcBorders>
              <w:top w:val="single" w:sz="4" w:space="0" w:color="000000"/>
              <w:bottom w:val="single" w:sz="4" w:space="0" w:color="000000"/>
            </w:tcBorders>
          </w:tcPr>
          <w:p w14:paraId="63D59FE3" w14:textId="77777777" w:rsidR="00430DE3" w:rsidRDefault="008F0850">
            <w:pPr>
              <w:pStyle w:val="TableParagraph"/>
              <w:spacing w:before="0" w:line="161" w:lineRule="exact"/>
              <w:ind w:left="66"/>
              <w:jc w:val="left"/>
              <w:rPr>
                <w:rFonts w:ascii="Arial"/>
                <w:b/>
                <w:sz w:val="16"/>
              </w:rPr>
            </w:pPr>
            <w:r>
              <w:rPr>
                <w:rFonts w:ascii="Arial"/>
                <w:b/>
                <w:sz w:val="16"/>
              </w:rPr>
              <w:t>14. ABSTRACT</w:t>
            </w:r>
          </w:p>
          <w:p w14:paraId="1563A281" w14:textId="77777777" w:rsidR="00430DE3" w:rsidRDefault="008F0850">
            <w:pPr>
              <w:pStyle w:val="TableParagraph"/>
              <w:spacing w:before="19" w:line="220" w:lineRule="exact"/>
              <w:ind w:left="79" w:right="708"/>
              <w:jc w:val="left"/>
              <w:rPr>
                <w:sz w:val="20"/>
              </w:rPr>
            </w:pPr>
            <w:r>
              <w:rPr>
                <w:w w:val="105"/>
                <w:sz w:val="20"/>
              </w:rPr>
              <w:t>Storm enhanced densities (SEDs) are ionospheric plasma enhancements that disrupt radio communications in the near-Earth space environment, degrading the Global Positioning System (GPS) and other high-frequency systems.</w:t>
            </w:r>
          </w:p>
          <w:p w14:paraId="2A5DFCF1" w14:textId="77777777" w:rsidR="00430DE3" w:rsidRDefault="008F0850">
            <w:pPr>
              <w:pStyle w:val="TableParagraph"/>
              <w:spacing w:before="0" w:line="220" w:lineRule="exact"/>
              <w:ind w:left="79" w:right="161"/>
              <w:jc w:val="left"/>
              <w:rPr>
                <w:sz w:val="20"/>
              </w:rPr>
            </w:pPr>
            <w:r>
              <w:rPr>
                <w:w w:val="105"/>
                <w:sz w:val="20"/>
              </w:rPr>
              <w:t>Accurate GPS/total electron</w:t>
            </w:r>
            <w:r w:rsidR="00DB52C2">
              <w:rPr>
                <w:w w:val="105"/>
                <w:sz w:val="20"/>
              </w:rPr>
              <w:t xml:space="preserve"> </w:t>
            </w:r>
            <w:r>
              <w:rPr>
                <w:w w:val="105"/>
                <w:sz w:val="20"/>
              </w:rPr>
              <w:t>content</w:t>
            </w:r>
            <w:r w:rsidR="00DB52C2">
              <w:rPr>
                <w:w w:val="105"/>
                <w:sz w:val="20"/>
              </w:rPr>
              <w:t xml:space="preserve"> </w:t>
            </w:r>
            <w:r>
              <w:rPr>
                <w:w w:val="105"/>
                <w:sz w:val="20"/>
              </w:rPr>
              <w:t>(TEC)</w:t>
            </w:r>
            <w:r w:rsidR="00DB52C2">
              <w:rPr>
                <w:w w:val="105"/>
                <w:sz w:val="20"/>
              </w:rPr>
              <w:t xml:space="preserve"> </w:t>
            </w:r>
            <w:r>
              <w:rPr>
                <w:w w:val="105"/>
                <w:sz w:val="20"/>
              </w:rPr>
              <w:t>correction</w:t>
            </w:r>
            <w:r w:rsidR="00DB52C2">
              <w:rPr>
                <w:w w:val="105"/>
                <w:sz w:val="20"/>
              </w:rPr>
              <w:t xml:space="preserve"> </w:t>
            </w:r>
            <w:r>
              <w:rPr>
                <w:w w:val="105"/>
                <w:sz w:val="20"/>
              </w:rPr>
              <w:t>maps</w:t>
            </w:r>
            <w:r w:rsidR="00DB52C2">
              <w:rPr>
                <w:w w:val="105"/>
                <w:sz w:val="20"/>
              </w:rPr>
              <w:t xml:space="preserve"> </w:t>
            </w:r>
            <w:r>
              <w:rPr>
                <w:w w:val="105"/>
                <w:sz w:val="20"/>
              </w:rPr>
              <w:t>produced</w:t>
            </w:r>
            <w:r w:rsidR="00DB52C2">
              <w:rPr>
                <w:w w:val="105"/>
                <w:sz w:val="20"/>
              </w:rPr>
              <w:t xml:space="preserve"> </w:t>
            </w:r>
            <w:r>
              <w:rPr>
                <w:spacing w:val="-3"/>
                <w:w w:val="105"/>
                <w:sz w:val="20"/>
              </w:rPr>
              <w:t>by</w:t>
            </w:r>
            <w:r w:rsidR="00DB52C2">
              <w:rPr>
                <w:spacing w:val="-3"/>
                <w:w w:val="105"/>
                <w:sz w:val="20"/>
              </w:rPr>
              <w:t xml:space="preserve"> </w:t>
            </w:r>
            <w:r>
              <w:rPr>
                <w:w w:val="105"/>
                <w:sz w:val="20"/>
              </w:rPr>
              <w:t>ionosphere</w:t>
            </w:r>
            <w:r w:rsidR="00DB52C2">
              <w:rPr>
                <w:w w:val="105"/>
                <w:sz w:val="20"/>
              </w:rPr>
              <w:t xml:space="preserve"> </w:t>
            </w:r>
            <w:r>
              <w:rPr>
                <w:w w:val="105"/>
                <w:sz w:val="20"/>
              </w:rPr>
              <w:t>models</w:t>
            </w:r>
            <w:r w:rsidR="00DB52C2">
              <w:rPr>
                <w:w w:val="105"/>
                <w:sz w:val="20"/>
              </w:rPr>
              <w:t xml:space="preserve"> </w:t>
            </w:r>
            <w:r>
              <w:rPr>
                <w:w w:val="105"/>
                <w:sz w:val="20"/>
              </w:rPr>
              <w:t>can</w:t>
            </w:r>
            <w:r w:rsidR="00DB52C2">
              <w:rPr>
                <w:w w:val="105"/>
                <w:sz w:val="20"/>
              </w:rPr>
              <w:t xml:space="preserve"> </w:t>
            </w:r>
            <w:r>
              <w:rPr>
                <w:w w:val="105"/>
                <w:sz w:val="20"/>
              </w:rPr>
              <w:t>mitigate</w:t>
            </w:r>
            <w:r w:rsidR="00DB52C2">
              <w:rPr>
                <w:w w:val="105"/>
                <w:sz w:val="20"/>
              </w:rPr>
              <w:t xml:space="preserve"> </w:t>
            </w:r>
            <w:r>
              <w:rPr>
                <w:w w:val="105"/>
                <w:sz w:val="20"/>
              </w:rPr>
              <w:t xml:space="preserve">degradations from SEDs. An artificial SED was created and ingested via slant TEC measurements into the Global Assimilation of Ionospheric Measurements Gauss-Markov Kalman Filter Model to determine how many ground GPS receivers are </w:t>
            </w:r>
            <w:proofErr w:type="gramStart"/>
            <w:r>
              <w:rPr>
                <w:w w:val="105"/>
                <w:sz w:val="20"/>
              </w:rPr>
              <w:t>needed</w:t>
            </w:r>
            <w:r w:rsidR="00DB52C2">
              <w:rPr>
                <w:w w:val="105"/>
                <w:sz w:val="20"/>
              </w:rPr>
              <w:t xml:space="preserve">  </w:t>
            </w:r>
            <w:r>
              <w:rPr>
                <w:w w:val="105"/>
                <w:sz w:val="20"/>
              </w:rPr>
              <w:t>to</w:t>
            </w:r>
            <w:proofErr w:type="gramEnd"/>
            <w:r>
              <w:rPr>
                <w:w w:val="105"/>
                <w:sz w:val="20"/>
              </w:rPr>
              <w:t xml:space="preserve"> produce reliable GPS/TEC correction maps </w:t>
            </w:r>
            <w:r>
              <w:rPr>
                <w:spacing w:val="-3"/>
                <w:w w:val="105"/>
                <w:sz w:val="20"/>
              </w:rPr>
              <w:t>over</w:t>
            </w:r>
            <w:r w:rsidR="00DB52C2">
              <w:rPr>
                <w:spacing w:val="-3"/>
                <w:w w:val="105"/>
                <w:sz w:val="20"/>
              </w:rPr>
              <w:t xml:space="preserve"> </w:t>
            </w:r>
            <w:r>
              <w:rPr>
                <w:w w:val="105"/>
                <w:sz w:val="20"/>
              </w:rPr>
              <w:t>the continental United States during geomagnetic storming.</w:t>
            </w:r>
            <w:r w:rsidR="00DB52C2">
              <w:rPr>
                <w:w w:val="105"/>
                <w:sz w:val="20"/>
              </w:rPr>
              <w:t xml:space="preserve"> </w:t>
            </w:r>
            <w:r>
              <w:rPr>
                <w:w w:val="105"/>
                <w:sz w:val="20"/>
              </w:rPr>
              <w:t xml:space="preserve">It </w:t>
            </w:r>
            <w:proofErr w:type="gramStart"/>
            <w:r>
              <w:rPr>
                <w:w w:val="105"/>
                <w:sz w:val="20"/>
              </w:rPr>
              <w:t>was</w:t>
            </w:r>
            <w:r w:rsidR="00DB52C2">
              <w:rPr>
                <w:w w:val="105"/>
                <w:sz w:val="20"/>
              </w:rPr>
              <w:t xml:space="preserve">  </w:t>
            </w:r>
            <w:r>
              <w:rPr>
                <w:w w:val="105"/>
                <w:sz w:val="20"/>
              </w:rPr>
              <w:t>found</w:t>
            </w:r>
            <w:proofErr w:type="gramEnd"/>
            <w:r>
              <w:rPr>
                <w:w w:val="105"/>
                <w:sz w:val="20"/>
              </w:rPr>
              <w:t xml:space="preserve"> that 110 well-positioned GPS receivers produced the best overall TEC accuracy, although significantly improved accuracy was still achieved if 40 or more receivers were used. It was determined that receiver positioning had a greater</w:t>
            </w:r>
            <w:r w:rsidR="00DB52C2">
              <w:rPr>
                <w:w w:val="105"/>
                <w:sz w:val="20"/>
              </w:rPr>
              <w:t xml:space="preserve"> </w:t>
            </w:r>
            <w:r>
              <w:rPr>
                <w:w w:val="105"/>
                <w:sz w:val="20"/>
              </w:rPr>
              <w:t>impact on TEC accuracy than the number of receivers. Additionally, it was found that TEC accuracy for the SED region increased</w:t>
            </w:r>
            <w:r>
              <w:rPr>
                <w:spacing w:val="19"/>
                <w:w w:val="105"/>
                <w:sz w:val="20"/>
              </w:rPr>
              <w:t xml:space="preserve"> </w:t>
            </w:r>
            <w:r>
              <w:rPr>
                <w:w w:val="105"/>
                <w:sz w:val="20"/>
              </w:rPr>
              <w:t>at</w:t>
            </w:r>
            <w:r>
              <w:rPr>
                <w:spacing w:val="20"/>
                <w:w w:val="105"/>
                <w:sz w:val="20"/>
              </w:rPr>
              <w:t xml:space="preserve"> </w:t>
            </w:r>
            <w:r>
              <w:rPr>
                <w:w w:val="105"/>
                <w:sz w:val="20"/>
              </w:rPr>
              <w:t>the</w:t>
            </w:r>
            <w:r>
              <w:rPr>
                <w:spacing w:val="20"/>
                <w:w w:val="105"/>
                <w:sz w:val="20"/>
              </w:rPr>
              <w:t xml:space="preserve"> </w:t>
            </w:r>
            <w:r>
              <w:rPr>
                <w:w w:val="105"/>
                <w:sz w:val="20"/>
              </w:rPr>
              <w:t>expense</w:t>
            </w:r>
            <w:r>
              <w:rPr>
                <w:spacing w:val="20"/>
                <w:w w:val="105"/>
                <w:sz w:val="20"/>
              </w:rPr>
              <w:t xml:space="preserve"> </w:t>
            </w:r>
            <w:r>
              <w:rPr>
                <w:w w:val="105"/>
                <w:sz w:val="20"/>
              </w:rPr>
              <w:t>of</w:t>
            </w:r>
            <w:r>
              <w:rPr>
                <w:spacing w:val="20"/>
                <w:w w:val="105"/>
                <w:sz w:val="20"/>
              </w:rPr>
              <w:t xml:space="preserve"> </w:t>
            </w:r>
            <w:r>
              <w:rPr>
                <w:w w:val="105"/>
                <w:sz w:val="20"/>
              </w:rPr>
              <w:t>TEC</w:t>
            </w:r>
            <w:r>
              <w:rPr>
                <w:spacing w:val="20"/>
                <w:w w:val="105"/>
                <w:sz w:val="20"/>
              </w:rPr>
              <w:t xml:space="preserve"> </w:t>
            </w:r>
            <w:r>
              <w:rPr>
                <w:w w:val="105"/>
                <w:sz w:val="20"/>
              </w:rPr>
              <w:t>accuracy</w:t>
            </w:r>
            <w:r>
              <w:rPr>
                <w:spacing w:val="21"/>
                <w:w w:val="105"/>
                <w:sz w:val="20"/>
              </w:rPr>
              <w:t xml:space="preserve"> </w:t>
            </w:r>
            <w:r>
              <w:rPr>
                <w:w w:val="105"/>
                <w:sz w:val="20"/>
              </w:rPr>
              <w:t>everywhere</w:t>
            </w:r>
            <w:r>
              <w:rPr>
                <w:spacing w:val="20"/>
                <w:w w:val="105"/>
                <w:sz w:val="20"/>
              </w:rPr>
              <w:t xml:space="preserve"> </w:t>
            </w:r>
            <w:r>
              <w:rPr>
                <w:w w:val="105"/>
                <w:sz w:val="20"/>
              </w:rPr>
              <w:t>else</w:t>
            </w:r>
            <w:r>
              <w:rPr>
                <w:spacing w:val="20"/>
                <w:w w:val="105"/>
                <w:sz w:val="20"/>
              </w:rPr>
              <w:t xml:space="preserve"> </w:t>
            </w:r>
            <w:r>
              <w:rPr>
                <w:w w:val="105"/>
                <w:sz w:val="20"/>
              </w:rPr>
              <w:t>on</w:t>
            </w:r>
            <w:r>
              <w:rPr>
                <w:spacing w:val="20"/>
                <w:w w:val="105"/>
                <w:sz w:val="20"/>
              </w:rPr>
              <w:t xml:space="preserve"> </w:t>
            </w:r>
            <w:r>
              <w:rPr>
                <w:w w:val="105"/>
                <w:sz w:val="20"/>
              </w:rPr>
              <w:t>the</w:t>
            </w:r>
            <w:r>
              <w:rPr>
                <w:spacing w:val="20"/>
                <w:w w:val="105"/>
                <w:sz w:val="20"/>
              </w:rPr>
              <w:t xml:space="preserve"> </w:t>
            </w:r>
            <w:r>
              <w:rPr>
                <w:w w:val="105"/>
                <w:sz w:val="20"/>
              </w:rPr>
              <w:t>map.</w:t>
            </w:r>
          </w:p>
        </w:tc>
      </w:tr>
      <w:tr w:rsidR="00430DE3" w14:paraId="4C75C0B8" w14:textId="77777777">
        <w:trPr>
          <w:trHeight w:hRule="exact" w:val="940"/>
        </w:trPr>
        <w:tc>
          <w:tcPr>
            <w:tcW w:w="10800" w:type="dxa"/>
            <w:gridSpan w:val="8"/>
            <w:tcBorders>
              <w:top w:val="single" w:sz="4" w:space="0" w:color="000000"/>
              <w:bottom w:val="single" w:sz="4" w:space="0" w:color="000000"/>
            </w:tcBorders>
          </w:tcPr>
          <w:p w14:paraId="6733555E" w14:textId="77777777" w:rsidR="00430DE3" w:rsidRDefault="008F0850">
            <w:pPr>
              <w:pStyle w:val="TableParagraph"/>
              <w:spacing w:before="0" w:line="181" w:lineRule="exact"/>
              <w:ind w:left="66"/>
              <w:jc w:val="left"/>
              <w:rPr>
                <w:rFonts w:ascii="Arial"/>
                <w:b/>
                <w:sz w:val="16"/>
              </w:rPr>
            </w:pPr>
            <w:r>
              <w:rPr>
                <w:rFonts w:ascii="Arial"/>
                <w:b/>
                <w:sz w:val="16"/>
              </w:rPr>
              <w:t>15.</w:t>
            </w:r>
            <w:r w:rsidR="00DB52C2">
              <w:rPr>
                <w:rFonts w:ascii="Arial"/>
                <w:b/>
                <w:sz w:val="16"/>
              </w:rPr>
              <w:t xml:space="preserve"> </w:t>
            </w:r>
            <w:r>
              <w:rPr>
                <w:rFonts w:ascii="Arial"/>
                <w:b/>
                <w:sz w:val="16"/>
              </w:rPr>
              <w:t>SUBJECT TERMS</w:t>
            </w:r>
          </w:p>
          <w:p w14:paraId="375ED748" w14:textId="77777777" w:rsidR="00430DE3" w:rsidRDefault="008F0850">
            <w:pPr>
              <w:pStyle w:val="TableParagraph"/>
              <w:spacing w:before="91" w:line="220" w:lineRule="exact"/>
              <w:ind w:left="79"/>
              <w:jc w:val="left"/>
              <w:rPr>
                <w:sz w:val="20"/>
              </w:rPr>
            </w:pPr>
            <w:r>
              <w:rPr>
                <w:w w:val="105"/>
                <w:sz w:val="20"/>
              </w:rPr>
              <w:t>Ionosphere, Ionosphere Forecast Model, Global Assimilation of Ionospheric Measurements Gauss-Markov Kalman Filter Model,</w:t>
            </w:r>
            <w:r w:rsidR="00DB52C2">
              <w:rPr>
                <w:w w:val="105"/>
                <w:sz w:val="20"/>
              </w:rPr>
              <w:t xml:space="preserve"> </w:t>
            </w:r>
            <w:r>
              <w:rPr>
                <w:w w:val="105"/>
                <w:sz w:val="20"/>
              </w:rPr>
              <w:t>Space Weather</w:t>
            </w:r>
          </w:p>
        </w:tc>
      </w:tr>
      <w:tr w:rsidR="00430DE3" w14:paraId="6E3A0CDC" w14:textId="77777777">
        <w:trPr>
          <w:trHeight w:hRule="exact" w:val="240"/>
        </w:trPr>
        <w:tc>
          <w:tcPr>
            <w:tcW w:w="3610" w:type="dxa"/>
            <w:gridSpan w:val="4"/>
            <w:tcBorders>
              <w:top w:val="single" w:sz="4" w:space="0" w:color="000000"/>
              <w:bottom w:val="single" w:sz="4" w:space="0" w:color="000000"/>
              <w:right w:val="single" w:sz="4" w:space="0" w:color="000000"/>
            </w:tcBorders>
          </w:tcPr>
          <w:p w14:paraId="5C6F2B55" w14:textId="77777777" w:rsidR="00430DE3" w:rsidRDefault="008F0850">
            <w:pPr>
              <w:pStyle w:val="TableParagraph"/>
              <w:spacing w:before="0" w:line="161" w:lineRule="exact"/>
              <w:ind w:left="66"/>
              <w:jc w:val="left"/>
              <w:rPr>
                <w:rFonts w:ascii="Arial"/>
                <w:b/>
                <w:sz w:val="16"/>
              </w:rPr>
            </w:pPr>
            <w:r>
              <w:rPr>
                <w:rFonts w:ascii="Arial"/>
                <w:b/>
                <w:sz w:val="16"/>
              </w:rPr>
              <w:t>16.</w:t>
            </w:r>
            <w:r w:rsidR="00DB52C2">
              <w:rPr>
                <w:rFonts w:ascii="Arial"/>
                <w:b/>
                <w:sz w:val="16"/>
              </w:rPr>
              <w:t xml:space="preserve"> </w:t>
            </w:r>
            <w:r>
              <w:rPr>
                <w:rFonts w:ascii="Arial"/>
                <w:b/>
                <w:sz w:val="16"/>
              </w:rPr>
              <w:t>SECURITY CLASSIFICATION OF:</w:t>
            </w:r>
          </w:p>
        </w:tc>
        <w:tc>
          <w:tcPr>
            <w:tcW w:w="1720" w:type="dxa"/>
            <w:vMerge w:val="restart"/>
            <w:tcBorders>
              <w:top w:val="single" w:sz="4" w:space="0" w:color="000000"/>
              <w:left w:val="single" w:sz="4" w:space="0" w:color="000000"/>
              <w:right w:val="single" w:sz="4" w:space="0" w:color="000000"/>
            </w:tcBorders>
          </w:tcPr>
          <w:p w14:paraId="2FDE4993" w14:textId="77777777" w:rsidR="00430DE3" w:rsidRDefault="008F0850">
            <w:pPr>
              <w:pStyle w:val="TableParagraph"/>
              <w:spacing w:before="0" w:line="208" w:lineRule="auto"/>
              <w:ind w:left="343" w:hanging="283"/>
              <w:jc w:val="left"/>
              <w:rPr>
                <w:rFonts w:ascii="Arial"/>
                <w:b/>
                <w:sz w:val="16"/>
              </w:rPr>
            </w:pPr>
            <w:r>
              <w:rPr>
                <w:rFonts w:ascii="Arial"/>
                <w:b/>
                <w:w w:val="105"/>
                <w:sz w:val="16"/>
              </w:rPr>
              <w:t>17. LIMITATION OF ABSTRACT</w:t>
            </w:r>
          </w:p>
          <w:p w14:paraId="7DB9633E" w14:textId="77777777" w:rsidR="00430DE3" w:rsidRDefault="00430DE3">
            <w:pPr>
              <w:pStyle w:val="TableParagraph"/>
              <w:spacing w:before="3"/>
              <w:ind w:left="0"/>
              <w:jc w:val="left"/>
            </w:pPr>
          </w:p>
          <w:p w14:paraId="4C212F5E" w14:textId="77777777" w:rsidR="00430DE3" w:rsidRDefault="008F0850">
            <w:pPr>
              <w:pStyle w:val="TableParagraph"/>
              <w:spacing w:before="0"/>
              <w:ind w:left="0"/>
              <w:rPr>
                <w:sz w:val="20"/>
              </w:rPr>
            </w:pPr>
            <w:r>
              <w:rPr>
                <w:w w:val="103"/>
                <w:sz w:val="20"/>
              </w:rPr>
              <w:t>U</w:t>
            </w:r>
          </w:p>
        </w:tc>
        <w:tc>
          <w:tcPr>
            <w:tcW w:w="1160" w:type="dxa"/>
            <w:vMerge w:val="restart"/>
            <w:tcBorders>
              <w:top w:val="single" w:sz="4" w:space="0" w:color="000000"/>
              <w:left w:val="single" w:sz="4" w:space="0" w:color="000000"/>
              <w:right w:val="single" w:sz="4" w:space="0" w:color="000000"/>
            </w:tcBorders>
          </w:tcPr>
          <w:p w14:paraId="30230E14" w14:textId="77777777" w:rsidR="00430DE3" w:rsidRDefault="008F0850">
            <w:pPr>
              <w:pStyle w:val="TableParagraph"/>
              <w:spacing w:before="0" w:line="208" w:lineRule="auto"/>
              <w:ind w:left="343" w:right="44" w:hanging="283"/>
              <w:jc w:val="left"/>
              <w:rPr>
                <w:rFonts w:ascii="Arial"/>
                <w:b/>
                <w:sz w:val="16"/>
              </w:rPr>
            </w:pPr>
            <w:r>
              <w:rPr>
                <w:rFonts w:ascii="Arial"/>
                <w:b/>
                <w:sz w:val="16"/>
              </w:rPr>
              <w:t>18. NUMBER OF PAGES</w:t>
            </w:r>
          </w:p>
          <w:p w14:paraId="4BDFE271" w14:textId="77777777" w:rsidR="00430DE3" w:rsidRDefault="008F0850">
            <w:pPr>
              <w:pStyle w:val="TableParagraph"/>
              <w:spacing w:before="46"/>
              <w:ind w:left="364"/>
              <w:jc w:val="left"/>
              <w:rPr>
                <w:sz w:val="28"/>
              </w:rPr>
            </w:pPr>
            <w:r>
              <w:rPr>
                <w:sz w:val="28"/>
              </w:rPr>
              <w:t>110</w:t>
            </w:r>
          </w:p>
        </w:tc>
        <w:tc>
          <w:tcPr>
            <w:tcW w:w="4310" w:type="dxa"/>
            <w:gridSpan w:val="2"/>
            <w:vMerge w:val="restart"/>
            <w:tcBorders>
              <w:top w:val="single" w:sz="4" w:space="0" w:color="000000"/>
              <w:left w:val="single" w:sz="4" w:space="0" w:color="000000"/>
            </w:tcBorders>
          </w:tcPr>
          <w:p w14:paraId="66FEE656" w14:textId="77777777" w:rsidR="00430DE3" w:rsidRDefault="008F0850">
            <w:pPr>
              <w:pStyle w:val="TableParagraph"/>
              <w:spacing w:before="0" w:line="156" w:lineRule="exact"/>
              <w:ind w:left="61"/>
              <w:jc w:val="left"/>
              <w:rPr>
                <w:rFonts w:ascii="Arial"/>
                <w:b/>
                <w:sz w:val="16"/>
              </w:rPr>
            </w:pPr>
            <w:r>
              <w:rPr>
                <w:rFonts w:ascii="Arial"/>
                <w:b/>
                <w:sz w:val="16"/>
              </w:rPr>
              <w:t>19a. NAME OF RESPONSIBLE</w:t>
            </w:r>
            <w:r w:rsidR="00DB52C2">
              <w:rPr>
                <w:rFonts w:ascii="Arial"/>
                <w:b/>
                <w:sz w:val="16"/>
              </w:rPr>
              <w:t xml:space="preserve"> </w:t>
            </w:r>
            <w:r>
              <w:rPr>
                <w:rFonts w:ascii="Arial"/>
                <w:b/>
                <w:sz w:val="16"/>
              </w:rPr>
              <w:t>PERSON</w:t>
            </w:r>
          </w:p>
          <w:p w14:paraId="5BD7508D" w14:textId="77777777" w:rsidR="00430DE3" w:rsidRDefault="008F0850">
            <w:pPr>
              <w:pStyle w:val="TableParagraph"/>
              <w:spacing w:before="0" w:line="225" w:lineRule="exact"/>
              <w:ind w:left="74"/>
              <w:jc w:val="left"/>
              <w:rPr>
                <w:sz w:val="20"/>
              </w:rPr>
            </w:pPr>
            <w:r>
              <w:rPr>
                <w:w w:val="110"/>
                <w:sz w:val="20"/>
              </w:rPr>
              <w:t xml:space="preserve">Lt Col Ariel O. </w:t>
            </w:r>
            <w:proofErr w:type="spellStart"/>
            <w:r>
              <w:rPr>
                <w:w w:val="110"/>
                <w:sz w:val="20"/>
              </w:rPr>
              <w:t>Acebal</w:t>
            </w:r>
            <w:proofErr w:type="spellEnd"/>
            <w:r>
              <w:rPr>
                <w:w w:val="110"/>
                <w:sz w:val="20"/>
              </w:rPr>
              <w:t>, AFIT/ENP</w:t>
            </w:r>
          </w:p>
        </w:tc>
      </w:tr>
      <w:tr w:rsidR="00430DE3" w14:paraId="04E86B69" w14:textId="77777777">
        <w:trPr>
          <w:trHeight w:hRule="exact" w:val="240"/>
        </w:trPr>
        <w:tc>
          <w:tcPr>
            <w:tcW w:w="1210" w:type="dxa"/>
            <w:vMerge w:val="restart"/>
            <w:tcBorders>
              <w:top w:val="single" w:sz="4" w:space="0" w:color="000000"/>
              <w:right w:val="single" w:sz="4" w:space="0" w:color="000000"/>
            </w:tcBorders>
          </w:tcPr>
          <w:p w14:paraId="440C3361" w14:textId="77777777" w:rsidR="00430DE3" w:rsidRDefault="008F0850">
            <w:pPr>
              <w:pStyle w:val="TableParagraph"/>
              <w:spacing w:before="0" w:line="161" w:lineRule="exact"/>
              <w:ind w:left="66"/>
              <w:jc w:val="left"/>
              <w:rPr>
                <w:rFonts w:ascii="Arial"/>
                <w:b/>
                <w:sz w:val="16"/>
              </w:rPr>
            </w:pPr>
            <w:r>
              <w:rPr>
                <w:rFonts w:ascii="Arial"/>
                <w:b/>
                <w:sz w:val="16"/>
              </w:rPr>
              <w:t>a. REPORT</w:t>
            </w:r>
          </w:p>
          <w:p w14:paraId="231BF9F7" w14:textId="77777777" w:rsidR="00430DE3" w:rsidRDefault="00430DE3">
            <w:pPr>
              <w:pStyle w:val="TableParagraph"/>
              <w:spacing w:before="7"/>
              <w:ind w:left="0"/>
              <w:jc w:val="left"/>
              <w:rPr>
                <w:sz w:val="14"/>
              </w:rPr>
            </w:pPr>
          </w:p>
          <w:p w14:paraId="03513786" w14:textId="77777777" w:rsidR="00430DE3" w:rsidRDefault="008F0850">
            <w:pPr>
              <w:pStyle w:val="TableParagraph"/>
              <w:spacing w:before="0"/>
              <w:ind w:left="4"/>
              <w:rPr>
                <w:sz w:val="20"/>
              </w:rPr>
            </w:pPr>
            <w:r>
              <w:rPr>
                <w:w w:val="103"/>
                <w:sz w:val="20"/>
              </w:rPr>
              <w:t>U</w:t>
            </w:r>
          </w:p>
        </w:tc>
        <w:tc>
          <w:tcPr>
            <w:tcW w:w="1200" w:type="dxa"/>
            <w:vMerge w:val="restart"/>
            <w:tcBorders>
              <w:top w:val="single" w:sz="4" w:space="0" w:color="000000"/>
              <w:left w:val="single" w:sz="4" w:space="0" w:color="000000"/>
              <w:right w:val="single" w:sz="4" w:space="0" w:color="000000"/>
            </w:tcBorders>
          </w:tcPr>
          <w:p w14:paraId="5DCBCB65" w14:textId="77777777" w:rsidR="00430DE3" w:rsidRDefault="008F0850">
            <w:pPr>
              <w:pStyle w:val="TableParagraph"/>
              <w:spacing w:before="0" w:line="161" w:lineRule="exact"/>
              <w:ind w:left="61"/>
              <w:jc w:val="left"/>
              <w:rPr>
                <w:rFonts w:ascii="Arial"/>
                <w:b/>
                <w:sz w:val="16"/>
              </w:rPr>
            </w:pPr>
            <w:r>
              <w:rPr>
                <w:rFonts w:ascii="Arial"/>
                <w:b/>
                <w:sz w:val="16"/>
              </w:rPr>
              <w:t>b. ABSTRACT</w:t>
            </w:r>
          </w:p>
          <w:p w14:paraId="6E46D8FA" w14:textId="77777777" w:rsidR="00430DE3" w:rsidRDefault="00430DE3">
            <w:pPr>
              <w:pStyle w:val="TableParagraph"/>
              <w:spacing w:before="7"/>
              <w:ind w:left="0"/>
              <w:jc w:val="left"/>
              <w:rPr>
                <w:sz w:val="14"/>
              </w:rPr>
            </w:pPr>
          </w:p>
          <w:p w14:paraId="2EFEE642" w14:textId="77777777" w:rsidR="00430DE3" w:rsidRDefault="008F0850">
            <w:pPr>
              <w:pStyle w:val="TableParagraph"/>
              <w:spacing w:before="0"/>
              <w:ind w:left="0"/>
              <w:rPr>
                <w:sz w:val="20"/>
              </w:rPr>
            </w:pPr>
            <w:r>
              <w:rPr>
                <w:w w:val="103"/>
                <w:sz w:val="20"/>
              </w:rPr>
              <w:t>U</w:t>
            </w:r>
          </w:p>
        </w:tc>
        <w:tc>
          <w:tcPr>
            <w:tcW w:w="1200" w:type="dxa"/>
            <w:gridSpan w:val="2"/>
            <w:vMerge w:val="restart"/>
            <w:tcBorders>
              <w:top w:val="single" w:sz="4" w:space="0" w:color="000000"/>
              <w:left w:val="single" w:sz="4" w:space="0" w:color="000000"/>
              <w:right w:val="single" w:sz="4" w:space="0" w:color="000000"/>
            </w:tcBorders>
          </w:tcPr>
          <w:p w14:paraId="03D43A23" w14:textId="77777777" w:rsidR="00430DE3" w:rsidRDefault="008F0850">
            <w:pPr>
              <w:pStyle w:val="TableParagraph"/>
              <w:spacing w:before="0" w:line="161" w:lineRule="exact"/>
              <w:ind w:left="61"/>
              <w:jc w:val="left"/>
              <w:rPr>
                <w:rFonts w:ascii="Arial"/>
                <w:b/>
                <w:sz w:val="16"/>
              </w:rPr>
            </w:pPr>
            <w:r>
              <w:rPr>
                <w:rFonts w:ascii="Arial"/>
                <w:b/>
                <w:sz w:val="16"/>
              </w:rPr>
              <w:t>c. THIS PAGE</w:t>
            </w:r>
          </w:p>
          <w:p w14:paraId="7FC7011D" w14:textId="77777777" w:rsidR="00430DE3" w:rsidRDefault="00430DE3">
            <w:pPr>
              <w:pStyle w:val="TableParagraph"/>
              <w:spacing w:before="7"/>
              <w:ind w:left="0"/>
              <w:jc w:val="left"/>
              <w:rPr>
                <w:sz w:val="14"/>
              </w:rPr>
            </w:pPr>
          </w:p>
          <w:p w14:paraId="1082C2C7" w14:textId="77777777" w:rsidR="00430DE3" w:rsidRDefault="008F0850">
            <w:pPr>
              <w:pStyle w:val="TableParagraph"/>
              <w:spacing w:before="0"/>
              <w:ind w:left="0"/>
              <w:rPr>
                <w:sz w:val="20"/>
              </w:rPr>
            </w:pPr>
            <w:r>
              <w:rPr>
                <w:w w:val="103"/>
                <w:sz w:val="20"/>
              </w:rPr>
              <w:t>U</w:t>
            </w:r>
          </w:p>
        </w:tc>
        <w:tc>
          <w:tcPr>
            <w:tcW w:w="1720" w:type="dxa"/>
            <w:vMerge/>
            <w:tcBorders>
              <w:left w:val="single" w:sz="4" w:space="0" w:color="000000"/>
              <w:right w:val="single" w:sz="4" w:space="0" w:color="000000"/>
            </w:tcBorders>
          </w:tcPr>
          <w:p w14:paraId="03770EE9" w14:textId="77777777" w:rsidR="00430DE3" w:rsidRDefault="00430DE3"/>
        </w:tc>
        <w:tc>
          <w:tcPr>
            <w:tcW w:w="1160" w:type="dxa"/>
            <w:vMerge/>
            <w:tcBorders>
              <w:left w:val="single" w:sz="4" w:space="0" w:color="000000"/>
              <w:right w:val="single" w:sz="4" w:space="0" w:color="000000"/>
            </w:tcBorders>
          </w:tcPr>
          <w:p w14:paraId="0983A01E" w14:textId="77777777" w:rsidR="00430DE3" w:rsidRDefault="00430DE3"/>
        </w:tc>
        <w:tc>
          <w:tcPr>
            <w:tcW w:w="4310" w:type="dxa"/>
            <w:gridSpan w:val="2"/>
            <w:vMerge/>
            <w:tcBorders>
              <w:left w:val="single" w:sz="4" w:space="0" w:color="000000"/>
              <w:bottom w:val="single" w:sz="4" w:space="0" w:color="000000"/>
            </w:tcBorders>
          </w:tcPr>
          <w:p w14:paraId="19A25D77" w14:textId="77777777" w:rsidR="00430DE3" w:rsidRDefault="00430DE3"/>
        </w:tc>
      </w:tr>
      <w:tr w:rsidR="00430DE3" w14:paraId="071C9B49" w14:textId="77777777">
        <w:trPr>
          <w:trHeight w:hRule="exact" w:val="490"/>
        </w:trPr>
        <w:tc>
          <w:tcPr>
            <w:tcW w:w="1210" w:type="dxa"/>
            <w:vMerge/>
            <w:tcBorders>
              <w:right w:val="single" w:sz="4" w:space="0" w:color="000000"/>
            </w:tcBorders>
          </w:tcPr>
          <w:p w14:paraId="636D5211" w14:textId="77777777" w:rsidR="00430DE3" w:rsidRDefault="00430DE3"/>
        </w:tc>
        <w:tc>
          <w:tcPr>
            <w:tcW w:w="1200" w:type="dxa"/>
            <w:vMerge/>
            <w:tcBorders>
              <w:left w:val="single" w:sz="4" w:space="0" w:color="000000"/>
              <w:right w:val="single" w:sz="4" w:space="0" w:color="000000"/>
            </w:tcBorders>
          </w:tcPr>
          <w:p w14:paraId="73F2357B" w14:textId="77777777" w:rsidR="00430DE3" w:rsidRDefault="00430DE3"/>
        </w:tc>
        <w:tc>
          <w:tcPr>
            <w:tcW w:w="1200" w:type="dxa"/>
            <w:gridSpan w:val="2"/>
            <w:vMerge/>
            <w:tcBorders>
              <w:left w:val="single" w:sz="4" w:space="0" w:color="000000"/>
              <w:right w:val="single" w:sz="4" w:space="0" w:color="000000"/>
            </w:tcBorders>
          </w:tcPr>
          <w:p w14:paraId="2DFAB1B0" w14:textId="77777777" w:rsidR="00430DE3" w:rsidRDefault="00430DE3"/>
        </w:tc>
        <w:tc>
          <w:tcPr>
            <w:tcW w:w="1720" w:type="dxa"/>
            <w:vMerge/>
            <w:tcBorders>
              <w:left w:val="single" w:sz="4" w:space="0" w:color="000000"/>
              <w:right w:val="single" w:sz="4" w:space="0" w:color="000000"/>
            </w:tcBorders>
          </w:tcPr>
          <w:p w14:paraId="057F661D" w14:textId="77777777" w:rsidR="00430DE3" w:rsidRDefault="00430DE3"/>
        </w:tc>
        <w:tc>
          <w:tcPr>
            <w:tcW w:w="1160" w:type="dxa"/>
            <w:vMerge/>
            <w:tcBorders>
              <w:left w:val="single" w:sz="4" w:space="0" w:color="000000"/>
              <w:right w:val="single" w:sz="4" w:space="0" w:color="000000"/>
            </w:tcBorders>
          </w:tcPr>
          <w:p w14:paraId="037D0A5B" w14:textId="77777777" w:rsidR="00430DE3" w:rsidRDefault="00430DE3"/>
        </w:tc>
        <w:tc>
          <w:tcPr>
            <w:tcW w:w="4310" w:type="dxa"/>
            <w:gridSpan w:val="2"/>
            <w:tcBorders>
              <w:top w:val="single" w:sz="4" w:space="0" w:color="000000"/>
              <w:left w:val="single" w:sz="4" w:space="0" w:color="000000"/>
            </w:tcBorders>
          </w:tcPr>
          <w:p w14:paraId="6F02F1CA" w14:textId="77777777" w:rsidR="00430DE3" w:rsidRDefault="008F0850">
            <w:pPr>
              <w:pStyle w:val="TableParagraph"/>
              <w:spacing w:before="0" w:line="156" w:lineRule="exact"/>
              <w:ind w:left="61"/>
              <w:jc w:val="left"/>
              <w:rPr>
                <w:rFonts w:ascii="Arial"/>
                <w:i/>
                <w:sz w:val="16"/>
              </w:rPr>
            </w:pPr>
            <w:r>
              <w:rPr>
                <w:rFonts w:ascii="Arial"/>
                <w:b/>
                <w:sz w:val="16"/>
              </w:rPr>
              <w:t xml:space="preserve">19b. TELEPHONE </w:t>
            </w:r>
            <w:proofErr w:type="gramStart"/>
            <w:r>
              <w:rPr>
                <w:rFonts w:ascii="Arial"/>
                <w:b/>
                <w:sz w:val="16"/>
              </w:rPr>
              <w:t>NUMBER</w:t>
            </w:r>
            <w:r w:rsidR="00DB52C2">
              <w:rPr>
                <w:rFonts w:ascii="Arial"/>
                <w:b/>
                <w:sz w:val="16"/>
              </w:rPr>
              <w:t xml:space="preserve"> </w:t>
            </w:r>
            <w:r>
              <w:rPr>
                <w:rFonts w:ascii="Arial"/>
                <w:b/>
                <w:sz w:val="16"/>
              </w:rPr>
              <w:t xml:space="preserve"> </w:t>
            </w:r>
            <w:r>
              <w:rPr>
                <w:rFonts w:ascii="Arial"/>
                <w:i/>
                <w:sz w:val="16"/>
              </w:rPr>
              <w:t>(</w:t>
            </w:r>
            <w:proofErr w:type="gramEnd"/>
            <w:r>
              <w:rPr>
                <w:rFonts w:ascii="Arial"/>
                <w:i/>
                <w:sz w:val="16"/>
              </w:rPr>
              <w:t>include area</w:t>
            </w:r>
            <w:r w:rsidR="00DB52C2">
              <w:rPr>
                <w:rFonts w:ascii="Arial"/>
                <w:i/>
                <w:sz w:val="16"/>
              </w:rPr>
              <w:t xml:space="preserve"> </w:t>
            </w:r>
            <w:r>
              <w:rPr>
                <w:rFonts w:ascii="Arial"/>
                <w:i/>
                <w:sz w:val="16"/>
              </w:rPr>
              <w:t>code)</w:t>
            </w:r>
          </w:p>
          <w:p w14:paraId="5F02BD14" w14:textId="77777777" w:rsidR="00430DE3" w:rsidRDefault="008F0850">
            <w:pPr>
              <w:pStyle w:val="TableParagraph"/>
              <w:spacing w:before="0" w:line="225" w:lineRule="exact"/>
              <w:ind w:left="74"/>
              <w:jc w:val="left"/>
              <w:rPr>
                <w:sz w:val="20"/>
              </w:rPr>
            </w:pPr>
            <w:r>
              <w:rPr>
                <w:sz w:val="20"/>
              </w:rPr>
              <w:t>(937)</w:t>
            </w:r>
            <w:r w:rsidR="00DB52C2">
              <w:rPr>
                <w:sz w:val="20"/>
              </w:rPr>
              <w:t xml:space="preserve"> </w:t>
            </w:r>
            <w:r>
              <w:rPr>
                <w:sz w:val="20"/>
              </w:rPr>
              <w:t>255-3636,</w:t>
            </w:r>
            <w:r w:rsidR="00DB52C2">
              <w:rPr>
                <w:sz w:val="20"/>
              </w:rPr>
              <w:t xml:space="preserve"> </w:t>
            </w:r>
            <w:r>
              <w:rPr>
                <w:sz w:val="20"/>
              </w:rPr>
              <w:t xml:space="preserve">x4518; </w:t>
            </w:r>
            <w:hyperlink r:id="rId84">
              <w:r>
                <w:rPr>
                  <w:sz w:val="20"/>
                </w:rPr>
                <w:t>ariel.acebal@afit.edu</w:t>
              </w:r>
            </w:hyperlink>
          </w:p>
        </w:tc>
      </w:tr>
    </w:tbl>
    <w:p w14:paraId="6F7DEC06" w14:textId="77777777" w:rsidR="00430DE3" w:rsidRDefault="008F0850">
      <w:pPr>
        <w:spacing w:line="179" w:lineRule="exact"/>
        <w:ind w:right="225"/>
        <w:jc w:val="right"/>
        <w:rPr>
          <w:rFonts w:ascii="Arial" w:hAnsi="Arial"/>
          <w:b/>
          <w:sz w:val="16"/>
        </w:rPr>
      </w:pPr>
      <w:r>
        <w:rPr>
          <w:rFonts w:ascii="Arial" w:hAnsi="Arial"/>
          <w:b/>
          <w:sz w:val="16"/>
        </w:rPr>
        <w:t>Standard Form 298 (Rev. 8–98)</w:t>
      </w:r>
    </w:p>
    <w:p w14:paraId="4CD49E56" w14:textId="77777777" w:rsidR="00430DE3" w:rsidRDefault="008F0850">
      <w:pPr>
        <w:spacing w:line="136" w:lineRule="exact"/>
        <w:ind w:right="784"/>
        <w:jc w:val="right"/>
        <w:rPr>
          <w:rFonts w:ascii="Arial"/>
          <w:b/>
          <w:sz w:val="12"/>
        </w:rPr>
      </w:pPr>
      <w:r>
        <w:rPr>
          <w:rFonts w:ascii="Arial"/>
          <w:b/>
          <w:sz w:val="12"/>
        </w:rPr>
        <w:t>Prescribed by ANSI Std. Z39.18</w:t>
      </w:r>
    </w:p>
    <w:sectPr w:rsidR="00430DE3">
      <w:footerReference w:type="default" r:id="rId85"/>
      <w:pgSz w:w="12240" w:h="15840"/>
      <w:pgMar w:top="700" w:right="580" w:bottom="280" w:left="600" w:header="0"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Bucy, Anna M Ctr USAF AETC AFIT/ENP" w:date="2019-01-03T15:38:00Z" w:initials="BAMCUAA">
    <w:p w14:paraId="4A6E882E" w14:textId="77777777" w:rsidR="002363D0" w:rsidRDefault="002363D0">
      <w:pPr>
        <w:pStyle w:val="CommentText"/>
      </w:pPr>
      <w:r>
        <w:rPr>
          <w:rStyle w:val="CommentReference"/>
        </w:rPr>
        <w:annotationRef/>
      </w:r>
      <w:r>
        <w:t>The AFIT Style guide does not have this justified, Personally, I think being justified makes it harder to read.</w:t>
      </w:r>
    </w:p>
  </w:comment>
  <w:comment w:id="7" w:author="Bucy, Anna M Ctr USAF AETC AFIT/ENP" w:date="2019-01-03T15:41:00Z" w:initials="BAMCUAA">
    <w:p w14:paraId="0D6B226F" w14:textId="77777777" w:rsidR="002363D0" w:rsidRDefault="002363D0">
      <w:pPr>
        <w:pStyle w:val="CommentText"/>
      </w:pPr>
      <w:r>
        <w:rPr>
          <w:rStyle w:val="CommentReference"/>
        </w:rPr>
        <w:annotationRef/>
      </w:r>
      <w:r>
        <w:t xml:space="preserve">I advise using the words you mean instead of “impacted,” unless, of course, you mean hit. </w:t>
      </w:r>
    </w:p>
  </w:comment>
  <w:comment w:id="12" w:author="Bucy, Anna M Ctr USAF AETC AFIT/ENP" w:date="2019-01-03T15:45:00Z" w:initials="BAMCUAA">
    <w:p w14:paraId="6214A801" w14:textId="77777777" w:rsidR="002363D0" w:rsidRDefault="002363D0">
      <w:pPr>
        <w:pStyle w:val="CommentText"/>
      </w:pPr>
      <w:r>
        <w:rPr>
          <w:rStyle w:val="CommentReference"/>
        </w:rPr>
        <w:annotationRef/>
      </w:r>
      <w:r>
        <w:t>Generally, this would be written as: short-pulse neutron source. When quickly searching for an industry standard in publications, I saw the hyphenation more than not. Your call.</w:t>
      </w:r>
    </w:p>
  </w:comment>
  <w:comment w:id="38" w:author="Bucy, Anna M Ctr USAF AETC AFIT/ENP" w:date="2019-01-07T11:27:00Z" w:initials="BAMCUAA">
    <w:p w14:paraId="48B90CD7" w14:textId="59058E83" w:rsidR="002363D0" w:rsidRDefault="002363D0">
      <w:pPr>
        <w:pStyle w:val="CommentText"/>
      </w:pPr>
      <w:r>
        <w:rPr>
          <w:rStyle w:val="CommentReference"/>
        </w:rPr>
        <w:annotationRef/>
      </w:r>
      <w:r>
        <w:t>Are national labs run by anyone other than the DOE?</w:t>
      </w:r>
    </w:p>
  </w:comment>
  <w:comment w:id="39" w:author="nicholas quartemont" w:date="2019-01-17T09:05:00Z" w:initials="nq">
    <w:p w14:paraId="5C24EA93" w14:textId="77777777" w:rsidR="003C5DCA" w:rsidRDefault="003C5DCA">
      <w:pPr>
        <w:pStyle w:val="CommentText"/>
      </w:pPr>
      <w:r>
        <w:rPr>
          <w:rStyle w:val="CommentReference"/>
        </w:rPr>
        <w:annotationRef/>
      </w:r>
      <w:r>
        <w:t>Sort of. They are generally run by contractors. I was thinking that went under supporting orgs.</w:t>
      </w:r>
    </w:p>
    <w:p w14:paraId="62ADEF22" w14:textId="0776303B" w:rsidR="003C5DCA" w:rsidRDefault="003C5DCA">
      <w:pPr>
        <w:pStyle w:val="CommentText"/>
      </w:pPr>
    </w:p>
  </w:comment>
  <w:comment w:id="40" w:author="nicholas quartemont" w:date="2019-01-17T09:06:00Z" w:initials="nq">
    <w:p w14:paraId="0F47EA83" w14:textId="54FC66A6" w:rsidR="003C5DCA" w:rsidRDefault="003C5DCA">
      <w:pPr>
        <w:pStyle w:val="CommentText"/>
      </w:pPr>
      <w:r>
        <w:rPr>
          <w:rStyle w:val="CommentReference"/>
        </w:rPr>
        <w:annotationRef/>
      </w:r>
    </w:p>
  </w:comment>
  <w:comment w:id="57" w:author="Bucy, Anna M Ctr USAF AETC AFIT/ENP" w:date="2019-01-07T12:05:00Z" w:initials="BAMCUAA">
    <w:p w14:paraId="7F591E27" w14:textId="46F48758" w:rsidR="002363D0" w:rsidRDefault="002363D0">
      <w:pPr>
        <w:pStyle w:val="CommentText"/>
      </w:pPr>
      <w:r>
        <w:rPr>
          <w:rStyle w:val="CommentReference"/>
        </w:rPr>
        <w:annotationRef/>
      </w:r>
      <w:r>
        <w:t>Grammatically, this would be high-energy neutrons</w:t>
      </w:r>
    </w:p>
  </w:comment>
  <w:comment w:id="66" w:author="Bucy, Anna M Ctr USAF AETC AFIT/ENP" w:date="2019-01-07T12:14:00Z" w:initials="BAMCUAA">
    <w:p w14:paraId="1168E757" w14:textId="72648602" w:rsidR="002363D0" w:rsidRDefault="002363D0">
      <w:pPr>
        <w:pStyle w:val="CommentText"/>
      </w:pPr>
      <w:r>
        <w:rPr>
          <w:rStyle w:val="CommentReference"/>
        </w:rPr>
        <w:annotationRef/>
      </w:r>
      <w:r>
        <w:t>Keeping paragraphs to 3-5 sentences is preferable—readability</w:t>
      </w:r>
    </w:p>
  </w:comment>
  <w:comment w:id="74" w:author="Bucy, Anna M Ctr USAF AETC AFIT/ENP" w:date="2019-01-07T12:25:00Z" w:initials="BAMCUAA">
    <w:p w14:paraId="50314D83" w14:textId="16D47BFB" w:rsidR="002363D0" w:rsidRDefault="002363D0">
      <w:pPr>
        <w:pStyle w:val="CommentText"/>
      </w:pPr>
      <w:r>
        <w:rPr>
          <w:rStyle w:val="CommentReference"/>
        </w:rPr>
        <w:annotationRef/>
      </w:r>
      <w:r>
        <w:t>You should note the abbreviation the first time you mention the term, which seems to be above.</w:t>
      </w:r>
    </w:p>
  </w:comment>
  <w:comment w:id="75" w:author="nicholas quartemont" w:date="2019-01-17T09:10:00Z" w:initials="nq">
    <w:p w14:paraId="40217F7B" w14:textId="415F6111" w:rsidR="003C5DCA" w:rsidRDefault="003C5DCA">
      <w:pPr>
        <w:pStyle w:val="CommentText"/>
      </w:pPr>
      <w:r>
        <w:rPr>
          <w:rStyle w:val="CommentReference"/>
        </w:rPr>
        <w:annotationRef/>
      </w:r>
      <w:r>
        <w:t>Couldn’t find earlier term</w:t>
      </w:r>
    </w:p>
  </w:comment>
  <w:comment w:id="92" w:author="Bucy, Anna M Ctr USAF AETC AFIT/ENP" w:date="2019-01-07T12:50:00Z" w:initials="BAMCUAA">
    <w:p w14:paraId="0B76E0D3" w14:textId="6702E112" w:rsidR="002363D0" w:rsidRDefault="002363D0">
      <w:pPr>
        <w:pStyle w:val="CommentText"/>
      </w:pPr>
      <w:r>
        <w:rPr>
          <w:rStyle w:val="CommentReference"/>
        </w:rPr>
        <w:annotationRef/>
      </w:r>
      <w:r>
        <w:t xml:space="preserve">Scope—Limitations and Delimitations. </w:t>
      </w:r>
      <w:r w:rsidRPr="00832D0E">
        <w:rPr>
          <w:b/>
        </w:rPr>
        <w:t>Limitations</w:t>
      </w:r>
      <w:r>
        <w:t xml:space="preserve"> are the elements the researcher cannot control and the </w:t>
      </w:r>
      <w:r w:rsidRPr="00832D0E">
        <w:rPr>
          <w:b/>
        </w:rPr>
        <w:t>delimitations</w:t>
      </w:r>
      <w:r>
        <w:t xml:space="preserve"> are the elements researcher controls.</w:t>
      </w:r>
    </w:p>
    <w:p w14:paraId="2C0F3D91" w14:textId="26C30B49" w:rsidR="002363D0" w:rsidRDefault="002363D0">
      <w:pPr>
        <w:pStyle w:val="CommentText"/>
      </w:pPr>
      <w:r w:rsidRPr="00832D0E">
        <w:rPr>
          <w:b/>
        </w:rPr>
        <w:t>Assumptions</w:t>
      </w:r>
      <w:r>
        <w:t xml:space="preserve"> are things the researcher takes as truth—human subjects will be honest, machine calibration is accurate, </w:t>
      </w:r>
    </w:p>
  </w:comment>
  <w:comment w:id="107" w:author="Bucy, Anna M Ctr USAF AETC AFIT/ENP" w:date="2019-01-07T12:47:00Z" w:initials="BAMCUAA">
    <w:p w14:paraId="175D80EC" w14:textId="77777777" w:rsidR="002363D0" w:rsidRDefault="002363D0">
      <w:pPr>
        <w:pStyle w:val="CommentText"/>
      </w:pPr>
      <w:r>
        <w:rPr>
          <w:rStyle w:val="CommentReference"/>
        </w:rPr>
        <w:annotationRef/>
      </w:r>
      <w:r>
        <w:t>You are not assuming you are using the NIF. You used the NIF. The assumption is that it is the best choice for the investigation you are undertaking.</w:t>
      </w:r>
    </w:p>
    <w:p w14:paraId="305473C7" w14:textId="77777777" w:rsidR="002363D0" w:rsidRDefault="002363D0">
      <w:pPr>
        <w:pStyle w:val="CommentText"/>
      </w:pPr>
      <w:r>
        <w:t>Choosing the NIF was a delimitation</w:t>
      </w:r>
    </w:p>
    <w:p w14:paraId="070AF10A" w14:textId="32EA657F" w:rsidR="002363D0" w:rsidRDefault="002363D0">
      <w:pPr>
        <w:pStyle w:val="CommentText"/>
      </w:pPr>
      <w:r>
        <w:t>So far, you are listing limitations and delimitations, but not assumptions</w:t>
      </w:r>
    </w:p>
  </w:comment>
  <w:comment w:id="111" w:author="Bucy, Anna M Ctr USAF AETC AFIT/ENP" w:date="2019-01-07T13:01:00Z" w:initials="BAMCUAA">
    <w:p w14:paraId="6544888F" w14:textId="0A2D4A75" w:rsidR="002363D0" w:rsidRDefault="002363D0">
      <w:pPr>
        <w:pStyle w:val="CommentText"/>
      </w:pPr>
      <w:r>
        <w:rPr>
          <w:rStyle w:val="CommentReference"/>
        </w:rPr>
        <w:annotationRef/>
      </w:r>
      <w:r>
        <w:t>Work you are following onto with your own? If so, cite it. If you chose the TN+PFNS because of the availability of data from previous work, this is a delimitation, which leads to the scope you identify in the last sentence of this paragraph.</w:t>
      </w:r>
    </w:p>
  </w:comment>
  <w:comment w:id="114" w:author="Bucy, Anna M Ctr USAF AETC AFIT/ENP" w:date="2019-01-07T13:19:00Z" w:initials="BAMCUAA">
    <w:p w14:paraId="5E3BF4FB" w14:textId="4A656E43" w:rsidR="002363D0" w:rsidRDefault="002363D0">
      <w:pPr>
        <w:pStyle w:val="CommentText"/>
      </w:pPr>
      <w:r>
        <w:rPr>
          <w:rStyle w:val="CommentReference"/>
        </w:rPr>
        <w:annotationRef/>
      </w:r>
      <w:r>
        <w:t>limitation</w:t>
      </w:r>
    </w:p>
  </w:comment>
  <w:comment w:id="115" w:author="Bucy, Anna M Ctr USAF AETC AFIT/ENP" w:date="2019-01-07T13:18:00Z" w:initials="BAMCUAA">
    <w:p w14:paraId="72983F32" w14:textId="5CEB694A" w:rsidR="002363D0" w:rsidRDefault="002363D0">
      <w:pPr>
        <w:pStyle w:val="CommentText"/>
      </w:pPr>
      <w:r>
        <w:rPr>
          <w:rStyle w:val="CommentReference"/>
        </w:rPr>
        <w:annotationRef/>
      </w:r>
      <w:r>
        <w:t>delimitation</w:t>
      </w:r>
    </w:p>
  </w:comment>
  <w:comment w:id="116" w:author="Bucy, Anna M Ctr USAF AETC AFIT/ENP" w:date="2019-01-07T13:18:00Z" w:initials="BAMCUAA">
    <w:p w14:paraId="4E333544" w14:textId="1384F4E4" w:rsidR="002363D0" w:rsidRDefault="002363D0">
      <w:pPr>
        <w:pStyle w:val="CommentText"/>
      </w:pPr>
      <w:r>
        <w:rPr>
          <w:rStyle w:val="CommentReference"/>
        </w:rPr>
        <w:annotationRef/>
      </w:r>
      <w:r>
        <w:t>delimitation</w:t>
      </w:r>
    </w:p>
  </w:comment>
  <w:comment w:id="117" w:author="Bucy, Anna M Ctr USAF AETC AFIT/ENP" w:date="2019-01-07T13:21:00Z" w:initials="BAMCUAA">
    <w:p w14:paraId="56C3795C" w14:textId="2096BF10" w:rsidR="002363D0" w:rsidRDefault="002363D0">
      <w:pPr>
        <w:pStyle w:val="CommentText"/>
      </w:pPr>
      <w:r>
        <w:rPr>
          <w:rStyle w:val="CommentReference"/>
        </w:rPr>
        <w:annotationRef/>
      </w:r>
      <w:r>
        <w:t>delimitation</w:t>
      </w:r>
    </w:p>
  </w:comment>
  <w:comment w:id="119" w:author="Bucy, Anna M Ctr USAF AETC AFIT/ENP" w:date="2019-01-07T13:21:00Z" w:initials="BAMCUAA">
    <w:p w14:paraId="13074DC3" w14:textId="789175DF" w:rsidR="002363D0" w:rsidRDefault="002363D0">
      <w:pPr>
        <w:pStyle w:val="CommentText"/>
      </w:pPr>
      <w:r>
        <w:rPr>
          <w:rStyle w:val="CommentReference"/>
        </w:rPr>
        <w:annotationRef/>
      </w:r>
      <w:r>
        <w:t xml:space="preserve">delimitation </w:t>
      </w:r>
    </w:p>
  </w:comment>
  <w:comment w:id="122" w:author="Bucy, Anna M Ctr USAF AETC AFIT/ENP" w:date="2019-01-07T13:27:00Z" w:initials="BAMCUAA">
    <w:p w14:paraId="56F22D71" w14:textId="2ECE6591" w:rsidR="002363D0" w:rsidRDefault="002363D0">
      <w:pPr>
        <w:pStyle w:val="CommentText"/>
      </w:pPr>
      <w:r>
        <w:rPr>
          <w:rStyle w:val="CommentReference"/>
        </w:rPr>
        <w:annotationRef/>
      </w:r>
      <w:r>
        <w:t xml:space="preserve">It is customary to put everything in past tense. Some of the paragraphs above are in present. </w:t>
      </w:r>
    </w:p>
  </w:comment>
  <w:comment w:id="126" w:author="Bucy, Anna M Ctr USAF AETC AFIT/ENP" w:date="2019-01-07T13:34:00Z" w:initials="BAMCUAA">
    <w:p w14:paraId="15587878" w14:textId="1ED5A85C" w:rsidR="002363D0" w:rsidRDefault="002363D0">
      <w:pPr>
        <w:pStyle w:val="CommentText"/>
      </w:pPr>
      <w:r>
        <w:rPr>
          <w:rStyle w:val="CommentReference"/>
        </w:rPr>
        <w:annotationRef/>
      </w:r>
      <w:r>
        <w:t>By whom?</w:t>
      </w:r>
    </w:p>
  </w:comment>
  <w:comment w:id="133" w:author="Bucy, Anna M Ctr USAF AETC AFIT/ENP" w:date="2019-01-07T13:38:00Z" w:initials="BAMCUAA">
    <w:p w14:paraId="7B7BF20D" w14:textId="06739FB1" w:rsidR="002363D0" w:rsidRDefault="002363D0">
      <w:pPr>
        <w:pStyle w:val="CommentText"/>
      </w:pPr>
      <w:r>
        <w:rPr>
          <w:rStyle w:val="CommentReference"/>
        </w:rPr>
        <w:annotationRef/>
      </w:r>
      <w:proofErr w:type="spellStart"/>
      <w:r>
        <w:t>Em</w:t>
      </w:r>
      <w:proofErr w:type="spellEnd"/>
      <w:r>
        <w:t xml:space="preserve"> dash</w:t>
      </w:r>
    </w:p>
  </w:comment>
  <w:comment w:id="141" w:author="Bucy, Anna M Ctr USAF AETC AFIT/ENP" w:date="2019-01-07T13:43:00Z" w:initials="BAMCUAA">
    <w:p w14:paraId="4D3CE42C" w14:textId="0750F668" w:rsidR="002363D0" w:rsidRDefault="002363D0">
      <w:pPr>
        <w:pStyle w:val="CommentText"/>
      </w:pPr>
      <w:r>
        <w:rPr>
          <w:rStyle w:val="CommentReference"/>
        </w:rPr>
        <w:annotationRef/>
      </w:r>
      <w:r>
        <w:t>Lit review?</w:t>
      </w:r>
    </w:p>
  </w:comment>
  <w:comment w:id="144" w:author="Bucy, Anna M Ctr USAF AETC AFIT/ENP" w:date="2019-01-08T16:37:00Z" w:initials="BAMCUAA">
    <w:p w14:paraId="18CEAD46" w14:textId="46E07C21" w:rsidR="002363D0" w:rsidRDefault="002363D0">
      <w:pPr>
        <w:pStyle w:val="CommentText"/>
      </w:pPr>
      <w:r>
        <w:rPr>
          <w:rStyle w:val="CommentReference"/>
        </w:rPr>
        <w:annotationRef/>
      </w:r>
      <w:r>
        <w:t>Cross section as a noun is not hyphenated unless used as a descriptor (cross-sectional views). As a verb (cross-sectioned), it is also hyphenated.</w:t>
      </w:r>
    </w:p>
  </w:comment>
  <w:comment w:id="173" w:author="Bucy, Anna M Ctr USAF AETC AFIT/ENP" w:date="2019-01-07T14:11:00Z" w:initials="BAMCUAA">
    <w:p w14:paraId="1172C1C5" w14:textId="26F366DF" w:rsidR="002363D0" w:rsidRDefault="002363D0">
      <w:pPr>
        <w:pStyle w:val="CommentText"/>
      </w:pPr>
      <w:r>
        <w:rPr>
          <w:rStyle w:val="CommentReference"/>
        </w:rPr>
        <w:annotationRef/>
      </w:r>
      <w:r>
        <w:t>Seems strange to start a sentence with this</w:t>
      </w:r>
    </w:p>
  </w:comment>
  <w:comment w:id="201" w:author="Bucy, Anna M Ctr USAF AETC AFIT/ENP" w:date="2019-01-07T14:33:00Z" w:initials="BAMCUAA">
    <w:p w14:paraId="66434671" w14:textId="1307D9C9" w:rsidR="002363D0" w:rsidRDefault="002363D0">
      <w:pPr>
        <w:pStyle w:val="CommentText"/>
      </w:pPr>
      <w:r>
        <w:rPr>
          <w:rStyle w:val="CommentReference"/>
        </w:rPr>
        <w:annotationRef/>
      </w:r>
      <w:r>
        <w:t>Well explained. Good job.</w:t>
      </w:r>
    </w:p>
  </w:comment>
  <w:comment w:id="235" w:author="Bucy, Anna M Ctr USAF AETC AFIT/ENP" w:date="2019-01-07T14:49:00Z" w:initials="BAMCUAA">
    <w:p w14:paraId="52299EB2" w14:textId="74204921" w:rsidR="002363D0" w:rsidRDefault="002363D0">
      <w:pPr>
        <w:pStyle w:val="CommentText"/>
      </w:pPr>
      <w:r>
        <w:rPr>
          <w:rStyle w:val="CommentReference"/>
        </w:rPr>
        <w:annotationRef/>
      </w:r>
      <w:r>
        <w:t>Is a word missing here? Do you mean one (1)?</w:t>
      </w:r>
    </w:p>
  </w:comment>
  <w:comment w:id="349" w:author="Bucy, Anna M Ctr USAF AETC AFIT/ENP" w:date="2019-01-07T15:53:00Z" w:initials="BAMCUAA">
    <w:p w14:paraId="38AB1A1F" w14:textId="3E093121" w:rsidR="002363D0" w:rsidRDefault="002363D0">
      <w:pPr>
        <w:pStyle w:val="CommentText"/>
      </w:pPr>
      <w:r>
        <w:rPr>
          <w:rStyle w:val="CommentReference"/>
        </w:rPr>
        <w:annotationRef/>
      </w:r>
      <w:r>
        <w:t>You get results from tests, so, “the statistical analysis utilized throughout the tests are discussed to interpret the results”?</w:t>
      </w:r>
    </w:p>
  </w:comment>
  <w:comment w:id="359" w:author="Bucy, Anna M Ctr USAF AETC AFIT/ENP" w:date="2019-01-07T15:56:00Z" w:initials="BAMCUAA">
    <w:p w14:paraId="7610B93B" w14:textId="67C81C15" w:rsidR="002363D0" w:rsidRDefault="002363D0">
      <w:pPr>
        <w:pStyle w:val="CommentText"/>
      </w:pPr>
      <w:r>
        <w:rPr>
          <w:rStyle w:val="CommentReference"/>
        </w:rPr>
        <w:annotationRef/>
      </w:r>
      <w:r>
        <w:t>Limits caused by the constraints? Was this part of your initial limitations/</w:t>
      </w:r>
      <w:proofErr w:type="gramStart"/>
      <w:r>
        <w:t>delimitations</w:t>
      </w:r>
      <w:proofErr w:type="gramEnd"/>
      <w:r>
        <w:t xml:space="preserve"> discussion?</w:t>
      </w:r>
    </w:p>
  </w:comment>
  <w:comment w:id="360" w:author="nicholas quartemont" w:date="2019-01-17T09:39:00Z" w:initials="nq">
    <w:p w14:paraId="1B226F95" w14:textId="50E2327D" w:rsidR="00335D7F" w:rsidRDefault="00335D7F">
      <w:pPr>
        <w:pStyle w:val="CommentText"/>
      </w:pPr>
      <w:r>
        <w:rPr>
          <w:rStyle w:val="CommentReference"/>
        </w:rPr>
        <w:annotationRef/>
      </w:r>
      <w:r>
        <w:t>Added</w:t>
      </w:r>
    </w:p>
  </w:comment>
  <w:comment w:id="396" w:author="Bucy, Anna M Ctr USAF AETC AFIT/ENP" w:date="2019-01-07T16:36:00Z" w:initials="BAMCUAA">
    <w:p w14:paraId="4AAEA1D3" w14:textId="7C60535A" w:rsidR="002363D0" w:rsidRDefault="002363D0">
      <w:pPr>
        <w:pStyle w:val="CommentText"/>
      </w:pPr>
      <w:r>
        <w:rPr>
          <w:rStyle w:val="CommentReference"/>
        </w:rPr>
        <w:annotationRef/>
      </w:r>
      <w:r>
        <w:t>“nearly equivalent” says this</w:t>
      </w:r>
    </w:p>
  </w:comment>
  <w:comment w:id="404" w:author="Bucy, Anna M Ctr USAF AETC AFIT/ENP" w:date="2019-01-07T16:42:00Z" w:initials="BAMCUAA">
    <w:p w14:paraId="7E675858" w14:textId="08B6F9C4" w:rsidR="002363D0" w:rsidRDefault="002363D0">
      <w:pPr>
        <w:pStyle w:val="CommentText"/>
      </w:pPr>
      <w:r>
        <w:rPr>
          <w:rStyle w:val="CommentReference"/>
        </w:rPr>
        <w:annotationRef/>
      </w:r>
      <w:r>
        <w:t>I think where you use this above, you did not capitalize fission.</w:t>
      </w:r>
    </w:p>
  </w:comment>
  <w:comment w:id="430" w:author="Bucy, Anna M Ctr USAF AETC AFIT/ENP" w:date="2019-01-08T15:57:00Z" w:initials="BAMCUAA">
    <w:p w14:paraId="769A78AD" w14:textId="7E27557B" w:rsidR="002363D0" w:rsidRDefault="002363D0">
      <w:pPr>
        <w:pStyle w:val="CommentText"/>
      </w:pPr>
      <w:r>
        <w:rPr>
          <w:rStyle w:val="CommentReference"/>
        </w:rPr>
        <w:annotationRef/>
      </w:r>
      <w:r>
        <w:t>Your reference for “also” is lost when it refers to a previous section.</w:t>
      </w:r>
    </w:p>
  </w:comment>
  <w:comment w:id="466" w:author="Bucy, Anna M Ctr USAF AETC AFIT/ENP" w:date="2019-01-08T16:13:00Z" w:initials="BAMCUAA">
    <w:p w14:paraId="2C2E0561" w14:textId="647BF5A4" w:rsidR="002363D0" w:rsidRDefault="002363D0">
      <w:pPr>
        <w:pStyle w:val="CommentText"/>
      </w:pPr>
      <w:r>
        <w:rPr>
          <w:rStyle w:val="CommentReference"/>
        </w:rPr>
        <w:annotationRef/>
      </w:r>
      <w:r>
        <w:t>A bit casual. Maybe “</w:t>
      </w:r>
      <w:proofErr w:type="gramStart"/>
      <w:r>
        <w:t>ultimately,…</w:t>
      </w:r>
      <w:proofErr w:type="gramEnd"/>
      <w:r>
        <w:t>”</w:t>
      </w:r>
    </w:p>
  </w:comment>
  <w:comment w:id="498" w:author="Bucy, Anna M Ctr USAF AETC AFIT/ENP" w:date="2019-01-08T16:26:00Z" w:initials="BAMCUAA">
    <w:p w14:paraId="1D18F08E" w14:textId="5F6B7A9E" w:rsidR="002363D0" w:rsidRDefault="002363D0">
      <w:pPr>
        <w:pStyle w:val="CommentText"/>
      </w:pPr>
      <w:r>
        <w:rPr>
          <w:rStyle w:val="CommentReference"/>
        </w:rPr>
        <w:annotationRef/>
      </w:r>
      <w:r>
        <w:t>Had?</w:t>
      </w:r>
    </w:p>
  </w:comment>
  <w:comment w:id="499" w:author="Bucy, Anna M Ctr USAF AETC AFIT/ENP" w:date="2019-01-08T16:27:00Z" w:initials="BAMCUAA">
    <w:p w14:paraId="394BDEC8" w14:textId="2E27F54C" w:rsidR="002363D0" w:rsidRDefault="002363D0">
      <w:pPr>
        <w:pStyle w:val="CommentText"/>
      </w:pPr>
      <w:r>
        <w:rPr>
          <w:rStyle w:val="CommentReference"/>
        </w:rPr>
        <w:annotationRef/>
      </w:r>
      <w:r>
        <w:t>Did not?</w:t>
      </w:r>
    </w:p>
  </w:comment>
  <w:comment w:id="509" w:author="Bucy, Anna M Ctr USAF AETC AFIT/ENP" w:date="2019-01-08T16:29:00Z" w:initials="BAMCUAA">
    <w:p w14:paraId="11D36F21" w14:textId="6AB60AE4" w:rsidR="002363D0" w:rsidRDefault="002363D0">
      <w:pPr>
        <w:pStyle w:val="CommentText"/>
      </w:pPr>
      <w:r>
        <w:rPr>
          <w:rStyle w:val="CommentReference"/>
        </w:rPr>
        <w:annotationRef/>
      </w:r>
      <w:r>
        <w:t>Is this the way to say this? The way it is phrased sounds like a placeholder. What exactly does “insertion of more physics” mean?</w:t>
      </w:r>
    </w:p>
  </w:comment>
  <w:comment w:id="510" w:author="nicholas quartemont" w:date="2019-01-17T10:24:00Z" w:initials="nq">
    <w:p w14:paraId="459B30AD" w14:textId="305FCE0F" w:rsidR="00B505DE" w:rsidRDefault="00B505DE">
      <w:pPr>
        <w:pStyle w:val="CommentText"/>
      </w:pPr>
      <w:r>
        <w:rPr>
          <w:rStyle w:val="CommentReference"/>
        </w:rPr>
        <w:annotationRef/>
      </w:r>
    </w:p>
  </w:comment>
  <w:comment w:id="534" w:author="Bucy, Anna M Ctr USAF AETC AFIT/ENP" w:date="2019-01-08T16:46:00Z" w:initials="BAMCUAA">
    <w:p w14:paraId="018FCEC8" w14:textId="535A44B8" w:rsidR="002363D0" w:rsidRDefault="002363D0">
      <w:pPr>
        <w:pStyle w:val="CommentText"/>
      </w:pPr>
      <w:r>
        <w:rPr>
          <w:rStyle w:val="CommentReference"/>
        </w:rPr>
        <w:annotationRef/>
      </w:r>
      <w:r>
        <w:t>Can improve or improved?</w:t>
      </w:r>
    </w:p>
  </w:comment>
  <w:comment w:id="535" w:author="nicholas quartemont" w:date="2019-01-17T10:28:00Z" w:initials="nq">
    <w:p w14:paraId="5D802925" w14:textId="77777777" w:rsidR="00A62D94" w:rsidRDefault="00A62D94">
      <w:pPr>
        <w:pStyle w:val="CommentText"/>
      </w:pPr>
      <w:r>
        <w:rPr>
          <w:rStyle w:val="CommentReference"/>
        </w:rPr>
        <w:annotationRef/>
      </w:r>
      <w:r>
        <w:t>It is in the future still. This is where the tense gets strange again.</w:t>
      </w:r>
    </w:p>
    <w:p w14:paraId="6670EE3D" w14:textId="4A0C8611" w:rsidR="00A62D94" w:rsidRDefault="00A62D94">
      <w:pPr>
        <w:pStyle w:val="CommentText"/>
      </w:pPr>
    </w:p>
  </w:comment>
  <w:comment w:id="536" w:author="nicholas quartemont" w:date="2019-01-17T10:28:00Z" w:initials="nq">
    <w:p w14:paraId="18B74AA8" w14:textId="4AB7DD2E" w:rsidR="00A62D94" w:rsidRDefault="00A62D94">
      <w:pPr>
        <w:pStyle w:val="CommentText"/>
      </w:pPr>
      <w:r>
        <w:rPr>
          <w:rStyle w:val="CommentReference"/>
        </w:rPr>
        <w:annotationRef/>
      </w:r>
    </w:p>
  </w:comment>
  <w:comment w:id="537" w:author="Bucy, Anna M Ctr USAF AETC AFIT/ENP" w:date="2019-01-08T16:47:00Z" w:initials="BAMCUAA">
    <w:p w14:paraId="490B3955" w14:textId="5A0A971B" w:rsidR="002363D0" w:rsidRDefault="002363D0">
      <w:pPr>
        <w:pStyle w:val="CommentText"/>
      </w:pPr>
      <w:r>
        <w:rPr>
          <w:rStyle w:val="CommentReference"/>
        </w:rPr>
        <w:annotationRef/>
      </w:r>
      <w:r>
        <w:t>Did you do this or not?</w:t>
      </w:r>
    </w:p>
  </w:comment>
  <w:comment w:id="545" w:author="Bucy, Anna M Ctr USAF AETC AFIT/ENP" w:date="2019-01-08T16:50:00Z" w:initials="BAMCUAA">
    <w:p w14:paraId="25792557" w14:textId="3F33F2CA" w:rsidR="002363D0" w:rsidRDefault="002363D0">
      <w:pPr>
        <w:pStyle w:val="CommentText"/>
      </w:pPr>
      <w:r>
        <w:rPr>
          <w:rStyle w:val="CommentReference"/>
        </w:rPr>
        <w:annotationRef/>
      </w:r>
      <w:r>
        <w:t>?</w:t>
      </w:r>
    </w:p>
  </w:comment>
  <w:comment w:id="550" w:author="Bucy, Anna M Ctr USAF AETC AFIT/ENP" w:date="2019-01-08T16:51:00Z" w:initials="BAMCUAA">
    <w:p w14:paraId="3189CAED" w14:textId="7C1F0BAC" w:rsidR="002363D0" w:rsidRDefault="002363D0">
      <w:pPr>
        <w:pStyle w:val="CommentText"/>
      </w:pPr>
      <w:r>
        <w:rPr>
          <w:rStyle w:val="CommentReference"/>
        </w:rPr>
        <w:annotationRef/>
      </w:r>
      <w:r>
        <w:t>Did you include this in the section on assumptions?</w:t>
      </w:r>
    </w:p>
  </w:comment>
  <w:comment w:id="551" w:author="nicholas quartemont" w:date="2019-01-17T10:31:00Z" w:initials="nq">
    <w:p w14:paraId="21D38B17" w14:textId="632C9DF9" w:rsidR="00A62D94" w:rsidRDefault="00A62D94">
      <w:pPr>
        <w:pStyle w:val="CommentText"/>
      </w:pPr>
      <w:r>
        <w:rPr>
          <w:rStyle w:val="CommentReference"/>
        </w:rPr>
        <w:annotationRef/>
      </w:r>
      <w:r>
        <w:t xml:space="preserve">Now I do! </w:t>
      </w:r>
    </w:p>
  </w:comment>
  <w:comment w:id="552" w:author="Bucy, Anna M Ctr USAF AETC AFIT/ENP" w:date="2019-01-08T16:52:00Z" w:initials="BAMCUAA">
    <w:p w14:paraId="4E0FAF35" w14:textId="28CCCD58" w:rsidR="002363D0" w:rsidRDefault="002363D0">
      <w:pPr>
        <w:pStyle w:val="CommentText"/>
      </w:pPr>
      <w:r>
        <w:rPr>
          <w:rStyle w:val="CommentReference"/>
        </w:rPr>
        <w:annotationRef/>
      </w:r>
      <w:r>
        <w:t>Was it or wasn’t it (assuming you did it already)?</w:t>
      </w:r>
    </w:p>
  </w:comment>
  <w:comment w:id="553" w:author="nicholas quartemont" w:date="2019-01-17T10:31:00Z" w:initials="nq">
    <w:p w14:paraId="41B53A6A" w14:textId="439ACA8F" w:rsidR="00A62D94" w:rsidRDefault="00A62D94">
      <w:pPr>
        <w:pStyle w:val="CommentText"/>
      </w:pPr>
      <w:r>
        <w:rPr>
          <w:rStyle w:val="CommentReference"/>
        </w:rPr>
        <w:annotationRef/>
      </w:r>
      <w:r>
        <w:t>Did not do already. This is more planning</w:t>
      </w:r>
    </w:p>
  </w:comment>
  <w:comment w:id="554" w:author="nicholas quartemont" w:date="2019-01-17T10:31:00Z" w:initials="nq">
    <w:p w14:paraId="2459B57B" w14:textId="2093E7E2" w:rsidR="00A62D94" w:rsidRDefault="00A62D94">
      <w:pPr>
        <w:pStyle w:val="CommentText"/>
      </w:pPr>
      <w:r>
        <w:rPr>
          <w:rStyle w:val="CommentReference"/>
        </w:rPr>
        <w:annotationRef/>
      </w:r>
    </w:p>
  </w:comment>
  <w:comment w:id="555" w:author="Bucy, Anna M Ctr USAF AETC AFIT/ENP" w:date="2019-01-08T16:52:00Z" w:initials="BAMCUAA">
    <w:p w14:paraId="53EE703A" w14:textId="7D5430F1" w:rsidR="002363D0" w:rsidRDefault="002363D0">
      <w:pPr>
        <w:pStyle w:val="CommentText"/>
      </w:pPr>
      <w:r>
        <w:rPr>
          <w:rStyle w:val="CommentReference"/>
        </w:rPr>
        <w:annotationRef/>
      </w:r>
    </w:p>
  </w:comment>
  <w:comment w:id="556" w:author="nicholas quartemont" w:date="2019-01-17T20:56:00Z" w:initials="nq">
    <w:p w14:paraId="49ADD5B7" w14:textId="307C1DCB" w:rsidR="0069264A" w:rsidRDefault="0069264A">
      <w:pPr>
        <w:pStyle w:val="CommentText"/>
      </w:pPr>
      <w:r>
        <w:rPr>
          <w:rStyle w:val="CommentReference"/>
        </w:rPr>
        <w:annotationRef/>
      </w:r>
      <w:r>
        <w:t xml:space="preserve">I am here. </w:t>
      </w:r>
      <w:bookmarkStart w:id="557" w:name="_GoBack"/>
      <w:bookmarkEnd w:id="557"/>
    </w:p>
  </w:comment>
  <w:comment w:id="563" w:author="Bucy, Anna M Ctr USAF AETC AFIT/ENP" w:date="2019-01-08T16:55:00Z" w:initials="BAMCUAA">
    <w:p w14:paraId="5C0004F4" w14:textId="0F7D8710" w:rsidR="002363D0" w:rsidRDefault="002363D0">
      <w:pPr>
        <w:pStyle w:val="CommentText"/>
      </w:pPr>
      <w:r>
        <w:rPr>
          <w:rStyle w:val="CommentReference"/>
        </w:rPr>
        <w:annotationRef/>
      </w:r>
      <w:r>
        <w:t>Did you do this experiment or not?</w:t>
      </w:r>
    </w:p>
  </w:comment>
  <w:comment w:id="564" w:author="Bucy, Anna M Ctr USAF AETC AFIT/ENP" w:date="2019-01-08T16:56:00Z" w:initials="BAMCUAA">
    <w:p w14:paraId="5DB323FD" w14:textId="36EB57A3" w:rsidR="002363D0" w:rsidRDefault="002363D0">
      <w:pPr>
        <w:pStyle w:val="CommentText"/>
      </w:pPr>
      <w:r>
        <w:rPr>
          <w:rStyle w:val="CommentReference"/>
        </w:rPr>
        <w:annotationRef/>
      </w:r>
      <w:r>
        <w:t>Was?</w:t>
      </w:r>
    </w:p>
  </w:comment>
  <w:comment w:id="603" w:author="Bucy, Anna M Ctr USAF AETC AFIT/ENP" w:date="2019-01-08T17:10:00Z" w:initials="BAMCUAA">
    <w:p w14:paraId="617077D7" w14:textId="77777777" w:rsidR="002363D0" w:rsidRDefault="002363D0">
      <w:pPr>
        <w:pStyle w:val="CommentText"/>
      </w:pPr>
      <w:r>
        <w:rPr>
          <w:rStyle w:val="CommentReference"/>
        </w:rPr>
        <w:annotationRef/>
      </w:r>
      <w:r>
        <w:t>Small is size, use “little”</w:t>
      </w:r>
    </w:p>
    <w:p w14:paraId="3FCB9958" w14:textId="31D2776D" w:rsidR="002363D0" w:rsidRDefault="002363D0">
      <w:pPr>
        <w:pStyle w:val="CommentText"/>
      </w:pPr>
      <w:r>
        <w:t>Small is number use “few”</w:t>
      </w:r>
    </w:p>
  </w:comment>
  <w:comment w:id="626" w:author="Bucy, Anna M Ctr USAF AETC AFIT/ENP" w:date="2019-01-08T17:19:00Z" w:initials="BAMCUAA">
    <w:p w14:paraId="782B06D7" w14:textId="089BF564" w:rsidR="002363D0" w:rsidRDefault="002363D0">
      <w:pPr>
        <w:pStyle w:val="CommentText"/>
      </w:pPr>
      <w:r>
        <w:rPr>
          <w:rStyle w:val="CommentReference"/>
        </w:rPr>
        <w:annotationRef/>
      </w:r>
      <w:r>
        <w:t xml:space="preserve">Is this included in your section on </w:t>
      </w:r>
      <w:proofErr w:type="spellStart"/>
      <w:r>
        <w:t>assuptions</w:t>
      </w:r>
      <w:proofErr w:type="spellEnd"/>
      <w:r>
        <w:t>?</w:t>
      </w:r>
    </w:p>
  </w:comment>
  <w:comment w:id="628" w:author="Bucy, Anna M Ctr USAF AETC AFIT/ENP" w:date="2019-01-08T17:19:00Z" w:initials="BAMCUAA">
    <w:p w14:paraId="40F7CF57" w14:textId="4B5F0DE3" w:rsidR="002363D0" w:rsidRDefault="002363D0">
      <w:pPr>
        <w:pStyle w:val="CommentText"/>
      </w:pPr>
      <w:r>
        <w:rPr>
          <w:rStyle w:val="CommentReference"/>
        </w:rPr>
        <w:annotationRef/>
      </w:r>
      <w:r>
        <w:t xml:space="preserve">You cannot center “around” something. </w:t>
      </w:r>
    </w:p>
  </w:comment>
  <w:comment w:id="645" w:author="Bucy, Anna M Ctr USAF AETC AFIT/ENP" w:date="2019-01-08T17:25:00Z" w:initials="BAMCUAA">
    <w:p w14:paraId="59DED802" w14:textId="150BA007" w:rsidR="002363D0" w:rsidRDefault="002363D0">
      <w:pPr>
        <w:pStyle w:val="CommentText"/>
      </w:pPr>
      <w:r>
        <w:rPr>
          <w:rStyle w:val="CommentReference"/>
        </w:rPr>
        <w:annotationRef/>
      </w:r>
      <w:r>
        <w:t>Or do you actually mean “hit”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6E882E" w15:done="0"/>
  <w15:commentEx w15:paraId="0D6B226F" w15:done="0"/>
  <w15:commentEx w15:paraId="6214A801" w15:done="0"/>
  <w15:commentEx w15:paraId="48B90CD7" w15:done="0"/>
  <w15:commentEx w15:paraId="62ADEF22" w15:paraIdParent="48B90CD7" w15:done="0"/>
  <w15:commentEx w15:paraId="0F47EA83" w15:paraIdParent="48B90CD7" w15:done="0"/>
  <w15:commentEx w15:paraId="7F591E27" w15:done="0"/>
  <w15:commentEx w15:paraId="1168E757" w15:done="0"/>
  <w15:commentEx w15:paraId="50314D83" w15:done="0"/>
  <w15:commentEx w15:paraId="40217F7B" w15:paraIdParent="50314D83" w15:done="0"/>
  <w15:commentEx w15:paraId="2C0F3D91" w15:done="0"/>
  <w15:commentEx w15:paraId="070AF10A" w15:done="0"/>
  <w15:commentEx w15:paraId="6544888F" w15:done="0"/>
  <w15:commentEx w15:paraId="5E3BF4FB" w15:done="0"/>
  <w15:commentEx w15:paraId="72983F32" w15:done="0"/>
  <w15:commentEx w15:paraId="4E333544" w15:done="0"/>
  <w15:commentEx w15:paraId="56C3795C" w15:done="0"/>
  <w15:commentEx w15:paraId="13074DC3" w15:done="0"/>
  <w15:commentEx w15:paraId="56F22D71" w15:done="0"/>
  <w15:commentEx w15:paraId="15587878" w15:done="0"/>
  <w15:commentEx w15:paraId="7B7BF20D" w15:done="0"/>
  <w15:commentEx w15:paraId="4D3CE42C" w15:done="0"/>
  <w15:commentEx w15:paraId="18CEAD46" w15:done="0"/>
  <w15:commentEx w15:paraId="1172C1C5" w15:done="0"/>
  <w15:commentEx w15:paraId="66434671" w15:done="0"/>
  <w15:commentEx w15:paraId="52299EB2" w15:done="0"/>
  <w15:commentEx w15:paraId="38AB1A1F" w15:done="0"/>
  <w15:commentEx w15:paraId="7610B93B" w15:done="0"/>
  <w15:commentEx w15:paraId="1B226F95" w15:paraIdParent="7610B93B" w15:done="0"/>
  <w15:commentEx w15:paraId="4AAEA1D3" w15:done="0"/>
  <w15:commentEx w15:paraId="7E675858" w15:done="0"/>
  <w15:commentEx w15:paraId="769A78AD" w15:done="0"/>
  <w15:commentEx w15:paraId="2C2E0561" w15:done="0"/>
  <w15:commentEx w15:paraId="1D18F08E" w15:done="0"/>
  <w15:commentEx w15:paraId="394BDEC8" w15:done="0"/>
  <w15:commentEx w15:paraId="11D36F21" w15:done="0"/>
  <w15:commentEx w15:paraId="459B30AD" w15:paraIdParent="11D36F21" w15:done="0"/>
  <w15:commentEx w15:paraId="018FCEC8" w15:done="0"/>
  <w15:commentEx w15:paraId="6670EE3D" w15:paraIdParent="018FCEC8" w15:done="0"/>
  <w15:commentEx w15:paraId="18B74AA8" w15:paraIdParent="018FCEC8" w15:done="0"/>
  <w15:commentEx w15:paraId="490B3955" w15:done="0"/>
  <w15:commentEx w15:paraId="25792557" w15:done="0"/>
  <w15:commentEx w15:paraId="3189CAED" w15:done="0"/>
  <w15:commentEx w15:paraId="21D38B17" w15:paraIdParent="3189CAED" w15:done="0"/>
  <w15:commentEx w15:paraId="4E0FAF35" w15:done="0"/>
  <w15:commentEx w15:paraId="41B53A6A" w15:paraIdParent="4E0FAF35" w15:done="0"/>
  <w15:commentEx w15:paraId="2459B57B" w15:paraIdParent="4E0FAF35" w15:done="0"/>
  <w15:commentEx w15:paraId="53EE703A" w15:done="0"/>
  <w15:commentEx w15:paraId="49ADD5B7" w15:paraIdParent="53EE703A" w15:done="0"/>
  <w15:commentEx w15:paraId="5C0004F4" w15:done="0"/>
  <w15:commentEx w15:paraId="5DB323FD" w15:done="0"/>
  <w15:commentEx w15:paraId="3FCB9958" w15:done="0"/>
  <w15:commentEx w15:paraId="782B06D7" w15:done="0"/>
  <w15:commentEx w15:paraId="40F7CF57" w15:done="0"/>
  <w15:commentEx w15:paraId="59DED80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6E882E" w16cid:durableId="1FEAC0F4"/>
  <w16cid:commentId w16cid:paraId="0D6B226F" w16cid:durableId="1FEAC0F5"/>
  <w16cid:commentId w16cid:paraId="6214A801" w16cid:durableId="1FEAC0F6"/>
  <w16cid:commentId w16cid:paraId="48B90CD7" w16cid:durableId="1FEAC0F7"/>
  <w16cid:commentId w16cid:paraId="62ADEF22" w16cid:durableId="1FEAC3F4"/>
  <w16cid:commentId w16cid:paraId="0F47EA83" w16cid:durableId="1FEAC425"/>
  <w16cid:commentId w16cid:paraId="7F591E27" w16cid:durableId="1FEAC0F8"/>
  <w16cid:commentId w16cid:paraId="1168E757" w16cid:durableId="1FEAC0F9"/>
  <w16cid:commentId w16cid:paraId="50314D83" w16cid:durableId="1FEAC0FA"/>
  <w16cid:commentId w16cid:paraId="40217F7B" w16cid:durableId="1FEAC4EC"/>
  <w16cid:commentId w16cid:paraId="2C0F3D91" w16cid:durableId="1FEAC0FB"/>
  <w16cid:commentId w16cid:paraId="070AF10A" w16cid:durableId="1FEAC0FC"/>
  <w16cid:commentId w16cid:paraId="6544888F" w16cid:durableId="1FEAC0FD"/>
  <w16cid:commentId w16cid:paraId="5E3BF4FB" w16cid:durableId="1FEAC0FE"/>
  <w16cid:commentId w16cid:paraId="72983F32" w16cid:durableId="1FEAC0FF"/>
  <w16cid:commentId w16cid:paraId="4E333544" w16cid:durableId="1FEAC100"/>
  <w16cid:commentId w16cid:paraId="56C3795C" w16cid:durableId="1FEAC101"/>
  <w16cid:commentId w16cid:paraId="13074DC3" w16cid:durableId="1FEAC102"/>
  <w16cid:commentId w16cid:paraId="56F22D71" w16cid:durableId="1FEAC103"/>
  <w16cid:commentId w16cid:paraId="15587878" w16cid:durableId="1FEAC104"/>
  <w16cid:commentId w16cid:paraId="7B7BF20D" w16cid:durableId="1FEAC105"/>
  <w16cid:commentId w16cid:paraId="4D3CE42C" w16cid:durableId="1FEAC106"/>
  <w16cid:commentId w16cid:paraId="18CEAD46" w16cid:durableId="1FEAC107"/>
  <w16cid:commentId w16cid:paraId="1172C1C5" w16cid:durableId="1FEAC108"/>
  <w16cid:commentId w16cid:paraId="66434671" w16cid:durableId="1FEAC109"/>
  <w16cid:commentId w16cid:paraId="52299EB2" w16cid:durableId="1FEAC10A"/>
  <w16cid:commentId w16cid:paraId="38AB1A1F" w16cid:durableId="1FEAC10B"/>
  <w16cid:commentId w16cid:paraId="7610B93B" w16cid:durableId="1FEAC10C"/>
  <w16cid:commentId w16cid:paraId="1B226F95" w16cid:durableId="1FEACBC9"/>
  <w16cid:commentId w16cid:paraId="4AAEA1D3" w16cid:durableId="1FEAC10D"/>
  <w16cid:commentId w16cid:paraId="7E675858" w16cid:durableId="1FEAC10E"/>
  <w16cid:commentId w16cid:paraId="769A78AD" w16cid:durableId="1FEAC10F"/>
  <w16cid:commentId w16cid:paraId="2C2E0561" w16cid:durableId="1FEAC110"/>
  <w16cid:commentId w16cid:paraId="1D18F08E" w16cid:durableId="1FEAC111"/>
  <w16cid:commentId w16cid:paraId="394BDEC8" w16cid:durableId="1FEAC112"/>
  <w16cid:commentId w16cid:paraId="11D36F21" w16cid:durableId="1FEAC113"/>
  <w16cid:commentId w16cid:paraId="459B30AD" w16cid:durableId="1FEAD651"/>
  <w16cid:commentId w16cid:paraId="018FCEC8" w16cid:durableId="1FEAC114"/>
  <w16cid:commentId w16cid:paraId="6670EE3D" w16cid:durableId="1FEAD733"/>
  <w16cid:commentId w16cid:paraId="18B74AA8" w16cid:durableId="1FEAD745"/>
  <w16cid:commentId w16cid:paraId="490B3955" w16cid:durableId="1FEAC115"/>
  <w16cid:commentId w16cid:paraId="25792557" w16cid:durableId="1FEAC116"/>
  <w16cid:commentId w16cid:paraId="3189CAED" w16cid:durableId="1FEAC117"/>
  <w16cid:commentId w16cid:paraId="21D38B17" w16cid:durableId="1FEAD7F8"/>
  <w16cid:commentId w16cid:paraId="4E0FAF35" w16cid:durableId="1FEAC118"/>
  <w16cid:commentId w16cid:paraId="41B53A6A" w16cid:durableId="1FEAD803"/>
  <w16cid:commentId w16cid:paraId="2459B57B" w16cid:durableId="1FEAD80C"/>
  <w16cid:commentId w16cid:paraId="53EE703A" w16cid:durableId="1FEAC119"/>
  <w16cid:commentId w16cid:paraId="49ADD5B7" w16cid:durableId="1FEB6A74"/>
  <w16cid:commentId w16cid:paraId="5C0004F4" w16cid:durableId="1FEAC11A"/>
  <w16cid:commentId w16cid:paraId="5DB323FD" w16cid:durableId="1FEAC11B"/>
  <w16cid:commentId w16cid:paraId="3FCB9958" w16cid:durableId="1FEAC11C"/>
  <w16cid:commentId w16cid:paraId="782B06D7" w16cid:durableId="1FEAC11D"/>
  <w16cid:commentId w16cid:paraId="40F7CF57" w16cid:durableId="1FEAC11E"/>
  <w16cid:commentId w16cid:paraId="59DED802" w16cid:durableId="1FEAC11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CF8F48" w14:textId="77777777" w:rsidR="008B03C2" w:rsidRDefault="008B03C2">
      <w:r>
        <w:separator/>
      </w:r>
    </w:p>
  </w:endnote>
  <w:endnote w:type="continuationSeparator" w:id="0">
    <w:p w14:paraId="353DA98B" w14:textId="77777777" w:rsidR="008B03C2" w:rsidRDefault="008B0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ookman Old Style">
    <w:altName w:val="Bookman Old Style"/>
    <w:panose1 w:val="02050604050505020204"/>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Bauhaus 93">
    <w:altName w:val="Bauhaus 93"/>
    <w:panose1 w:val="04030905020B02020C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68D34C" w14:textId="77777777" w:rsidR="002363D0" w:rsidRDefault="002363D0">
    <w:pPr>
      <w:pStyle w:val="BodyText"/>
      <w:spacing w:line="14" w:lineRule="auto"/>
      <w:rPr>
        <w:sz w:val="20"/>
      </w:rPr>
    </w:pPr>
    <w:r>
      <w:rPr>
        <w:noProof/>
      </w:rPr>
      <mc:AlternateContent>
        <mc:Choice Requires="wps">
          <w:drawing>
            <wp:anchor distT="0" distB="0" distL="114300" distR="114300" simplePos="0" relativeHeight="503188280" behindDoc="1" locked="0" layoutInCell="1" allowOverlap="1" wp14:anchorId="5DB411D7" wp14:editId="601D4EC1">
              <wp:simplePos x="0" y="0"/>
              <wp:positionH relativeFrom="page">
                <wp:posOffset>3759835</wp:posOffset>
              </wp:positionH>
              <wp:positionV relativeFrom="page">
                <wp:posOffset>9163685</wp:posOffset>
              </wp:positionV>
              <wp:extent cx="254000" cy="182245"/>
              <wp:effectExtent l="0" t="635" r="0" b="0"/>
              <wp:wrapNone/>
              <wp:docPr id="1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00"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895BB" w14:textId="77777777" w:rsidR="002363D0" w:rsidRDefault="002363D0">
                          <w:pPr>
                            <w:pStyle w:val="BodyText"/>
                            <w:spacing w:line="251" w:lineRule="exact"/>
                            <w:ind w:left="40"/>
                          </w:pPr>
                          <w:r>
                            <w:fldChar w:fldCharType="begin"/>
                          </w:r>
                          <w:r>
                            <w:instrText xml:space="preserve"> PAGE  \* roman </w:instrText>
                          </w:r>
                          <w:r>
                            <w:fldChar w:fldCharType="separate"/>
                          </w:r>
                          <w:r>
                            <w:rPr>
                              <w:noProof/>
                            </w:rPr>
                            <w:t>xiii</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411D7" id="_x0000_t202" coordsize="21600,21600" o:spt="202" path="m,l,21600r21600,l21600,xe">
              <v:stroke joinstyle="miter"/>
              <v:path gradientshapeok="t" o:connecttype="rect"/>
            </v:shapetype>
            <v:shape id="_x0000_s1087" type="#_x0000_t202" style="position:absolute;margin-left:296.05pt;margin-top:721.55pt;width:20pt;height:14.35pt;z-index:-128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" filled="f" stroked="f">
              <v:textbox inset="0,0,0,0">
                <w:txbxContent>
                  <w:p w14:paraId="398895BB" w14:textId="77777777" w:rsidR="002363D0" w:rsidRDefault="002363D0">
                    <w:pPr>
                      <w:pStyle w:val="BodyText"/>
                      <w:spacing w:line="251" w:lineRule="exact"/>
                      <w:ind w:left="40"/>
                    </w:pPr>
                    <w:r>
                      <w:fldChar w:fldCharType="begin"/>
                    </w:r>
                    <w:r>
                      <w:instrText xml:space="preserve"> PAGE  \* roman </w:instrText>
                    </w:r>
                    <w:r>
                      <w:fldChar w:fldCharType="separate"/>
                    </w:r>
                    <w:r>
                      <w:rPr>
                        <w:noProof/>
                      </w:rPr>
                      <w:t>xiii</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0C5899" w14:textId="77777777" w:rsidR="002363D0" w:rsidRDefault="002363D0">
    <w:pPr>
      <w:pStyle w:val="BodyText"/>
      <w:spacing w:line="14" w:lineRule="auto"/>
      <w:rPr>
        <w:sz w:val="20"/>
      </w:rPr>
    </w:pPr>
    <w:r>
      <w:rPr>
        <w:noProof/>
      </w:rPr>
      <mc:AlternateContent>
        <mc:Choice Requires="wps">
          <w:drawing>
            <wp:anchor distT="0" distB="0" distL="114300" distR="114300" simplePos="0" relativeHeight="503188304" behindDoc="1" locked="0" layoutInCell="1" allowOverlap="1" wp14:anchorId="2EB3FD08" wp14:editId="49FEF5F8">
              <wp:simplePos x="0" y="0"/>
              <wp:positionH relativeFrom="page">
                <wp:posOffset>3786505</wp:posOffset>
              </wp:positionH>
              <wp:positionV relativeFrom="page">
                <wp:posOffset>9168130</wp:posOffset>
              </wp:positionV>
              <wp:extent cx="200025" cy="177800"/>
              <wp:effectExtent l="0" t="0" r="4445" b="0"/>
              <wp:wrapNone/>
              <wp:docPr id="12"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4E636" w14:textId="77777777" w:rsidR="002363D0" w:rsidRDefault="002363D0">
                          <w:pPr>
                            <w:pStyle w:val="BodyText"/>
                            <w:spacing w:line="251" w:lineRule="exact"/>
                            <w:ind w:left="40"/>
                          </w:pPr>
                          <w:r>
                            <w:fldChar w:fldCharType="begin"/>
                          </w:r>
                          <w:r>
                            <w:instrText xml:space="preserve"> PAGE </w:instrText>
                          </w:r>
                          <w:r>
                            <w:fldChar w:fldCharType="separate"/>
                          </w:r>
                          <w:r>
                            <w:rPr>
                              <w:noProof/>
                            </w:rP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B3FD08" id="_x0000_t202" coordsize="21600,21600" o:spt="202" path="m,l,21600r21600,l21600,xe">
              <v:stroke joinstyle="miter"/>
              <v:path gradientshapeok="t" o:connecttype="rect"/>
            </v:shapetype>
            <v:shape id="_x0000_s1088" type="#_x0000_t202" style="position:absolute;margin-left:298.15pt;margin-top:721.9pt;width:15.75pt;height:14pt;z-index:-12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" filled="f" stroked="f">
              <v:textbox inset="0,0,0,0">
                <w:txbxContent>
                  <w:p w14:paraId="33D4E636" w14:textId="77777777" w:rsidR="002363D0" w:rsidRDefault="002363D0">
                    <w:pPr>
                      <w:pStyle w:val="BodyText"/>
                      <w:spacing w:line="251" w:lineRule="exact"/>
                      <w:ind w:left="40"/>
                    </w:pPr>
                    <w:r>
                      <w:fldChar w:fldCharType="begin"/>
                    </w:r>
                    <w:r>
                      <w:instrText xml:space="preserve"> PAGE </w:instrText>
                    </w:r>
                    <w:r>
                      <w:fldChar w:fldCharType="separate"/>
                    </w:r>
                    <w:r>
                      <w:rPr>
                        <w:noProof/>
                      </w:rPr>
                      <w:t>10</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8E758D" w14:textId="77777777" w:rsidR="002363D0" w:rsidRDefault="002363D0">
    <w:pPr>
      <w:pStyle w:val="BodyText"/>
      <w:spacing w:line="14" w:lineRule="auto"/>
      <w:rPr>
        <w:sz w:val="20"/>
      </w:rPr>
    </w:pPr>
    <w:r>
      <w:rPr>
        <w:noProof/>
      </w:rPr>
      <mc:AlternateContent>
        <mc:Choice Requires="wps">
          <w:drawing>
            <wp:anchor distT="0" distB="0" distL="114300" distR="114300" simplePos="0" relativeHeight="503188328" behindDoc="1" locked="0" layoutInCell="1" allowOverlap="1" wp14:anchorId="0148A11D" wp14:editId="5A599333">
              <wp:simplePos x="0" y="0"/>
              <wp:positionH relativeFrom="page">
                <wp:posOffset>3786505</wp:posOffset>
              </wp:positionH>
              <wp:positionV relativeFrom="page">
                <wp:posOffset>9168130</wp:posOffset>
              </wp:positionV>
              <wp:extent cx="200025" cy="177800"/>
              <wp:effectExtent l="0" t="0" r="4445"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D88FCD" w14:textId="77777777" w:rsidR="002363D0" w:rsidRDefault="002363D0">
                          <w:pPr>
                            <w:pStyle w:val="BodyText"/>
                            <w:spacing w:line="251" w:lineRule="exact"/>
                            <w:ind w:left="40"/>
                          </w:pPr>
                          <w:r>
                            <w:fldChar w:fldCharType="begin"/>
                          </w:r>
                          <w:r>
                            <w:instrText xml:space="preserve"> PAGE </w:instrText>
                          </w:r>
                          <w:r>
                            <w:fldChar w:fldCharType="separate"/>
                          </w:r>
                          <w:r>
                            <w:rPr>
                              <w:noProof/>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48A11D" id="_x0000_t202" coordsize="21600,21600" o:spt="202" path="m,l,21600r21600,l21600,xe">
              <v:stroke joinstyle="miter"/>
              <v:path gradientshapeok="t" o:connecttype="rect"/>
            </v:shapetype>
            <v:shape id="_x0000_s1089" type="#_x0000_t202" style="position:absolute;margin-left:298.15pt;margin-top:721.9pt;width:15.75pt;height:14pt;z-index:-128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" filled="f" stroked="f">
              <v:textbox inset="0,0,0,0">
                <w:txbxContent>
                  <w:p w14:paraId="05D88FCD" w14:textId="77777777" w:rsidR="002363D0" w:rsidRDefault="002363D0">
                    <w:pPr>
                      <w:pStyle w:val="BodyText"/>
                      <w:spacing w:line="251" w:lineRule="exact"/>
                      <w:ind w:left="40"/>
                    </w:pPr>
                    <w:r>
                      <w:fldChar w:fldCharType="begin"/>
                    </w:r>
                    <w:r>
                      <w:instrText xml:space="preserve"> PAGE </w:instrText>
                    </w:r>
                    <w:r>
                      <w:fldChar w:fldCharType="separate"/>
                    </w:r>
                    <w:r>
                      <w:rPr>
                        <w:noProof/>
                      </w:rPr>
                      <w:t>46</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431F38" w14:textId="77777777" w:rsidR="002363D0" w:rsidRDefault="002363D0">
    <w:pPr>
      <w:pStyle w:val="BodyText"/>
      <w:spacing w:line="14" w:lineRule="auto"/>
      <w:rPr>
        <w:sz w:val="20"/>
      </w:rPr>
    </w:pPr>
    <w:r>
      <w:rPr>
        <w:noProof/>
      </w:rPr>
      <mc:AlternateContent>
        <mc:Choice Requires="wps">
          <w:drawing>
            <wp:anchor distT="0" distB="0" distL="114300" distR="114300" simplePos="0" relativeHeight="503188352" behindDoc="1" locked="0" layoutInCell="1" allowOverlap="1" wp14:anchorId="3970F82D" wp14:editId="3DEDA3D3">
              <wp:simplePos x="0" y="0"/>
              <wp:positionH relativeFrom="page">
                <wp:posOffset>3786505</wp:posOffset>
              </wp:positionH>
              <wp:positionV relativeFrom="page">
                <wp:posOffset>9168130</wp:posOffset>
              </wp:positionV>
              <wp:extent cx="200025" cy="177800"/>
              <wp:effectExtent l="0" t="0" r="4445"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0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1503B1" w14:textId="77777777" w:rsidR="002363D0" w:rsidRDefault="002363D0">
                          <w:pPr>
                            <w:pStyle w:val="BodyText"/>
                            <w:spacing w:line="251" w:lineRule="exact"/>
                            <w:ind w:left="40"/>
                          </w:pPr>
                          <w:r>
                            <w:fldChar w:fldCharType="begin"/>
                          </w:r>
                          <w:r>
                            <w:instrText xml:space="preserve"> PAGE </w:instrText>
                          </w:r>
                          <w:r>
                            <w:fldChar w:fldCharType="separate"/>
                          </w:r>
                          <w:r>
                            <w:rPr>
                              <w:noProof/>
                            </w:rPr>
                            <w:t>91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70F82D" id="_x0000_t202" coordsize="21600,21600" o:spt="202" path="m,l,21600r21600,l21600,xe">
              <v:stroke joinstyle="miter"/>
              <v:path gradientshapeok="t" o:connecttype="rect"/>
            </v:shapetype>
            <v:shape id="_x0000_s1090" type="#_x0000_t202" style="position:absolute;margin-left:298.15pt;margin-top:721.9pt;width:15.75pt;height:14pt;z-index:-128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" filled="f" stroked="f">
              <v:textbox inset="0,0,0,0">
                <w:txbxContent>
                  <w:p w14:paraId="181503B1" w14:textId="77777777" w:rsidR="002363D0" w:rsidRDefault="002363D0">
                    <w:pPr>
                      <w:pStyle w:val="BodyText"/>
                      <w:spacing w:line="251" w:lineRule="exact"/>
                      <w:ind w:left="40"/>
                    </w:pPr>
                    <w:r>
                      <w:fldChar w:fldCharType="begin"/>
                    </w:r>
                    <w:r>
                      <w:instrText xml:space="preserve"> PAGE </w:instrText>
                    </w:r>
                    <w:r>
                      <w:fldChar w:fldCharType="separate"/>
                    </w:r>
                    <w:r>
                      <w:rPr>
                        <w:noProof/>
                      </w:rPr>
                      <w:t>91</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27E9A" w14:textId="77777777" w:rsidR="002363D0" w:rsidRDefault="002363D0">
    <w:pPr>
      <w:pStyle w:val="BodyText"/>
      <w:spacing w:line="14" w:lineRule="auto"/>
      <w:rPr>
        <w:sz w:val="20"/>
      </w:rPr>
    </w:pPr>
    <w:r>
      <w:rPr>
        <w:noProof/>
      </w:rPr>
      <mc:AlternateContent>
        <mc:Choice Requires="wps">
          <w:drawing>
            <wp:anchor distT="0" distB="0" distL="114300" distR="114300" simplePos="0" relativeHeight="503188376" behindDoc="1" locked="0" layoutInCell="1" allowOverlap="1" wp14:anchorId="60B2A872" wp14:editId="40F5129A">
              <wp:simplePos x="0" y="0"/>
              <wp:positionH relativeFrom="page">
                <wp:posOffset>3761740</wp:posOffset>
              </wp:positionH>
              <wp:positionV relativeFrom="page">
                <wp:posOffset>9168130</wp:posOffset>
              </wp:positionV>
              <wp:extent cx="248920" cy="1778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C3DCA" w14:textId="77777777" w:rsidR="002363D0" w:rsidRDefault="002363D0">
                          <w:pPr>
                            <w:pStyle w:val="BodyText"/>
                            <w:spacing w:line="251" w:lineRule="exact"/>
                            <w:ind w:left="20"/>
                          </w:pPr>
                          <w:r>
                            <w:t>100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B2A872" id="_x0000_t202" coordsize="21600,21600" o:spt="202" path="m,l,21600r21600,l21600,xe">
              <v:stroke joinstyle="miter"/>
              <v:path gradientshapeok="t" o:connecttype="rect"/>
            </v:shapetype>
            <v:shape id="Text Box 3" o:spid="_x0000_s1091" type="#_x0000_t202" style="position:absolute;margin-left:296.2pt;margin-top:721.9pt;width:19.6pt;height:14pt;z-index:-128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" filled="f" stroked="f">
              <v:textbox inset="0,0,0,0">
                <w:txbxContent>
                  <w:p w14:paraId="72BC3DCA" w14:textId="77777777" w:rsidR="002363D0" w:rsidRDefault="002363D0">
                    <w:pPr>
                      <w:pStyle w:val="BodyText"/>
                      <w:spacing w:line="251" w:lineRule="exact"/>
                      <w:ind w:left="20"/>
                    </w:pPr>
                    <w:r>
                      <w:t>100</w:t>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3C0F99" w14:textId="77777777" w:rsidR="002363D0" w:rsidRDefault="002363D0">
    <w:pPr>
      <w:pStyle w:val="BodyText"/>
      <w:spacing w:line="14" w:lineRule="auto"/>
      <w:rPr>
        <w:sz w:val="20"/>
      </w:rPr>
    </w:pPr>
    <w:r>
      <w:rPr>
        <w:noProof/>
      </w:rPr>
      <mc:AlternateContent>
        <mc:Choice Requires="wps">
          <w:drawing>
            <wp:anchor distT="0" distB="0" distL="114300" distR="114300" simplePos="0" relativeHeight="503188400" behindDoc="1" locked="0" layoutInCell="1" allowOverlap="1" wp14:anchorId="14D77B16" wp14:editId="2999A601">
              <wp:simplePos x="0" y="0"/>
              <wp:positionH relativeFrom="page">
                <wp:posOffset>3749040</wp:posOffset>
              </wp:positionH>
              <wp:positionV relativeFrom="page">
                <wp:posOffset>9168130</wp:posOffset>
              </wp:positionV>
              <wp:extent cx="274320" cy="1778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D437E4" w14:textId="77777777" w:rsidR="002363D0" w:rsidRDefault="002363D0">
                          <w:pPr>
                            <w:pStyle w:val="BodyText"/>
                            <w:spacing w:line="251" w:lineRule="exact"/>
                            <w:ind w:left="40"/>
                          </w:pPr>
                          <w:r>
                            <w:fldChar w:fldCharType="begin"/>
                          </w:r>
                          <w:r>
                            <w:instrText xml:space="preserve"> PAGE </w:instrText>
                          </w:r>
                          <w:r>
                            <w:fldChar w:fldCharType="separate"/>
                          </w:r>
                          <w:r>
                            <w:rPr>
                              <w:noProof/>
                            </w:rPr>
                            <w:t>117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D77B16" id="_x0000_t202" coordsize="21600,21600" o:spt="202" path="m,l,21600r21600,l21600,xe">
              <v:stroke joinstyle="miter"/>
              <v:path gradientshapeok="t" o:connecttype="rect"/>
            </v:shapetype>
            <v:shape id="Text Box 2" o:spid="_x0000_s1092" type="#_x0000_t202" style="position:absolute;margin-left:295.2pt;margin-top:721.9pt;width:21.6pt;height:14pt;z-index:-128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" filled="f" stroked="f">
              <v:textbox inset="0,0,0,0">
                <w:txbxContent>
                  <w:p w14:paraId="78D437E4" w14:textId="77777777" w:rsidR="002363D0" w:rsidRDefault="002363D0">
                    <w:pPr>
                      <w:pStyle w:val="BodyText"/>
                      <w:spacing w:line="251" w:lineRule="exact"/>
                      <w:ind w:left="40"/>
                    </w:pPr>
                    <w:r>
                      <w:fldChar w:fldCharType="begin"/>
                    </w:r>
                    <w:r>
                      <w:instrText xml:space="preserve"> PAGE </w:instrText>
                    </w:r>
                    <w:r>
                      <w:fldChar w:fldCharType="separate"/>
                    </w:r>
                    <w:r>
                      <w:rPr>
                        <w:noProof/>
                      </w:rPr>
                      <w:t>117</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D4E563" w14:textId="77777777" w:rsidR="002363D0" w:rsidRDefault="002363D0">
    <w:pPr>
      <w:pStyle w:val="BodyText"/>
      <w:spacing w:line="14" w:lineRule="auto"/>
      <w:rPr>
        <w:sz w:val="20"/>
      </w:rPr>
    </w:pPr>
    <w:r>
      <w:rPr>
        <w:noProof/>
      </w:rPr>
      <mc:AlternateContent>
        <mc:Choice Requires="wps">
          <w:drawing>
            <wp:anchor distT="0" distB="0" distL="114300" distR="114300" simplePos="0" relativeHeight="503188424" behindDoc="1" locked="0" layoutInCell="1" allowOverlap="1" wp14:anchorId="068231E2" wp14:editId="4BC06372">
              <wp:simplePos x="0" y="0"/>
              <wp:positionH relativeFrom="page">
                <wp:posOffset>3749040</wp:posOffset>
              </wp:positionH>
              <wp:positionV relativeFrom="page">
                <wp:posOffset>9168130</wp:posOffset>
              </wp:positionV>
              <wp:extent cx="274320" cy="17780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D0ECC" w14:textId="77777777" w:rsidR="002363D0" w:rsidRDefault="002363D0">
                          <w:pPr>
                            <w:pStyle w:val="BodyText"/>
                            <w:spacing w:line="251" w:lineRule="exact"/>
                            <w:ind w:left="40"/>
                          </w:pPr>
                          <w:r>
                            <w:fldChar w:fldCharType="begin"/>
                          </w:r>
                          <w:r>
                            <w:instrText xml:space="preserve"> PAGE </w:instrText>
                          </w:r>
                          <w:r>
                            <w:fldChar w:fldCharType="separate"/>
                          </w:r>
                          <w:r>
                            <w:rPr>
                              <w:noProof/>
                            </w:rPr>
                            <w:t>120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8231E2" id="_x0000_t202" coordsize="21600,21600" o:spt="202" path="m,l,21600r21600,l21600,xe">
              <v:stroke joinstyle="miter"/>
              <v:path gradientshapeok="t" o:connecttype="rect"/>
            </v:shapetype>
            <v:shape id="Text Box 1" o:spid="_x0000_s1093" type="#_x0000_t202" style="position:absolute;margin-left:295.2pt;margin-top:721.9pt;width:21.6pt;height:14pt;z-index:-128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" filled="f" stroked="f">
              <v:textbox inset="0,0,0,0">
                <w:txbxContent>
                  <w:p w14:paraId="0D5D0ECC" w14:textId="77777777" w:rsidR="002363D0" w:rsidRDefault="002363D0">
                    <w:pPr>
                      <w:pStyle w:val="BodyText"/>
                      <w:spacing w:line="251" w:lineRule="exact"/>
                      <w:ind w:left="40"/>
                    </w:pPr>
                    <w:r>
                      <w:fldChar w:fldCharType="begin"/>
                    </w:r>
                    <w:r>
                      <w:instrText xml:space="preserve"> PAGE </w:instrText>
                    </w:r>
                    <w:r>
                      <w:fldChar w:fldCharType="separate"/>
                    </w:r>
                    <w:r>
                      <w:rPr>
                        <w:noProof/>
                      </w:rPr>
                      <w:t>120</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00715" w14:textId="77777777" w:rsidR="002363D0" w:rsidRDefault="002363D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168AE4" w14:textId="77777777" w:rsidR="008B03C2" w:rsidRDefault="008B03C2">
      <w:r>
        <w:separator/>
      </w:r>
    </w:p>
  </w:footnote>
  <w:footnote w:type="continuationSeparator" w:id="0">
    <w:p w14:paraId="5FF9D932" w14:textId="77777777" w:rsidR="008B03C2" w:rsidRDefault="008B03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42EA9"/>
    <w:multiLevelType w:val="hybridMultilevel"/>
    <w:tmpl w:val="A9B0706C"/>
    <w:lvl w:ilvl="0" w:tplc="6338E08C">
      <w:start w:val="18"/>
      <w:numFmt w:val="upperLetter"/>
      <w:lvlText w:val="%1."/>
      <w:lvlJc w:val="left"/>
      <w:pPr>
        <w:ind w:left="120" w:hanging="344"/>
        <w:jc w:val="left"/>
      </w:pPr>
      <w:rPr>
        <w:rFonts w:ascii="Bookman Old Style" w:eastAsia="Bookman Old Style" w:hAnsi="Bookman Old Style" w:cs="Bookman Old Style" w:hint="default"/>
        <w:i/>
        <w:spacing w:val="0"/>
        <w:w w:val="106"/>
        <w:sz w:val="24"/>
        <w:szCs w:val="24"/>
      </w:rPr>
    </w:lvl>
    <w:lvl w:ilvl="1" w:tplc="F1B2F4CC">
      <w:numFmt w:val="bullet"/>
      <w:lvlText w:val="•"/>
      <w:lvlJc w:val="left"/>
      <w:pPr>
        <w:ind w:left="705" w:hanging="237"/>
      </w:pPr>
      <w:rPr>
        <w:rFonts w:ascii="Lucida Sans Unicode" w:eastAsia="Lucida Sans Unicode" w:hAnsi="Lucida Sans Unicode" w:cs="Lucida Sans Unicode" w:hint="default"/>
        <w:w w:val="78"/>
        <w:sz w:val="24"/>
        <w:szCs w:val="24"/>
      </w:rPr>
    </w:lvl>
    <w:lvl w:ilvl="2" w:tplc="B6C2C1B4">
      <w:numFmt w:val="bullet"/>
      <w:lvlText w:val="•"/>
      <w:lvlJc w:val="left"/>
      <w:pPr>
        <w:ind w:left="1608" w:hanging="237"/>
      </w:pPr>
      <w:rPr>
        <w:rFonts w:hint="default"/>
      </w:rPr>
    </w:lvl>
    <w:lvl w:ilvl="3" w:tplc="A218032C">
      <w:numFmt w:val="bullet"/>
      <w:lvlText w:val="•"/>
      <w:lvlJc w:val="left"/>
      <w:pPr>
        <w:ind w:left="2517" w:hanging="237"/>
      </w:pPr>
      <w:rPr>
        <w:rFonts w:hint="default"/>
      </w:rPr>
    </w:lvl>
    <w:lvl w:ilvl="4" w:tplc="2FDA4478">
      <w:numFmt w:val="bullet"/>
      <w:lvlText w:val="•"/>
      <w:lvlJc w:val="left"/>
      <w:pPr>
        <w:ind w:left="3426" w:hanging="237"/>
      </w:pPr>
      <w:rPr>
        <w:rFonts w:hint="default"/>
      </w:rPr>
    </w:lvl>
    <w:lvl w:ilvl="5" w:tplc="2B70E4BE">
      <w:numFmt w:val="bullet"/>
      <w:lvlText w:val="•"/>
      <w:lvlJc w:val="left"/>
      <w:pPr>
        <w:ind w:left="4335" w:hanging="237"/>
      </w:pPr>
      <w:rPr>
        <w:rFonts w:hint="default"/>
      </w:rPr>
    </w:lvl>
    <w:lvl w:ilvl="6" w:tplc="CF60299C">
      <w:numFmt w:val="bullet"/>
      <w:lvlText w:val="•"/>
      <w:lvlJc w:val="left"/>
      <w:pPr>
        <w:ind w:left="5244" w:hanging="237"/>
      </w:pPr>
      <w:rPr>
        <w:rFonts w:hint="default"/>
      </w:rPr>
    </w:lvl>
    <w:lvl w:ilvl="7" w:tplc="C6F0843E">
      <w:numFmt w:val="bullet"/>
      <w:lvlText w:val="•"/>
      <w:lvlJc w:val="left"/>
      <w:pPr>
        <w:ind w:left="6153" w:hanging="237"/>
      </w:pPr>
      <w:rPr>
        <w:rFonts w:hint="default"/>
      </w:rPr>
    </w:lvl>
    <w:lvl w:ilvl="8" w:tplc="A0CE75FC">
      <w:numFmt w:val="bullet"/>
      <w:lvlText w:val="•"/>
      <w:lvlJc w:val="left"/>
      <w:pPr>
        <w:ind w:left="7062" w:hanging="237"/>
      </w:pPr>
      <w:rPr>
        <w:rFonts w:hint="default"/>
      </w:rPr>
    </w:lvl>
  </w:abstractNum>
  <w:abstractNum w:abstractNumId="1" w15:restartNumberingAfterBreak="0">
    <w:nsid w:val="0DCA24E1"/>
    <w:multiLevelType w:val="hybridMultilevel"/>
    <w:tmpl w:val="17FCA31A"/>
    <w:lvl w:ilvl="0" w:tplc="B99E59A6">
      <w:start w:val="1"/>
      <w:numFmt w:val="decimal"/>
      <w:lvlText w:val="%1."/>
      <w:lvlJc w:val="left"/>
      <w:pPr>
        <w:ind w:left="685" w:hanging="300"/>
        <w:jc w:val="left"/>
      </w:pPr>
      <w:rPr>
        <w:rFonts w:ascii="Times New Roman" w:eastAsia="Times New Roman" w:hAnsi="Times New Roman" w:cs="Times New Roman" w:hint="default"/>
        <w:w w:val="100"/>
        <w:sz w:val="24"/>
        <w:szCs w:val="24"/>
      </w:rPr>
    </w:lvl>
    <w:lvl w:ilvl="1" w:tplc="A2564410">
      <w:numFmt w:val="bullet"/>
      <w:lvlText w:val="•"/>
      <w:lvlJc w:val="left"/>
      <w:pPr>
        <w:ind w:left="1200" w:hanging="237"/>
      </w:pPr>
      <w:rPr>
        <w:rFonts w:ascii="Lucida Sans Unicode" w:eastAsia="Lucida Sans Unicode" w:hAnsi="Lucida Sans Unicode" w:cs="Lucida Sans Unicode" w:hint="default"/>
        <w:w w:val="78"/>
        <w:sz w:val="24"/>
        <w:szCs w:val="24"/>
      </w:rPr>
    </w:lvl>
    <w:lvl w:ilvl="2" w:tplc="85882F52">
      <w:numFmt w:val="bullet"/>
      <w:lvlText w:val="•"/>
      <w:lvlJc w:val="left"/>
      <w:pPr>
        <w:ind w:left="1220" w:hanging="237"/>
      </w:pPr>
      <w:rPr>
        <w:rFonts w:hint="default"/>
      </w:rPr>
    </w:lvl>
    <w:lvl w:ilvl="3" w:tplc="C3E83814">
      <w:numFmt w:val="bullet"/>
      <w:lvlText w:val="•"/>
      <w:lvlJc w:val="left"/>
      <w:pPr>
        <w:ind w:left="2175" w:hanging="237"/>
      </w:pPr>
      <w:rPr>
        <w:rFonts w:hint="default"/>
      </w:rPr>
    </w:lvl>
    <w:lvl w:ilvl="4" w:tplc="A314B2A2">
      <w:numFmt w:val="bullet"/>
      <w:lvlText w:val="•"/>
      <w:lvlJc w:val="left"/>
      <w:pPr>
        <w:ind w:left="3130" w:hanging="237"/>
      </w:pPr>
      <w:rPr>
        <w:rFonts w:hint="default"/>
      </w:rPr>
    </w:lvl>
    <w:lvl w:ilvl="5" w:tplc="7C94AFE6">
      <w:numFmt w:val="bullet"/>
      <w:lvlText w:val="•"/>
      <w:lvlJc w:val="left"/>
      <w:pPr>
        <w:ind w:left="4085" w:hanging="237"/>
      </w:pPr>
      <w:rPr>
        <w:rFonts w:hint="default"/>
      </w:rPr>
    </w:lvl>
    <w:lvl w:ilvl="6" w:tplc="BE5EA10E">
      <w:numFmt w:val="bullet"/>
      <w:lvlText w:val="•"/>
      <w:lvlJc w:val="left"/>
      <w:pPr>
        <w:ind w:left="5040" w:hanging="237"/>
      </w:pPr>
      <w:rPr>
        <w:rFonts w:hint="default"/>
      </w:rPr>
    </w:lvl>
    <w:lvl w:ilvl="7" w:tplc="16F07D1A">
      <w:numFmt w:val="bullet"/>
      <w:lvlText w:val="•"/>
      <w:lvlJc w:val="left"/>
      <w:pPr>
        <w:ind w:left="5995" w:hanging="237"/>
      </w:pPr>
      <w:rPr>
        <w:rFonts w:hint="default"/>
      </w:rPr>
    </w:lvl>
    <w:lvl w:ilvl="8" w:tplc="EA208682">
      <w:numFmt w:val="bullet"/>
      <w:lvlText w:val="•"/>
      <w:lvlJc w:val="left"/>
      <w:pPr>
        <w:ind w:left="6950" w:hanging="237"/>
      </w:pPr>
      <w:rPr>
        <w:rFonts w:hint="default"/>
      </w:rPr>
    </w:lvl>
  </w:abstractNum>
  <w:abstractNum w:abstractNumId="2" w15:restartNumberingAfterBreak="0">
    <w:nsid w:val="134C6F0E"/>
    <w:multiLevelType w:val="multilevel"/>
    <w:tmpl w:val="8E74907C"/>
    <w:lvl w:ilvl="0">
      <w:start w:val="1"/>
      <w:numFmt w:val="decimal"/>
      <w:lvlText w:val="%1."/>
      <w:lvlJc w:val="left"/>
      <w:pPr>
        <w:ind w:left="661" w:hanging="562"/>
        <w:jc w:val="left"/>
      </w:pPr>
      <w:rPr>
        <w:rFonts w:ascii="Times New Roman" w:eastAsia="Times New Roman" w:hAnsi="Times New Roman" w:cs="Times New Roman" w:hint="default"/>
        <w:w w:val="100"/>
        <w:sz w:val="24"/>
        <w:szCs w:val="24"/>
      </w:rPr>
    </w:lvl>
    <w:lvl w:ilvl="1">
      <w:start w:val="1"/>
      <w:numFmt w:val="decimal"/>
      <w:lvlText w:val="%1.%2"/>
      <w:lvlJc w:val="left"/>
      <w:pPr>
        <w:ind w:left="1130" w:hanging="469"/>
        <w:jc w:val="left"/>
      </w:pPr>
      <w:rPr>
        <w:rFonts w:ascii="Times New Roman" w:eastAsia="Times New Roman" w:hAnsi="Times New Roman" w:cs="Times New Roman" w:hint="default"/>
        <w:w w:val="99"/>
        <w:sz w:val="24"/>
        <w:szCs w:val="24"/>
      </w:rPr>
    </w:lvl>
    <w:lvl w:ilvl="2">
      <w:start w:val="1"/>
      <w:numFmt w:val="decimal"/>
      <w:lvlText w:val="%1.%2.%3"/>
      <w:lvlJc w:val="left"/>
      <w:pPr>
        <w:ind w:left="1832" w:hanging="703"/>
        <w:jc w:val="left"/>
      </w:pPr>
      <w:rPr>
        <w:rFonts w:ascii="Times New Roman" w:eastAsia="Times New Roman" w:hAnsi="Times New Roman" w:cs="Times New Roman" w:hint="default"/>
        <w:w w:val="100"/>
        <w:sz w:val="24"/>
        <w:szCs w:val="24"/>
      </w:rPr>
    </w:lvl>
    <w:lvl w:ilvl="3">
      <w:numFmt w:val="bullet"/>
      <w:lvlText w:val="•"/>
      <w:lvlJc w:val="left"/>
      <w:pPr>
        <w:ind w:left="1840" w:hanging="703"/>
      </w:pPr>
      <w:rPr>
        <w:rFonts w:hint="default"/>
      </w:rPr>
    </w:lvl>
    <w:lvl w:ilvl="4">
      <w:numFmt w:val="bullet"/>
      <w:lvlText w:val="•"/>
      <w:lvlJc w:val="left"/>
      <w:pPr>
        <w:ind w:left="1860" w:hanging="703"/>
      </w:pPr>
      <w:rPr>
        <w:rFonts w:hint="default"/>
      </w:rPr>
    </w:lvl>
    <w:lvl w:ilvl="5">
      <w:numFmt w:val="bullet"/>
      <w:lvlText w:val="•"/>
      <w:lvlJc w:val="left"/>
      <w:pPr>
        <w:ind w:left="3026" w:hanging="703"/>
      </w:pPr>
      <w:rPr>
        <w:rFonts w:hint="default"/>
      </w:rPr>
    </w:lvl>
    <w:lvl w:ilvl="6">
      <w:numFmt w:val="bullet"/>
      <w:lvlText w:val="•"/>
      <w:lvlJc w:val="left"/>
      <w:pPr>
        <w:ind w:left="4193" w:hanging="703"/>
      </w:pPr>
      <w:rPr>
        <w:rFonts w:hint="default"/>
      </w:rPr>
    </w:lvl>
    <w:lvl w:ilvl="7">
      <w:numFmt w:val="bullet"/>
      <w:lvlText w:val="•"/>
      <w:lvlJc w:val="left"/>
      <w:pPr>
        <w:ind w:left="5360" w:hanging="703"/>
      </w:pPr>
      <w:rPr>
        <w:rFonts w:hint="default"/>
      </w:rPr>
    </w:lvl>
    <w:lvl w:ilvl="8">
      <w:numFmt w:val="bullet"/>
      <w:lvlText w:val="•"/>
      <w:lvlJc w:val="left"/>
      <w:pPr>
        <w:ind w:left="6526" w:hanging="703"/>
      </w:pPr>
      <w:rPr>
        <w:rFonts w:hint="default"/>
      </w:rPr>
    </w:lvl>
  </w:abstractNum>
  <w:abstractNum w:abstractNumId="3" w15:restartNumberingAfterBreak="0">
    <w:nsid w:val="13780C0A"/>
    <w:multiLevelType w:val="hybridMultilevel"/>
    <w:tmpl w:val="31C00E6A"/>
    <w:lvl w:ilvl="0" w:tplc="6150C364">
      <w:numFmt w:val="bullet"/>
      <w:lvlText w:val="•"/>
      <w:lvlJc w:val="left"/>
      <w:pPr>
        <w:ind w:left="705" w:hanging="237"/>
      </w:pPr>
      <w:rPr>
        <w:rFonts w:ascii="Lucida Sans Unicode" w:eastAsia="Lucida Sans Unicode" w:hAnsi="Lucida Sans Unicode" w:cs="Lucida Sans Unicode" w:hint="default"/>
        <w:w w:val="78"/>
        <w:sz w:val="24"/>
        <w:szCs w:val="24"/>
      </w:rPr>
    </w:lvl>
    <w:lvl w:ilvl="1" w:tplc="588663CE">
      <w:numFmt w:val="bullet"/>
      <w:lvlText w:val="•"/>
      <w:lvlJc w:val="left"/>
      <w:pPr>
        <w:ind w:left="1518" w:hanging="237"/>
      </w:pPr>
      <w:rPr>
        <w:rFonts w:hint="default"/>
      </w:rPr>
    </w:lvl>
    <w:lvl w:ilvl="2" w:tplc="3D4ACA04">
      <w:numFmt w:val="bullet"/>
      <w:lvlText w:val="•"/>
      <w:lvlJc w:val="left"/>
      <w:pPr>
        <w:ind w:left="2336" w:hanging="237"/>
      </w:pPr>
      <w:rPr>
        <w:rFonts w:hint="default"/>
      </w:rPr>
    </w:lvl>
    <w:lvl w:ilvl="3" w:tplc="86B67834">
      <w:numFmt w:val="bullet"/>
      <w:lvlText w:val="•"/>
      <w:lvlJc w:val="left"/>
      <w:pPr>
        <w:ind w:left="3154" w:hanging="237"/>
      </w:pPr>
      <w:rPr>
        <w:rFonts w:hint="default"/>
      </w:rPr>
    </w:lvl>
    <w:lvl w:ilvl="4" w:tplc="D342242E">
      <w:numFmt w:val="bullet"/>
      <w:lvlText w:val="•"/>
      <w:lvlJc w:val="left"/>
      <w:pPr>
        <w:ind w:left="3972" w:hanging="237"/>
      </w:pPr>
      <w:rPr>
        <w:rFonts w:hint="default"/>
      </w:rPr>
    </w:lvl>
    <w:lvl w:ilvl="5" w:tplc="74A6A70C">
      <w:numFmt w:val="bullet"/>
      <w:lvlText w:val="•"/>
      <w:lvlJc w:val="left"/>
      <w:pPr>
        <w:ind w:left="4790" w:hanging="237"/>
      </w:pPr>
      <w:rPr>
        <w:rFonts w:hint="default"/>
      </w:rPr>
    </w:lvl>
    <w:lvl w:ilvl="6" w:tplc="0D1C2C6C">
      <w:numFmt w:val="bullet"/>
      <w:lvlText w:val="•"/>
      <w:lvlJc w:val="left"/>
      <w:pPr>
        <w:ind w:left="5608" w:hanging="237"/>
      </w:pPr>
      <w:rPr>
        <w:rFonts w:hint="default"/>
      </w:rPr>
    </w:lvl>
    <w:lvl w:ilvl="7" w:tplc="87CC1684">
      <w:numFmt w:val="bullet"/>
      <w:lvlText w:val="•"/>
      <w:lvlJc w:val="left"/>
      <w:pPr>
        <w:ind w:left="6426" w:hanging="237"/>
      </w:pPr>
      <w:rPr>
        <w:rFonts w:hint="default"/>
      </w:rPr>
    </w:lvl>
    <w:lvl w:ilvl="8" w:tplc="1110F44C">
      <w:numFmt w:val="bullet"/>
      <w:lvlText w:val="•"/>
      <w:lvlJc w:val="left"/>
      <w:pPr>
        <w:ind w:left="7244" w:hanging="237"/>
      </w:pPr>
      <w:rPr>
        <w:rFonts w:hint="default"/>
      </w:rPr>
    </w:lvl>
  </w:abstractNum>
  <w:abstractNum w:abstractNumId="4" w15:restartNumberingAfterBreak="0">
    <w:nsid w:val="17071E0E"/>
    <w:multiLevelType w:val="hybridMultilevel"/>
    <w:tmpl w:val="683C57B6"/>
    <w:lvl w:ilvl="0" w:tplc="69E28E12">
      <w:start w:val="1"/>
      <w:numFmt w:val="decimal"/>
      <w:lvlText w:val="%1"/>
      <w:lvlJc w:val="left"/>
      <w:pPr>
        <w:ind w:left="1095" w:hanging="937"/>
        <w:jc w:val="left"/>
      </w:pPr>
      <w:rPr>
        <w:rFonts w:ascii="Times New Roman" w:eastAsia="Times New Roman" w:hAnsi="Times New Roman" w:cs="Times New Roman" w:hint="default"/>
        <w:w w:val="97"/>
        <w:sz w:val="24"/>
        <w:szCs w:val="24"/>
      </w:rPr>
    </w:lvl>
    <w:lvl w:ilvl="1" w:tplc="BDB6A828">
      <w:numFmt w:val="bullet"/>
      <w:lvlText w:val="•"/>
      <w:lvlJc w:val="left"/>
      <w:pPr>
        <w:ind w:left="1876" w:hanging="937"/>
      </w:pPr>
      <w:rPr>
        <w:rFonts w:hint="default"/>
      </w:rPr>
    </w:lvl>
    <w:lvl w:ilvl="2" w:tplc="A2D2F272">
      <w:numFmt w:val="bullet"/>
      <w:lvlText w:val="•"/>
      <w:lvlJc w:val="left"/>
      <w:pPr>
        <w:ind w:left="2652" w:hanging="937"/>
      </w:pPr>
      <w:rPr>
        <w:rFonts w:hint="default"/>
      </w:rPr>
    </w:lvl>
    <w:lvl w:ilvl="3" w:tplc="AEFA2F2E">
      <w:numFmt w:val="bullet"/>
      <w:lvlText w:val="•"/>
      <w:lvlJc w:val="left"/>
      <w:pPr>
        <w:ind w:left="3428" w:hanging="937"/>
      </w:pPr>
      <w:rPr>
        <w:rFonts w:hint="default"/>
      </w:rPr>
    </w:lvl>
    <w:lvl w:ilvl="4" w:tplc="7884BBCC">
      <w:numFmt w:val="bullet"/>
      <w:lvlText w:val="•"/>
      <w:lvlJc w:val="left"/>
      <w:pPr>
        <w:ind w:left="4204" w:hanging="937"/>
      </w:pPr>
      <w:rPr>
        <w:rFonts w:hint="default"/>
      </w:rPr>
    </w:lvl>
    <w:lvl w:ilvl="5" w:tplc="2444AAD8">
      <w:numFmt w:val="bullet"/>
      <w:lvlText w:val="•"/>
      <w:lvlJc w:val="left"/>
      <w:pPr>
        <w:ind w:left="4980" w:hanging="937"/>
      </w:pPr>
      <w:rPr>
        <w:rFonts w:hint="default"/>
      </w:rPr>
    </w:lvl>
    <w:lvl w:ilvl="6" w:tplc="8F3A0F58">
      <w:numFmt w:val="bullet"/>
      <w:lvlText w:val="•"/>
      <w:lvlJc w:val="left"/>
      <w:pPr>
        <w:ind w:left="5756" w:hanging="937"/>
      </w:pPr>
      <w:rPr>
        <w:rFonts w:hint="default"/>
      </w:rPr>
    </w:lvl>
    <w:lvl w:ilvl="7" w:tplc="08EA61EC">
      <w:numFmt w:val="bullet"/>
      <w:lvlText w:val="•"/>
      <w:lvlJc w:val="left"/>
      <w:pPr>
        <w:ind w:left="6532" w:hanging="937"/>
      </w:pPr>
      <w:rPr>
        <w:rFonts w:hint="default"/>
      </w:rPr>
    </w:lvl>
    <w:lvl w:ilvl="8" w:tplc="385C7702">
      <w:numFmt w:val="bullet"/>
      <w:lvlText w:val="•"/>
      <w:lvlJc w:val="left"/>
      <w:pPr>
        <w:ind w:left="7308" w:hanging="937"/>
      </w:pPr>
      <w:rPr>
        <w:rFonts w:hint="default"/>
      </w:rPr>
    </w:lvl>
  </w:abstractNum>
  <w:abstractNum w:abstractNumId="5" w15:restartNumberingAfterBreak="0">
    <w:nsid w:val="2AC17390"/>
    <w:multiLevelType w:val="multilevel"/>
    <w:tmpl w:val="5C1E5B52"/>
    <w:lvl w:ilvl="0">
      <w:start w:val="2"/>
      <w:numFmt w:val="decimal"/>
      <w:lvlText w:val="%1"/>
      <w:lvlJc w:val="left"/>
      <w:pPr>
        <w:ind w:left="1273" w:hanging="822"/>
        <w:jc w:val="left"/>
      </w:pPr>
      <w:rPr>
        <w:rFonts w:hint="default"/>
      </w:rPr>
    </w:lvl>
    <w:lvl w:ilvl="1">
      <w:start w:val="3"/>
      <w:numFmt w:val="decimal"/>
      <w:lvlText w:val="%1.%2"/>
      <w:lvlJc w:val="left"/>
      <w:pPr>
        <w:ind w:left="1273" w:hanging="822"/>
        <w:jc w:val="right"/>
      </w:pPr>
      <w:rPr>
        <w:rFonts w:hint="default"/>
      </w:rPr>
    </w:lvl>
    <w:lvl w:ilvl="2">
      <w:start w:val="2"/>
      <w:numFmt w:val="decimal"/>
      <w:lvlText w:val="%1.%2.%3"/>
      <w:lvlJc w:val="left"/>
      <w:pPr>
        <w:ind w:left="1273" w:hanging="822"/>
        <w:jc w:val="left"/>
      </w:pPr>
      <w:rPr>
        <w:rFonts w:ascii="Times New Roman" w:eastAsia="Times New Roman" w:hAnsi="Times New Roman" w:cs="Times New Roman" w:hint="default"/>
        <w:b/>
        <w:bCs/>
        <w:w w:val="115"/>
        <w:sz w:val="24"/>
        <w:szCs w:val="24"/>
      </w:rPr>
    </w:lvl>
    <w:lvl w:ilvl="3">
      <w:numFmt w:val="bullet"/>
      <w:lvlText w:val="•"/>
      <w:lvlJc w:val="left"/>
      <w:pPr>
        <w:ind w:left="3554" w:hanging="822"/>
      </w:pPr>
      <w:rPr>
        <w:rFonts w:hint="default"/>
      </w:rPr>
    </w:lvl>
    <w:lvl w:ilvl="4">
      <w:numFmt w:val="bullet"/>
      <w:lvlText w:val="•"/>
      <w:lvlJc w:val="left"/>
      <w:pPr>
        <w:ind w:left="4312" w:hanging="822"/>
      </w:pPr>
      <w:rPr>
        <w:rFonts w:hint="default"/>
      </w:rPr>
    </w:lvl>
    <w:lvl w:ilvl="5">
      <w:numFmt w:val="bullet"/>
      <w:lvlText w:val="•"/>
      <w:lvlJc w:val="left"/>
      <w:pPr>
        <w:ind w:left="5070" w:hanging="822"/>
      </w:pPr>
      <w:rPr>
        <w:rFonts w:hint="default"/>
      </w:rPr>
    </w:lvl>
    <w:lvl w:ilvl="6">
      <w:numFmt w:val="bullet"/>
      <w:lvlText w:val="•"/>
      <w:lvlJc w:val="left"/>
      <w:pPr>
        <w:ind w:left="5828" w:hanging="822"/>
      </w:pPr>
      <w:rPr>
        <w:rFonts w:hint="default"/>
      </w:rPr>
    </w:lvl>
    <w:lvl w:ilvl="7">
      <w:numFmt w:val="bullet"/>
      <w:lvlText w:val="•"/>
      <w:lvlJc w:val="left"/>
      <w:pPr>
        <w:ind w:left="6586" w:hanging="822"/>
      </w:pPr>
      <w:rPr>
        <w:rFonts w:hint="default"/>
      </w:rPr>
    </w:lvl>
    <w:lvl w:ilvl="8">
      <w:numFmt w:val="bullet"/>
      <w:lvlText w:val="•"/>
      <w:lvlJc w:val="left"/>
      <w:pPr>
        <w:ind w:left="7344" w:hanging="822"/>
      </w:pPr>
      <w:rPr>
        <w:rFonts w:hint="default"/>
      </w:rPr>
    </w:lvl>
  </w:abstractNum>
  <w:abstractNum w:abstractNumId="6" w15:restartNumberingAfterBreak="0">
    <w:nsid w:val="2D4E4BA2"/>
    <w:multiLevelType w:val="multilevel"/>
    <w:tmpl w:val="B8FE6066"/>
    <w:lvl w:ilvl="0">
      <w:start w:val="2"/>
      <w:numFmt w:val="decimal"/>
      <w:lvlText w:val="%1"/>
      <w:lvlJc w:val="left"/>
      <w:pPr>
        <w:ind w:left="732" w:hanging="613"/>
        <w:jc w:val="left"/>
      </w:pPr>
      <w:rPr>
        <w:rFonts w:hint="default"/>
      </w:rPr>
    </w:lvl>
    <w:lvl w:ilvl="1">
      <w:start w:val="1"/>
      <w:numFmt w:val="decimal"/>
      <w:lvlText w:val="%1.%2"/>
      <w:lvlJc w:val="left"/>
      <w:pPr>
        <w:ind w:left="732" w:hanging="613"/>
        <w:jc w:val="left"/>
      </w:pPr>
      <w:rPr>
        <w:rFonts w:ascii="Times New Roman" w:eastAsia="Times New Roman" w:hAnsi="Times New Roman" w:cs="Times New Roman" w:hint="default"/>
        <w:b/>
        <w:bCs/>
        <w:w w:val="114"/>
        <w:sz w:val="24"/>
        <w:szCs w:val="24"/>
      </w:rPr>
    </w:lvl>
    <w:lvl w:ilvl="2">
      <w:start w:val="1"/>
      <w:numFmt w:val="decimal"/>
      <w:lvlText w:val="%1.%2.%3"/>
      <w:lvlJc w:val="left"/>
      <w:pPr>
        <w:ind w:left="1273" w:hanging="822"/>
        <w:jc w:val="left"/>
      </w:pPr>
      <w:rPr>
        <w:rFonts w:ascii="Times New Roman" w:eastAsia="Times New Roman" w:hAnsi="Times New Roman" w:cs="Times New Roman" w:hint="default"/>
        <w:b/>
        <w:bCs/>
        <w:w w:val="115"/>
        <w:sz w:val="24"/>
        <w:szCs w:val="24"/>
      </w:rPr>
    </w:lvl>
    <w:lvl w:ilvl="3">
      <w:numFmt w:val="bullet"/>
      <w:lvlText w:val="•"/>
      <w:lvlJc w:val="left"/>
      <w:pPr>
        <w:ind w:left="2964" w:hanging="822"/>
      </w:pPr>
      <w:rPr>
        <w:rFonts w:hint="default"/>
      </w:rPr>
    </w:lvl>
    <w:lvl w:ilvl="4">
      <w:numFmt w:val="bullet"/>
      <w:lvlText w:val="•"/>
      <w:lvlJc w:val="left"/>
      <w:pPr>
        <w:ind w:left="3806" w:hanging="822"/>
      </w:pPr>
      <w:rPr>
        <w:rFonts w:hint="default"/>
      </w:rPr>
    </w:lvl>
    <w:lvl w:ilvl="5">
      <w:numFmt w:val="bullet"/>
      <w:lvlText w:val="•"/>
      <w:lvlJc w:val="left"/>
      <w:pPr>
        <w:ind w:left="4648" w:hanging="822"/>
      </w:pPr>
      <w:rPr>
        <w:rFonts w:hint="default"/>
      </w:rPr>
    </w:lvl>
    <w:lvl w:ilvl="6">
      <w:numFmt w:val="bullet"/>
      <w:lvlText w:val="•"/>
      <w:lvlJc w:val="left"/>
      <w:pPr>
        <w:ind w:left="5491" w:hanging="822"/>
      </w:pPr>
      <w:rPr>
        <w:rFonts w:hint="default"/>
      </w:rPr>
    </w:lvl>
    <w:lvl w:ilvl="7">
      <w:numFmt w:val="bullet"/>
      <w:lvlText w:val="•"/>
      <w:lvlJc w:val="left"/>
      <w:pPr>
        <w:ind w:left="6333" w:hanging="822"/>
      </w:pPr>
      <w:rPr>
        <w:rFonts w:hint="default"/>
      </w:rPr>
    </w:lvl>
    <w:lvl w:ilvl="8">
      <w:numFmt w:val="bullet"/>
      <w:lvlText w:val="•"/>
      <w:lvlJc w:val="left"/>
      <w:pPr>
        <w:ind w:left="7175" w:hanging="822"/>
      </w:pPr>
      <w:rPr>
        <w:rFonts w:hint="default"/>
      </w:rPr>
    </w:lvl>
  </w:abstractNum>
  <w:abstractNum w:abstractNumId="7" w15:restartNumberingAfterBreak="0">
    <w:nsid w:val="38CF1946"/>
    <w:multiLevelType w:val="hybridMultilevel"/>
    <w:tmpl w:val="AFF00DEA"/>
    <w:lvl w:ilvl="0" w:tplc="10A60346">
      <w:start w:val="1"/>
      <w:numFmt w:val="decimal"/>
      <w:lvlText w:val="%1."/>
      <w:lvlJc w:val="left"/>
      <w:pPr>
        <w:ind w:left="685" w:hanging="300"/>
        <w:jc w:val="left"/>
      </w:pPr>
      <w:rPr>
        <w:rFonts w:ascii="Times New Roman" w:eastAsia="Times New Roman" w:hAnsi="Times New Roman" w:cs="Times New Roman" w:hint="default"/>
        <w:w w:val="100"/>
        <w:sz w:val="24"/>
        <w:szCs w:val="24"/>
      </w:rPr>
    </w:lvl>
    <w:lvl w:ilvl="1" w:tplc="067AB310">
      <w:start w:val="2"/>
      <w:numFmt w:val="decimal"/>
      <w:lvlText w:val="%2."/>
      <w:lvlJc w:val="left"/>
      <w:pPr>
        <w:ind w:left="4118" w:hanging="467"/>
        <w:jc w:val="right"/>
      </w:pPr>
      <w:rPr>
        <w:rFonts w:ascii="Times New Roman" w:eastAsia="Times New Roman" w:hAnsi="Times New Roman" w:cs="Times New Roman" w:hint="default"/>
        <w:b/>
        <w:bCs/>
        <w:w w:val="119"/>
        <w:sz w:val="28"/>
        <w:szCs w:val="28"/>
      </w:rPr>
    </w:lvl>
    <w:lvl w:ilvl="2" w:tplc="0E6C8FEA">
      <w:numFmt w:val="bullet"/>
      <w:lvlText w:val="•"/>
      <w:lvlJc w:val="left"/>
      <w:pPr>
        <w:ind w:left="4646" w:hanging="467"/>
      </w:pPr>
      <w:rPr>
        <w:rFonts w:hint="default"/>
      </w:rPr>
    </w:lvl>
    <w:lvl w:ilvl="3" w:tplc="9640997A">
      <w:numFmt w:val="bullet"/>
      <w:lvlText w:val="•"/>
      <w:lvlJc w:val="left"/>
      <w:pPr>
        <w:ind w:left="5173" w:hanging="467"/>
      </w:pPr>
      <w:rPr>
        <w:rFonts w:hint="default"/>
      </w:rPr>
    </w:lvl>
    <w:lvl w:ilvl="4" w:tplc="53FC56E8">
      <w:numFmt w:val="bullet"/>
      <w:lvlText w:val="•"/>
      <w:lvlJc w:val="left"/>
      <w:pPr>
        <w:ind w:left="5700" w:hanging="467"/>
      </w:pPr>
      <w:rPr>
        <w:rFonts w:hint="default"/>
      </w:rPr>
    </w:lvl>
    <w:lvl w:ilvl="5" w:tplc="7CCE839A">
      <w:numFmt w:val="bullet"/>
      <w:lvlText w:val="•"/>
      <w:lvlJc w:val="left"/>
      <w:pPr>
        <w:ind w:left="6226" w:hanging="467"/>
      </w:pPr>
      <w:rPr>
        <w:rFonts w:hint="default"/>
      </w:rPr>
    </w:lvl>
    <w:lvl w:ilvl="6" w:tplc="2DDEE9FC">
      <w:numFmt w:val="bullet"/>
      <w:lvlText w:val="•"/>
      <w:lvlJc w:val="left"/>
      <w:pPr>
        <w:ind w:left="6753" w:hanging="467"/>
      </w:pPr>
      <w:rPr>
        <w:rFonts w:hint="default"/>
      </w:rPr>
    </w:lvl>
    <w:lvl w:ilvl="7" w:tplc="ED5451CC">
      <w:numFmt w:val="bullet"/>
      <w:lvlText w:val="•"/>
      <w:lvlJc w:val="left"/>
      <w:pPr>
        <w:ind w:left="7280" w:hanging="467"/>
      </w:pPr>
      <w:rPr>
        <w:rFonts w:hint="default"/>
      </w:rPr>
    </w:lvl>
    <w:lvl w:ilvl="8" w:tplc="862CEA24">
      <w:numFmt w:val="bullet"/>
      <w:lvlText w:val="•"/>
      <w:lvlJc w:val="left"/>
      <w:pPr>
        <w:ind w:left="7806" w:hanging="467"/>
      </w:pPr>
      <w:rPr>
        <w:rFonts w:hint="default"/>
      </w:rPr>
    </w:lvl>
  </w:abstractNum>
  <w:abstractNum w:abstractNumId="8" w15:restartNumberingAfterBreak="0">
    <w:nsid w:val="3B527DCA"/>
    <w:multiLevelType w:val="multilevel"/>
    <w:tmpl w:val="B49AEBBE"/>
    <w:lvl w:ilvl="0">
      <w:start w:val="3"/>
      <w:numFmt w:val="decimal"/>
      <w:lvlText w:val="%1"/>
      <w:lvlJc w:val="left"/>
      <w:pPr>
        <w:ind w:left="712" w:hanging="613"/>
        <w:jc w:val="left"/>
      </w:pPr>
      <w:rPr>
        <w:rFonts w:hint="default"/>
      </w:rPr>
    </w:lvl>
    <w:lvl w:ilvl="1">
      <w:start w:val="6"/>
      <w:numFmt w:val="decimal"/>
      <w:lvlText w:val="%1.%2"/>
      <w:lvlJc w:val="left"/>
      <w:pPr>
        <w:ind w:left="712" w:hanging="613"/>
        <w:jc w:val="left"/>
      </w:pPr>
      <w:rPr>
        <w:rFonts w:ascii="Times New Roman" w:eastAsia="Times New Roman" w:hAnsi="Times New Roman" w:cs="Times New Roman" w:hint="default"/>
        <w:b/>
        <w:bCs/>
        <w:w w:val="114"/>
        <w:sz w:val="24"/>
        <w:szCs w:val="24"/>
      </w:rPr>
    </w:lvl>
    <w:lvl w:ilvl="2">
      <w:start w:val="1"/>
      <w:numFmt w:val="decimal"/>
      <w:lvlText w:val="%3."/>
      <w:lvlJc w:val="left"/>
      <w:pPr>
        <w:ind w:left="685" w:hanging="300"/>
        <w:jc w:val="right"/>
      </w:pPr>
      <w:rPr>
        <w:rFonts w:hint="default"/>
        <w:w w:val="100"/>
      </w:rPr>
    </w:lvl>
    <w:lvl w:ilvl="3">
      <w:numFmt w:val="bullet"/>
      <w:lvlText w:val="•"/>
      <w:lvlJc w:val="left"/>
      <w:pPr>
        <w:ind w:left="2528" w:hanging="300"/>
      </w:pPr>
      <w:rPr>
        <w:rFonts w:hint="default"/>
      </w:rPr>
    </w:lvl>
    <w:lvl w:ilvl="4">
      <w:numFmt w:val="bullet"/>
      <w:lvlText w:val="•"/>
      <w:lvlJc w:val="left"/>
      <w:pPr>
        <w:ind w:left="3433" w:hanging="300"/>
      </w:pPr>
      <w:rPr>
        <w:rFonts w:hint="default"/>
      </w:rPr>
    </w:lvl>
    <w:lvl w:ilvl="5">
      <w:numFmt w:val="bullet"/>
      <w:lvlText w:val="•"/>
      <w:lvlJc w:val="left"/>
      <w:pPr>
        <w:ind w:left="4337" w:hanging="300"/>
      </w:pPr>
      <w:rPr>
        <w:rFonts w:hint="default"/>
      </w:rPr>
    </w:lvl>
    <w:lvl w:ilvl="6">
      <w:numFmt w:val="bullet"/>
      <w:lvlText w:val="•"/>
      <w:lvlJc w:val="left"/>
      <w:pPr>
        <w:ind w:left="5242" w:hanging="300"/>
      </w:pPr>
      <w:rPr>
        <w:rFonts w:hint="default"/>
      </w:rPr>
    </w:lvl>
    <w:lvl w:ilvl="7">
      <w:numFmt w:val="bullet"/>
      <w:lvlText w:val="•"/>
      <w:lvlJc w:val="left"/>
      <w:pPr>
        <w:ind w:left="6146" w:hanging="300"/>
      </w:pPr>
      <w:rPr>
        <w:rFonts w:hint="default"/>
      </w:rPr>
    </w:lvl>
    <w:lvl w:ilvl="8">
      <w:numFmt w:val="bullet"/>
      <w:lvlText w:val="•"/>
      <w:lvlJc w:val="left"/>
      <w:pPr>
        <w:ind w:left="7051" w:hanging="300"/>
      </w:pPr>
      <w:rPr>
        <w:rFonts w:hint="default"/>
      </w:rPr>
    </w:lvl>
  </w:abstractNum>
  <w:abstractNum w:abstractNumId="9" w15:restartNumberingAfterBreak="0">
    <w:nsid w:val="3CF4125A"/>
    <w:multiLevelType w:val="hybridMultilevel"/>
    <w:tmpl w:val="78EA3E78"/>
    <w:lvl w:ilvl="0" w:tplc="DD06ED62">
      <w:start w:val="6"/>
      <w:numFmt w:val="decimal"/>
      <w:lvlText w:val="%1."/>
      <w:lvlJc w:val="left"/>
      <w:pPr>
        <w:ind w:left="100" w:hanging="393"/>
        <w:jc w:val="left"/>
      </w:pPr>
      <w:rPr>
        <w:rFonts w:ascii="Times New Roman" w:eastAsia="Times New Roman" w:hAnsi="Times New Roman" w:cs="Times New Roman" w:hint="default"/>
        <w:w w:val="97"/>
        <w:sz w:val="24"/>
        <w:szCs w:val="24"/>
      </w:rPr>
    </w:lvl>
    <w:lvl w:ilvl="1" w:tplc="8E329C68">
      <w:start w:val="1"/>
      <w:numFmt w:val="lowerLetter"/>
      <w:lvlText w:val="(%2)"/>
      <w:lvlJc w:val="left"/>
      <w:pPr>
        <w:ind w:left="3501" w:hanging="332"/>
        <w:jc w:val="right"/>
      </w:pPr>
      <w:rPr>
        <w:rFonts w:ascii="Times New Roman" w:eastAsia="Times New Roman" w:hAnsi="Times New Roman" w:cs="Times New Roman" w:hint="default"/>
        <w:w w:val="114"/>
        <w:sz w:val="20"/>
        <w:szCs w:val="20"/>
      </w:rPr>
    </w:lvl>
    <w:lvl w:ilvl="2" w:tplc="D0D077B8">
      <w:numFmt w:val="bullet"/>
      <w:lvlText w:val="•"/>
      <w:lvlJc w:val="left"/>
      <w:pPr>
        <w:ind w:left="4093" w:hanging="332"/>
      </w:pPr>
      <w:rPr>
        <w:rFonts w:hint="default"/>
      </w:rPr>
    </w:lvl>
    <w:lvl w:ilvl="3" w:tplc="7486A686">
      <w:numFmt w:val="bullet"/>
      <w:lvlText w:val="•"/>
      <w:lvlJc w:val="left"/>
      <w:pPr>
        <w:ind w:left="4686" w:hanging="332"/>
      </w:pPr>
      <w:rPr>
        <w:rFonts w:hint="default"/>
      </w:rPr>
    </w:lvl>
    <w:lvl w:ilvl="4" w:tplc="038460A2">
      <w:numFmt w:val="bullet"/>
      <w:lvlText w:val="•"/>
      <w:lvlJc w:val="left"/>
      <w:pPr>
        <w:ind w:left="5280" w:hanging="332"/>
      </w:pPr>
      <w:rPr>
        <w:rFonts w:hint="default"/>
      </w:rPr>
    </w:lvl>
    <w:lvl w:ilvl="5" w:tplc="95B02E8C">
      <w:numFmt w:val="bullet"/>
      <w:lvlText w:val="•"/>
      <w:lvlJc w:val="left"/>
      <w:pPr>
        <w:ind w:left="5873" w:hanging="332"/>
      </w:pPr>
      <w:rPr>
        <w:rFonts w:hint="default"/>
      </w:rPr>
    </w:lvl>
    <w:lvl w:ilvl="6" w:tplc="30B60194">
      <w:numFmt w:val="bullet"/>
      <w:lvlText w:val="•"/>
      <w:lvlJc w:val="left"/>
      <w:pPr>
        <w:ind w:left="6466" w:hanging="332"/>
      </w:pPr>
      <w:rPr>
        <w:rFonts w:hint="default"/>
      </w:rPr>
    </w:lvl>
    <w:lvl w:ilvl="7" w:tplc="F95E154C">
      <w:numFmt w:val="bullet"/>
      <w:lvlText w:val="•"/>
      <w:lvlJc w:val="left"/>
      <w:pPr>
        <w:ind w:left="7060" w:hanging="332"/>
      </w:pPr>
      <w:rPr>
        <w:rFonts w:hint="default"/>
      </w:rPr>
    </w:lvl>
    <w:lvl w:ilvl="8" w:tplc="8D1A9B44">
      <w:numFmt w:val="bullet"/>
      <w:lvlText w:val="•"/>
      <w:lvlJc w:val="left"/>
      <w:pPr>
        <w:ind w:left="7653" w:hanging="332"/>
      </w:pPr>
      <w:rPr>
        <w:rFonts w:hint="default"/>
      </w:rPr>
    </w:lvl>
  </w:abstractNum>
  <w:abstractNum w:abstractNumId="10" w15:restartNumberingAfterBreak="0">
    <w:nsid w:val="45BD1FFD"/>
    <w:multiLevelType w:val="multilevel"/>
    <w:tmpl w:val="6584E5AA"/>
    <w:lvl w:ilvl="0">
      <w:start w:val="3"/>
      <w:numFmt w:val="decimal"/>
      <w:lvlText w:val="%1"/>
      <w:lvlJc w:val="left"/>
      <w:pPr>
        <w:ind w:left="1273" w:hanging="822"/>
        <w:jc w:val="left"/>
      </w:pPr>
      <w:rPr>
        <w:rFonts w:hint="default"/>
      </w:rPr>
    </w:lvl>
    <w:lvl w:ilvl="1">
      <w:start w:val="4"/>
      <w:numFmt w:val="decimal"/>
      <w:lvlText w:val="%1.%2"/>
      <w:lvlJc w:val="left"/>
      <w:pPr>
        <w:ind w:left="1273" w:hanging="822"/>
        <w:jc w:val="right"/>
      </w:pPr>
      <w:rPr>
        <w:rFonts w:hint="default"/>
      </w:rPr>
    </w:lvl>
    <w:lvl w:ilvl="2">
      <w:start w:val="1"/>
      <w:numFmt w:val="decimal"/>
      <w:lvlText w:val="%1.%2.%3"/>
      <w:lvlJc w:val="left"/>
      <w:pPr>
        <w:ind w:left="1273" w:hanging="822"/>
        <w:jc w:val="left"/>
      </w:pPr>
      <w:rPr>
        <w:rFonts w:ascii="Times New Roman" w:eastAsia="Times New Roman" w:hAnsi="Times New Roman" w:cs="Times New Roman" w:hint="default"/>
        <w:b/>
        <w:bCs/>
        <w:w w:val="115"/>
        <w:sz w:val="24"/>
        <w:szCs w:val="24"/>
      </w:rPr>
    </w:lvl>
    <w:lvl w:ilvl="3">
      <w:numFmt w:val="bullet"/>
      <w:lvlText w:val="•"/>
      <w:lvlJc w:val="left"/>
      <w:pPr>
        <w:ind w:left="3554" w:hanging="822"/>
      </w:pPr>
      <w:rPr>
        <w:rFonts w:hint="default"/>
      </w:rPr>
    </w:lvl>
    <w:lvl w:ilvl="4">
      <w:numFmt w:val="bullet"/>
      <w:lvlText w:val="•"/>
      <w:lvlJc w:val="left"/>
      <w:pPr>
        <w:ind w:left="4312" w:hanging="822"/>
      </w:pPr>
      <w:rPr>
        <w:rFonts w:hint="default"/>
      </w:rPr>
    </w:lvl>
    <w:lvl w:ilvl="5">
      <w:numFmt w:val="bullet"/>
      <w:lvlText w:val="•"/>
      <w:lvlJc w:val="left"/>
      <w:pPr>
        <w:ind w:left="5070" w:hanging="822"/>
      </w:pPr>
      <w:rPr>
        <w:rFonts w:hint="default"/>
      </w:rPr>
    </w:lvl>
    <w:lvl w:ilvl="6">
      <w:numFmt w:val="bullet"/>
      <w:lvlText w:val="•"/>
      <w:lvlJc w:val="left"/>
      <w:pPr>
        <w:ind w:left="5828" w:hanging="822"/>
      </w:pPr>
      <w:rPr>
        <w:rFonts w:hint="default"/>
      </w:rPr>
    </w:lvl>
    <w:lvl w:ilvl="7">
      <w:numFmt w:val="bullet"/>
      <w:lvlText w:val="•"/>
      <w:lvlJc w:val="left"/>
      <w:pPr>
        <w:ind w:left="6586" w:hanging="822"/>
      </w:pPr>
      <w:rPr>
        <w:rFonts w:hint="default"/>
      </w:rPr>
    </w:lvl>
    <w:lvl w:ilvl="8">
      <w:numFmt w:val="bullet"/>
      <w:lvlText w:val="•"/>
      <w:lvlJc w:val="left"/>
      <w:pPr>
        <w:ind w:left="7344" w:hanging="822"/>
      </w:pPr>
      <w:rPr>
        <w:rFonts w:hint="default"/>
      </w:rPr>
    </w:lvl>
  </w:abstractNum>
  <w:abstractNum w:abstractNumId="11" w15:restartNumberingAfterBreak="0">
    <w:nsid w:val="514F080D"/>
    <w:multiLevelType w:val="multilevel"/>
    <w:tmpl w:val="42BA45AE"/>
    <w:lvl w:ilvl="0">
      <w:start w:val="3"/>
      <w:numFmt w:val="decimal"/>
      <w:lvlText w:val="%1"/>
      <w:lvlJc w:val="left"/>
      <w:pPr>
        <w:ind w:left="712" w:hanging="613"/>
        <w:jc w:val="left"/>
      </w:pPr>
      <w:rPr>
        <w:rFonts w:hint="default"/>
      </w:rPr>
    </w:lvl>
    <w:lvl w:ilvl="1">
      <w:start w:val="1"/>
      <w:numFmt w:val="decimal"/>
      <w:lvlText w:val="%1.%2"/>
      <w:lvlJc w:val="left"/>
      <w:pPr>
        <w:ind w:left="712" w:hanging="613"/>
        <w:jc w:val="left"/>
      </w:pPr>
      <w:rPr>
        <w:rFonts w:ascii="Times New Roman" w:eastAsia="Times New Roman" w:hAnsi="Times New Roman" w:cs="Times New Roman" w:hint="default"/>
        <w:b/>
        <w:bCs/>
        <w:w w:val="114"/>
        <w:sz w:val="24"/>
        <w:szCs w:val="24"/>
      </w:rPr>
    </w:lvl>
    <w:lvl w:ilvl="2">
      <w:start w:val="1"/>
      <w:numFmt w:val="decimal"/>
      <w:lvlText w:val="%1.%2.%3"/>
      <w:lvlJc w:val="left"/>
      <w:pPr>
        <w:ind w:left="1273" w:hanging="822"/>
        <w:jc w:val="left"/>
      </w:pPr>
      <w:rPr>
        <w:rFonts w:ascii="Times New Roman" w:eastAsia="Times New Roman" w:hAnsi="Times New Roman" w:cs="Times New Roman" w:hint="default"/>
        <w:b/>
        <w:bCs/>
        <w:w w:val="115"/>
        <w:sz w:val="24"/>
        <w:szCs w:val="24"/>
      </w:rPr>
    </w:lvl>
    <w:lvl w:ilvl="3">
      <w:numFmt w:val="bullet"/>
      <w:lvlText w:val="•"/>
      <w:lvlJc w:val="left"/>
      <w:pPr>
        <w:ind w:left="2245" w:hanging="822"/>
      </w:pPr>
      <w:rPr>
        <w:rFonts w:hint="default"/>
      </w:rPr>
    </w:lvl>
    <w:lvl w:ilvl="4">
      <w:numFmt w:val="bullet"/>
      <w:lvlText w:val="•"/>
      <w:lvlJc w:val="left"/>
      <w:pPr>
        <w:ind w:left="3190" w:hanging="822"/>
      </w:pPr>
      <w:rPr>
        <w:rFonts w:hint="default"/>
      </w:rPr>
    </w:lvl>
    <w:lvl w:ilvl="5">
      <w:numFmt w:val="bullet"/>
      <w:lvlText w:val="•"/>
      <w:lvlJc w:val="left"/>
      <w:pPr>
        <w:ind w:left="4135" w:hanging="822"/>
      </w:pPr>
      <w:rPr>
        <w:rFonts w:hint="default"/>
      </w:rPr>
    </w:lvl>
    <w:lvl w:ilvl="6">
      <w:numFmt w:val="bullet"/>
      <w:lvlText w:val="•"/>
      <w:lvlJc w:val="left"/>
      <w:pPr>
        <w:ind w:left="5080" w:hanging="822"/>
      </w:pPr>
      <w:rPr>
        <w:rFonts w:hint="default"/>
      </w:rPr>
    </w:lvl>
    <w:lvl w:ilvl="7">
      <w:numFmt w:val="bullet"/>
      <w:lvlText w:val="•"/>
      <w:lvlJc w:val="left"/>
      <w:pPr>
        <w:ind w:left="6025" w:hanging="822"/>
      </w:pPr>
      <w:rPr>
        <w:rFonts w:hint="default"/>
      </w:rPr>
    </w:lvl>
    <w:lvl w:ilvl="8">
      <w:numFmt w:val="bullet"/>
      <w:lvlText w:val="•"/>
      <w:lvlJc w:val="left"/>
      <w:pPr>
        <w:ind w:left="6970" w:hanging="822"/>
      </w:pPr>
      <w:rPr>
        <w:rFonts w:hint="default"/>
      </w:rPr>
    </w:lvl>
  </w:abstractNum>
  <w:abstractNum w:abstractNumId="12" w15:restartNumberingAfterBreak="0">
    <w:nsid w:val="525D13C1"/>
    <w:multiLevelType w:val="hybridMultilevel"/>
    <w:tmpl w:val="2A3E1934"/>
    <w:lvl w:ilvl="0" w:tplc="2E14FBEC">
      <w:start w:val="1"/>
      <w:numFmt w:val="decimal"/>
      <w:lvlText w:val="%1."/>
      <w:lvlJc w:val="left"/>
      <w:pPr>
        <w:ind w:left="685" w:hanging="300"/>
        <w:jc w:val="left"/>
      </w:pPr>
      <w:rPr>
        <w:rFonts w:ascii="Times New Roman" w:eastAsia="Times New Roman" w:hAnsi="Times New Roman" w:cs="Times New Roman" w:hint="default"/>
        <w:w w:val="100"/>
        <w:sz w:val="24"/>
        <w:szCs w:val="24"/>
      </w:rPr>
    </w:lvl>
    <w:lvl w:ilvl="1" w:tplc="48D8E9C4">
      <w:numFmt w:val="bullet"/>
      <w:lvlText w:val="•"/>
      <w:lvlJc w:val="left"/>
      <w:pPr>
        <w:ind w:left="1200" w:hanging="237"/>
      </w:pPr>
      <w:rPr>
        <w:rFonts w:ascii="Lucida Sans Unicode" w:eastAsia="Lucida Sans Unicode" w:hAnsi="Lucida Sans Unicode" w:cs="Lucida Sans Unicode" w:hint="default"/>
        <w:w w:val="78"/>
        <w:sz w:val="24"/>
        <w:szCs w:val="24"/>
      </w:rPr>
    </w:lvl>
    <w:lvl w:ilvl="2" w:tplc="8E98D348">
      <w:numFmt w:val="bullet"/>
      <w:lvlText w:val="•"/>
      <w:lvlJc w:val="left"/>
      <w:pPr>
        <w:ind w:left="2051" w:hanging="237"/>
      </w:pPr>
      <w:rPr>
        <w:rFonts w:hint="default"/>
      </w:rPr>
    </w:lvl>
    <w:lvl w:ilvl="3" w:tplc="F6BC3B3E">
      <w:numFmt w:val="bullet"/>
      <w:lvlText w:val="•"/>
      <w:lvlJc w:val="left"/>
      <w:pPr>
        <w:ind w:left="2902" w:hanging="237"/>
      </w:pPr>
      <w:rPr>
        <w:rFonts w:hint="default"/>
      </w:rPr>
    </w:lvl>
    <w:lvl w:ilvl="4" w:tplc="10283134">
      <w:numFmt w:val="bullet"/>
      <w:lvlText w:val="•"/>
      <w:lvlJc w:val="left"/>
      <w:pPr>
        <w:ind w:left="3753" w:hanging="237"/>
      </w:pPr>
      <w:rPr>
        <w:rFonts w:hint="default"/>
      </w:rPr>
    </w:lvl>
    <w:lvl w:ilvl="5" w:tplc="E6340CCC">
      <w:numFmt w:val="bullet"/>
      <w:lvlText w:val="•"/>
      <w:lvlJc w:val="left"/>
      <w:pPr>
        <w:ind w:left="4604" w:hanging="237"/>
      </w:pPr>
      <w:rPr>
        <w:rFonts w:hint="default"/>
      </w:rPr>
    </w:lvl>
    <w:lvl w:ilvl="6" w:tplc="44B06174">
      <w:numFmt w:val="bullet"/>
      <w:lvlText w:val="•"/>
      <w:lvlJc w:val="left"/>
      <w:pPr>
        <w:ind w:left="5455" w:hanging="237"/>
      </w:pPr>
      <w:rPr>
        <w:rFonts w:hint="default"/>
      </w:rPr>
    </w:lvl>
    <w:lvl w:ilvl="7" w:tplc="2B70C370">
      <w:numFmt w:val="bullet"/>
      <w:lvlText w:val="•"/>
      <w:lvlJc w:val="left"/>
      <w:pPr>
        <w:ind w:left="6306" w:hanging="237"/>
      </w:pPr>
      <w:rPr>
        <w:rFonts w:hint="default"/>
      </w:rPr>
    </w:lvl>
    <w:lvl w:ilvl="8" w:tplc="514404CE">
      <w:numFmt w:val="bullet"/>
      <w:lvlText w:val="•"/>
      <w:lvlJc w:val="left"/>
      <w:pPr>
        <w:ind w:left="7157" w:hanging="237"/>
      </w:pPr>
      <w:rPr>
        <w:rFonts w:hint="default"/>
      </w:rPr>
    </w:lvl>
  </w:abstractNum>
  <w:abstractNum w:abstractNumId="13" w15:restartNumberingAfterBreak="0">
    <w:nsid w:val="55EA3F41"/>
    <w:multiLevelType w:val="hybridMultilevel"/>
    <w:tmpl w:val="D3702C1C"/>
    <w:lvl w:ilvl="0" w:tplc="AF90A10C">
      <w:start w:val="1"/>
      <w:numFmt w:val="decimal"/>
      <w:lvlText w:val="%1."/>
      <w:lvlJc w:val="left"/>
      <w:pPr>
        <w:ind w:left="516" w:hanging="300"/>
        <w:jc w:val="right"/>
      </w:pPr>
      <w:rPr>
        <w:rFonts w:ascii="Times New Roman" w:eastAsia="Times New Roman" w:hAnsi="Times New Roman" w:cs="Times New Roman" w:hint="default"/>
        <w:w w:val="100"/>
        <w:sz w:val="24"/>
        <w:szCs w:val="24"/>
      </w:rPr>
    </w:lvl>
    <w:lvl w:ilvl="1" w:tplc="E326B956">
      <w:numFmt w:val="bullet"/>
      <w:lvlText w:val="•"/>
      <w:lvlJc w:val="left"/>
      <w:pPr>
        <w:ind w:left="1354" w:hanging="300"/>
      </w:pPr>
      <w:rPr>
        <w:rFonts w:hint="default"/>
      </w:rPr>
    </w:lvl>
    <w:lvl w:ilvl="2" w:tplc="AE7C7868">
      <w:numFmt w:val="bullet"/>
      <w:lvlText w:val="•"/>
      <w:lvlJc w:val="left"/>
      <w:pPr>
        <w:ind w:left="2188" w:hanging="300"/>
      </w:pPr>
      <w:rPr>
        <w:rFonts w:hint="default"/>
      </w:rPr>
    </w:lvl>
    <w:lvl w:ilvl="3" w:tplc="A3AEF22A">
      <w:numFmt w:val="bullet"/>
      <w:lvlText w:val="•"/>
      <w:lvlJc w:val="left"/>
      <w:pPr>
        <w:ind w:left="3022" w:hanging="300"/>
      </w:pPr>
      <w:rPr>
        <w:rFonts w:hint="default"/>
      </w:rPr>
    </w:lvl>
    <w:lvl w:ilvl="4" w:tplc="D0EA5F2A">
      <w:numFmt w:val="bullet"/>
      <w:lvlText w:val="•"/>
      <w:lvlJc w:val="left"/>
      <w:pPr>
        <w:ind w:left="3856" w:hanging="300"/>
      </w:pPr>
      <w:rPr>
        <w:rFonts w:hint="default"/>
      </w:rPr>
    </w:lvl>
    <w:lvl w:ilvl="5" w:tplc="44C0F92C">
      <w:numFmt w:val="bullet"/>
      <w:lvlText w:val="•"/>
      <w:lvlJc w:val="left"/>
      <w:pPr>
        <w:ind w:left="4690" w:hanging="300"/>
      </w:pPr>
      <w:rPr>
        <w:rFonts w:hint="default"/>
      </w:rPr>
    </w:lvl>
    <w:lvl w:ilvl="6" w:tplc="D786DD44">
      <w:numFmt w:val="bullet"/>
      <w:lvlText w:val="•"/>
      <w:lvlJc w:val="left"/>
      <w:pPr>
        <w:ind w:left="5524" w:hanging="300"/>
      </w:pPr>
      <w:rPr>
        <w:rFonts w:hint="default"/>
      </w:rPr>
    </w:lvl>
    <w:lvl w:ilvl="7" w:tplc="1A5C8BE4">
      <w:numFmt w:val="bullet"/>
      <w:lvlText w:val="•"/>
      <w:lvlJc w:val="left"/>
      <w:pPr>
        <w:ind w:left="6358" w:hanging="300"/>
      </w:pPr>
      <w:rPr>
        <w:rFonts w:hint="default"/>
      </w:rPr>
    </w:lvl>
    <w:lvl w:ilvl="8" w:tplc="39ACF38A">
      <w:numFmt w:val="bullet"/>
      <w:lvlText w:val="•"/>
      <w:lvlJc w:val="left"/>
      <w:pPr>
        <w:ind w:left="7192" w:hanging="300"/>
      </w:pPr>
      <w:rPr>
        <w:rFonts w:hint="default"/>
      </w:rPr>
    </w:lvl>
  </w:abstractNum>
  <w:abstractNum w:abstractNumId="14" w15:restartNumberingAfterBreak="0">
    <w:nsid w:val="589633CC"/>
    <w:multiLevelType w:val="multilevel"/>
    <w:tmpl w:val="7F242F9E"/>
    <w:lvl w:ilvl="0">
      <w:start w:val="5"/>
      <w:numFmt w:val="decimal"/>
      <w:lvlText w:val="%1"/>
      <w:lvlJc w:val="left"/>
      <w:pPr>
        <w:ind w:left="712" w:hanging="613"/>
        <w:jc w:val="left"/>
      </w:pPr>
      <w:rPr>
        <w:rFonts w:hint="default"/>
      </w:rPr>
    </w:lvl>
    <w:lvl w:ilvl="1">
      <w:start w:val="2"/>
      <w:numFmt w:val="decimal"/>
      <w:lvlText w:val="%1.%2"/>
      <w:lvlJc w:val="left"/>
      <w:pPr>
        <w:ind w:left="712" w:hanging="613"/>
        <w:jc w:val="left"/>
      </w:pPr>
      <w:rPr>
        <w:rFonts w:ascii="Times New Roman" w:eastAsia="Times New Roman" w:hAnsi="Times New Roman" w:cs="Times New Roman" w:hint="default"/>
        <w:b/>
        <w:bCs/>
        <w:w w:val="114"/>
        <w:sz w:val="24"/>
        <w:szCs w:val="24"/>
      </w:rPr>
    </w:lvl>
    <w:lvl w:ilvl="2">
      <w:numFmt w:val="bullet"/>
      <w:lvlText w:val="•"/>
      <w:lvlJc w:val="left"/>
      <w:pPr>
        <w:ind w:left="685" w:hanging="237"/>
      </w:pPr>
      <w:rPr>
        <w:rFonts w:ascii="Lucida Sans Unicode" w:eastAsia="Lucida Sans Unicode" w:hAnsi="Lucida Sans Unicode" w:cs="Lucida Sans Unicode" w:hint="default"/>
        <w:w w:val="78"/>
        <w:sz w:val="24"/>
        <w:szCs w:val="24"/>
      </w:rPr>
    </w:lvl>
    <w:lvl w:ilvl="3">
      <w:numFmt w:val="bullet"/>
      <w:lvlText w:val="•"/>
      <w:lvlJc w:val="left"/>
      <w:pPr>
        <w:ind w:left="2528" w:hanging="237"/>
      </w:pPr>
      <w:rPr>
        <w:rFonts w:hint="default"/>
      </w:rPr>
    </w:lvl>
    <w:lvl w:ilvl="4">
      <w:numFmt w:val="bullet"/>
      <w:lvlText w:val="•"/>
      <w:lvlJc w:val="left"/>
      <w:pPr>
        <w:ind w:left="3433" w:hanging="237"/>
      </w:pPr>
      <w:rPr>
        <w:rFonts w:hint="default"/>
      </w:rPr>
    </w:lvl>
    <w:lvl w:ilvl="5">
      <w:numFmt w:val="bullet"/>
      <w:lvlText w:val="•"/>
      <w:lvlJc w:val="left"/>
      <w:pPr>
        <w:ind w:left="4337" w:hanging="237"/>
      </w:pPr>
      <w:rPr>
        <w:rFonts w:hint="default"/>
      </w:rPr>
    </w:lvl>
    <w:lvl w:ilvl="6">
      <w:numFmt w:val="bullet"/>
      <w:lvlText w:val="•"/>
      <w:lvlJc w:val="left"/>
      <w:pPr>
        <w:ind w:left="5242" w:hanging="237"/>
      </w:pPr>
      <w:rPr>
        <w:rFonts w:hint="default"/>
      </w:rPr>
    </w:lvl>
    <w:lvl w:ilvl="7">
      <w:numFmt w:val="bullet"/>
      <w:lvlText w:val="•"/>
      <w:lvlJc w:val="left"/>
      <w:pPr>
        <w:ind w:left="6146" w:hanging="237"/>
      </w:pPr>
      <w:rPr>
        <w:rFonts w:hint="default"/>
      </w:rPr>
    </w:lvl>
    <w:lvl w:ilvl="8">
      <w:numFmt w:val="bullet"/>
      <w:lvlText w:val="•"/>
      <w:lvlJc w:val="left"/>
      <w:pPr>
        <w:ind w:left="7051" w:hanging="237"/>
      </w:pPr>
      <w:rPr>
        <w:rFonts w:hint="default"/>
      </w:rPr>
    </w:lvl>
  </w:abstractNum>
  <w:abstractNum w:abstractNumId="15" w15:restartNumberingAfterBreak="0">
    <w:nsid w:val="5D93182A"/>
    <w:multiLevelType w:val="multilevel"/>
    <w:tmpl w:val="3740118E"/>
    <w:lvl w:ilvl="0">
      <w:start w:val="1"/>
      <w:numFmt w:val="decimal"/>
      <w:lvlText w:val="%1"/>
      <w:lvlJc w:val="left"/>
      <w:pPr>
        <w:ind w:left="712" w:hanging="613"/>
        <w:jc w:val="left"/>
      </w:pPr>
      <w:rPr>
        <w:rFonts w:hint="default"/>
      </w:rPr>
    </w:lvl>
    <w:lvl w:ilvl="1">
      <w:start w:val="1"/>
      <w:numFmt w:val="decimal"/>
      <w:lvlText w:val="%1.%2"/>
      <w:lvlJc w:val="left"/>
      <w:pPr>
        <w:ind w:left="712" w:hanging="613"/>
        <w:jc w:val="left"/>
      </w:pPr>
      <w:rPr>
        <w:rFonts w:ascii="Times New Roman" w:eastAsia="Times New Roman" w:hAnsi="Times New Roman" w:cs="Times New Roman" w:hint="default"/>
        <w:b/>
        <w:bCs/>
        <w:w w:val="114"/>
        <w:sz w:val="24"/>
        <w:szCs w:val="24"/>
      </w:rPr>
    </w:lvl>
    <w:lvl w:ilvl="2">
      <w:start w:val="1"/>
      <w:numFmt w:val="decimal"/>
      <w:lvlText w:val="%1.%2.%3"/>
      <w:lvlJc w:val="left"/>
      <w:pPr>
        <w:ind w:left="1273" w:hanging="822"/>
        <w:jc w:val="left"/>
      </w:pPr>
      <w:rPr>
        <w:rFonts w:ascii="Times New Roman" w:eastAsia="Times New Roman" w:hAnsi="Times New Roman" w:cs="Times New Roman" w:hint="default"/>
        <w:b/>
        <w:bCs/>
        <w:w w:val="115"/>
        <w:sz w:val="24"/>
        <w:szCs w:val="24"/>
      </w:rPr>
    </w:lvl>
    <w:lvl w:ilvl="3">
      <w:numFmt w:val="bullet"/>
      <w:lvlText w:val="•"/>
      <w:lvlJc w:val="left"/>
      <w:pPr>
        <w:ind w:left="2964" w:hanging="822"/>
      </w:pPr>
      <w:rPr>
        <w:rFonts w:hint="default"/>
      </w:rPr>
    </w:lvl>
    <w:lvl w:ilvl="4">
      <w:numFmt w:val="bullet"/>
      <w:lvlText w:val="•"/>
      <w:lvlJc w:val="left"/>
      <w:pPr>
        <w:ind w:left="3806" w:hanging="822"/>
      </w:pPr>
      <w:rPr>
        <w:rFonts w:hint="default"/>
      </w:rPr>
    </w:lvl>
    <w:lvl w:ilvl="5">
      <w:numFmt w:val="bullet"/>
      <w:lvlText w:val="•"/>
      <w:lvlJc w:val="left"/>
      <w:pPr>
        <w:ind w:left="4648" w:hanging="822"/>
      </w:pPr>
      <w:rPr>
        <w:rFonts w:hint="default"/>
      </w:rPr>
    </w:lvl>
    <w:lvl w:ilvl="6">
      <w:numFmt w:val="bullet"/>
      <w:lvlText w:val="•"/>
      <w:lvlJc w:val="left"/>
      <w:pPr>
        <w:ind w:left="5491" w:hanging="822"/>
      </w:pPr>
      <w:rPr>
        <w:rFonts w:hint="default"/>
      </w:rPr>
    </w:lvl>
    <w:lvl w:ilvl="7">
      <w:numFmt w:val="bullet"/>
      <w:lvlText w:val="•"/>
      <w:lvlJc w:val="left"/>
      <w:pPr>
        <w:ind w:left="6333" w:hanging="822"/>
      </w:pPr>
      <w:rPr>
        <w:rFonts w:hint="default"/>
      </w:rPr>
    </w:lvl>
    <w:lvl w:ilvl="8">
      <w:numFmt w:val="bullet"/>
      <w:lvlText w:val="•"/>
      <w:lvlJc w:val="left"/>
      <w:pPr>
        <w:ind w:left="7175" w:hanging="822"/>
      </w:pPr>
      <w:rPr>
        <w:rFonts w:hint="default"/>
      </w:rPr>
    </w:lvl>
  </w:abstractNum>
  <w:abstractNum w:abstractNumId="16" w15:restartNumberingAfterBreak="0">
    <w:nsid w:val="5EAC2E61"/>
    <w:multiLevelType w:val="multilevel"/>
    <w:tmpl w:val="E76E1D32"/>
    <w:lvl w:ilvl="0">
      <w:start w:val="4"/>
      <w:numFmt w:val="decimal"/>
      <w:lvlText w:val="%1"/>
      <w:lvlJc w:val="left"/>
      <w:pPr>
        <w:ind w:left="1273" w:hanging="822"/>
        <w:jc w:val="left"/>
      </w:pPr>
      <w:rPr>
        <w:rFonts w:hint="default"/>
      </w:rPr>
    </w:lvl>
    <w:lvl w:ilvl="1">
      <w:start w:val="3"/>
      <w:numFmt w:val="decimal"/>
      <w:lvlText w:val="%1.%2"/>
      <w:lvlJc w:val="left"/>
      <w:pPr>
        <w:ind w:left="1273" w:hanging="822"/>
        <w:jc w:val="left"/>
      </w:pPr>
      <w:rPr>
        <w:rFonts w:hint="default"/>
      </w:rPr>
    </w:lvl>
    <w:lvl w:ilvl="2">
      <w:start w:val="1"/>
      <w:numFmt w:val="decimal"/>
      <w:lvlText w:val="%1.%2.%3"/>
      <w:lvlJc w:val="left"/>
      <w:pPr>
        <w:ind w:left="1273" w:hanging="822"/>
        <w:jc w:val="left"/>
      </w:pPr>
      <w:rPr>
        <w:rFonts w:ascii="Times New Roman" w:eastAsia="Times New Roman" w:hAnsi="Times New Roman" w:cs="Times New Roman" w:hint="default"/>
        <w:b/>
        <w:bCs/>
        <w:w w:val="115"/>
        <w:sz w:val="24"/>
        <w:szCs w:val="24"/>
      </w:rPr>
    </w:lvl>
    <w:lvl w:ilvl="3">
      <w:start w:val="1"/>
      <w:numFmt w:val="lowerLetter"/>
      <w:lvlText w:val="(%4)"/>
      <w:lvlJc w:val="left"/>
      <w:pPr>
        <w:ind w:left="3481" w:hanging="332"/>
        <w:jc w:val="right"/>
      </w:pPr>
      <w:rPr>
        <w:rFonts w:ascii="Times New Roman" w:eastAsia="Times New Roman" w:hAnsi="Times New Roman" w:cs="Times New Roman" w:hint="default"/>
        <w:w w:val="114"/>
        <w:sz w:val="20"/>
        <w:szCs w:val="20"/>
      </w:rPr>
    </w:lvl>
    <w:lvl w:ilvl="4">
      <w:numFmt w:val="bullet"/>
      <w:lvlText w:val="•"/>
      <w:lvlJc w:val="left"/>
      <w:pPr>
        <w:ind w:left="4825" w:hanging="332"/>
      </w:pPr>
      <w:rPr>
        <w:rFonts w:hint="default"/>
      </w:rPr>
    </w:lvl>
    <w:lvl w:ilvl="5">
      <w:numFmt w:val="bullet"/>
      <w:lvlText w:val="•"/>
      <w:lvlJc w:val="left"/>
      <w:pPr>
        <w:ind w:left="5487" w:hanging="332"/>
      </w:pPr>
      <w:rPr>
        <w:rFonts w:hint="default"/>
      </w:rPr>
    </w:lvl>
    <w:lvl w:ilvl="6">
      <w:numFmt w:val="bullet"/>
      <w:lvlText w:val="•"/>
      <w:lvlJc w:val="left"/>
      <w:pPr>
        <w:ind w:left="6150" w:hanging="332"/>
      </w:pPr>
      <w:rPr>
        <w:rFonts w:hint="default"/>
      </w:rPr>
    </w:lvl>
    <w:lvl w:ilvl="7">
      <w:numFmt w:val="bullet"/>
      <w:lvlText w:val="•"/>
      <w:lvlJc w:val="left"/>
      <w:pPr>
        <w:ind w:left="6812" w:hanging="332"/>
      </w:pPr>
      <w:rPr>
        <w:rFonts w:hint="default"/>
      </w:rPr>
    </w:lvl>
    <w:lvl w:ilvl="8">
      <w:numFmt w:val="bullet"/>
      <w:lvlText w:val="•"/>
      <w:lvlJc w:val="left"/>
      <w:pPr>
        <w:ind w:left="7475" w:hanging="332"/>
      </w:pPr>
      <w:rPr>
        <w:rFonts w:hint="default"/>
      </w:rPr>
    </w:lvl>
  </w:abstractNum>
  <w:abstractNum w:abstractNumId="17" w15:restartNumberingAfterBreak="0">
    <w:nsid w:val="76295E93"/>
    <w:multiLevelType w:val="multilevel"/>
    <w:tmpl w:val="762CFB62"/>
    <w:lvl w:ilvl="0">
      <w:start w:val="2"/>
      <w:numFmt w:val="decimal"/>
      <w:lvlText w:val="%1"/>
      <w:lvlJc w:val="left"/>
      <w:pPr>
        <w:ind w:left="1293" w:hanging="822"/>
        <w:jc w:val="left"/>
      </w:pPr>
      <w:rPr>
        <w:rFonts w:hint="default"/>
      </w:rPr>
    </w:lvl>
    <w:lvl w:ilvl="1">
      <w:start w:val="4"/>
      <w:numFmt w:val="decimal"/>
      <w:lvlText w:val="%1.%2"/>
      <w:lvlJc w:val="left"/>
      <w:pPr>
        <w:ind w:left="1293" w:hanging="822"/>
        <w:jc w:val="right"/>
      </w:pPr>
      <w:rPr>
        <w:rFonts w:hint="default"/>
      </w:rPr>
    </w:lvl>
    <w:lvl w:ilvl="2">
      <w:start w:val="1"/>
      <w:numFmt w:val="decimal"/>
      <w:lvlText w:val="%1.%2.%3"/>
      <w:lvlJc w:val="left"/>
      <w:pPr>
        <w:ind w:left="1293" w:hanging="822"/>
        <w:jc w:val="left"/>
      </w:pPr>
      <w:rPr>
        <w:rFonts w:ascii="Times New Roman" w:eastAsia="Times New Roman" w:hAnsi="Times New Roman" w:cs="Times New Roman" w:hint="default"/>
        <w:b/>
        <w:bCs/>
        <w:w w:val="115"/>
        <w:sz w:val="24"/>
        <w:szCs w:val="24"/>
      </w:rPr>
    </w:lvl>
    <w:lvl w:ilvl="3">
      <w:numFmt w:val="bullet"/>
      <w:lvlText w:val="•"/>
      <w:lvlJc w:val="left"/>
      <w:pPr>
        <w:ind w:left="3574" w:hanging="822"/>
      </w:pPr>
      <w:rPr>
        <w:rFonts w:hint="default"/>
      </w:rPr>
    </w:lvl>
    <w:lvl w:ilvl="4">
      <w:numFmt w:val="bullet"/>
      <w:lvlText w:val="•"/>
      <w:lvlJc w:val="left"/>
      <w:pPr>
        <w:ind w:left="4332" w:hanging="822"/>
      </w:pPr>
      <w:rPr>
        <w:rFonts w:hint="default"/>
      </w:rPr>
    </w:lvl>
    <w:lvl w:ilvl="5">
      <w:numFmt w:val="bullet"/>
      <w:lvlText w:val="•"/>
      <w:lvlJc w:val="left"/>
      <w:pPr>
        <w:ind w:left="5090" w:hanging="822"/>
      </w:pPr>
      <w:rPr>
        <w:rFonts w:hint="default"/>
      </w:rPr>
    </w:lvl>
    <w:lvl w:ilvl="6">
      <w:numFmt w:val="bullet"/>
      <w:lvlText w:val="•"/>
      <w:lvlJc w:val="left"/>
      <w:pPr>
        <w:ind w:left="5848" w:hanging="822"/>
      </w:pPr>
      <w:rPr>
        <w:rFonts w:hint="default"/>
      </w:rPr>
    </w:lvl>
    <w:lvl w:ilvl="7">
      <w:numFmt w:val="bullet"/>
      <w:lvlText w:val="•"/>
      <w:lvlJc w:val="left"/>
      <w:pPr>
        <w:ind w:left="6606" w:hanging="822"/>
      </w:pPr>
      <w:rPr>
        <w:rFonts w:hint="default"/>
      </w:rPr>
    </w:lvl>
    <w:lvl w:ilvl="8">
      <w:numFmt w:val="bullet"/>
      <w:lvlText w:val="•"/>
      <w:lvlJc w:val="left"/>
      <w:pPr>
        <w:ind w:left="7364" w:hanging="822"/>
      </w:pPr>
      <w:rPr>
        <w:rFonts w:hint="default"/>
      </w:rPr>
    </w:lvl>
  </w:abstractNum>
  <w:abstractNum w:abstractNumId="18" w15:restartNumberingAfterBreak="0">
    <w:nsid w:val="767E12D8"/>
    <w:multiLevelType w:val="multilevel"/>
    <w:tmpl w:val="A8B00242"/>
    <w:lvl w:ilvl="0">
      <w:start w:val="3"/>
      <w:numFmt w:val="decimal"/>
      <w:lvlText w:val="%1"/>
      <w:lvlJc w:val="left"/>
      <w:pPr>
        <w:ind w:left="1273" w:hanging="822"/>
        <w:jc w:val="left"/>
      </w:pPr>
      <w:rPr>
        <w:rFonts w:hint="default"/>
      </w:rPr>
    </w:lvl>
    <w:lvl w:ilvl="1">
      <w:start w:val="3"/>
      <w:numFmt w:val="decimal"/>
      <w:lvlText w:val="%1.%2"/>
      <w:lvlJc w:val="left"/>
      <w:pPr>
        <w:ind w:left="1273" w:hanging="822"/>
        <w:jc w:val="right"/>
      </w:pPr>
      <w:rPr>
        <w:rFonts w:hint="default"/>
      </w:rPr>
    </w:lvl>
    <w:lvl w:ilvl="2">
      <w:start w:val="4"/>
      <w:numFmt w:val="decimal"/>
      <w:lvlText w:val="%1.%2.%3"/>
      <w:lvlJc w:val="left"/>
      <w:pPr>
        <w:ind w:left="1273" w:hanging="822"/>
        <w:jc w:val="left"/>
      </w:pPr>
      <w:rPr>
        <w:rFonts w:ascii="Times New Roman" w:eastAsia="Times New Roman" w:hAnsi="Times New Roman" w:cs="Times New Roman" w:hint="default"/>
        <w:b/>
        <w:bCs/>
        <w:w w:val="115"/>
        <w:sz w:val="24"/>
        <w:szCs w:val="24"/>
      </w:rPr>
    </w:lvl>
    <w:lvl w:ilvl="3">
      <w:numFmt w:val="bullet"/>
      <w:lvlText w:val="•"/>
      <w:lvlJc w:val="left"/>
      <w:pPr>
        <w:ind w:left="3554" w:hanging="822"/>
      </w:pPr>
      <w:rPr>
        <w:rFonts w:hint="default"/>
      </w:rPr>
    </w:lvl>
    <w:lvl w:ilvl="4">
      <w:numFmt w:val="bullet"/>
      <w:lvlText w:val="•"/>
      <w:lvlJc w:val="left"/>
      <w:pPr>
        <w:ind w:left="4312" w:hanging="822"/>
      </w:pPr>
      <w:rPr>
        <w:rFonts w:hint="default"/>
      </w:rPr>
    </w:lvl>
    <w:lvl w:ilvl="5">
      <w:numFmt w:val="bullet"/>
      <w:lvlText w:val="•"/>
      <w:lvlJc w:val="left"/>
      <w:pPr>
        <w:ind w:left="5070" w:hanging="822"/>
      </w:pPr>
      <w:rPr>
        <w:rFonts w:hint="default"/>
      </w:rPr>
    </w:lvl>
    <w:lvl w:ilvl="6">
      <w:numFmt w:val="bullet"/>
      <w:lvlText w:val="•"/>
      <w:lvlJc w:val="left"/>
      <w:pPr>
        <w:ind w:left="5828" w:hanging="822"/>
      </w:pPr>
      <w:rPr>
        <w:rFonts w:hint="default"/>
      </w:rPr>
    </w:lvl>
    <w:lvl w:ilvl="7">
      <w:numFmt w:val="bullet"/>
      <w:lvlText w:val="•"/>
      <w:lvlJc w:val="left"/>
      <w:pPr>
        <w:ind w:left="6586" w:hanging="822"/>
      </w:pPr>
      <w:rPr>
        <w:rFonts w:hint="default"/>
      </w:rPr>
    </w:lvl>
    <w:lvl w:ilvl="8">
      <w:numFmt w:val="bullet"/>
      <w:lvlText w:val="•"/>
      <w:lvlJc w:val="left"/>
      <w:pPr>
        <w:ind w:left="7344" w:hanging="822"/>
      </w:pPr>
      <w:rPr>
        <w:rFonts w:hint="default"/>
      </w:rPr>
    </w:lvl>
  </w:abstractNum>
  <w:abstractNum w:abstractNumId="19" w15:restartNumberingAfterBreak="0">
    <w:nsid w:val="7A8049FA"/>
    <w:multiLevelType w:val="hybridMultilevel"/>
    <w:tmpl w:val="65BC4534"/>
    <w:lvl w:ilvl="0" w:tplc="3AF64004">
      <w:start w:val="1"/>
      <w:numFmt w:val="decimal"/>
      <w:lvlText w:val="%1"/>
      <w:lvlJc w:val="left"/>
      <w:pPr>
        <w:ind w:left="1115" w:hanging="937"/>
        <w:jc w:val="left"/>
      </w:pPr>
      <w:rPr>
        <w:rFonts w:ascii="Times New Roman" w:eastAsia="Times New Roman" w:hAnsi="Times New Roman" w:cs="Times New Roman" w:hint="default"/>
        <w:w w:val="97"/>
        <w:sz w:val="24"/>
        <w:szCs w:val="24"/>
      </w:rPr>
    </w:lvl>
    <w:lvl w:ilvl="1" w:tplc="544EA4AC">
      <w:start w:val="1"/>
      <w:numFmt w:val="decimal"/>
      <w:lvlText w:val="%2."/>
      <w:lvlJc w:val="left"/>
      <w:pPr>
        <w:ind w:left="3718" w:hanging="467"/>
        <w:jc w:val="left"/>
      </w:pPr>
      <w:rPr>
        <w:rFonts w:ascii="Times New Roman" w:eastAsia="Times New Roman" w:hAnsi="Times New Roman" w:cs="Times New Roman" w:hint="default"/>
        <w:b/>
        <w:bCs/>
        <w:w w:val="119"/>
        <w:sz w:val="28"/>
        <w:szCs w:val="28"/>
      </w:rPr>
    </w:lvl>
    <w:lvl w:ilvl="2" w:tplc="F3DA8342">
      <w:numFmt w:val="bullet"/>
      <w:lvlText w:val="•"/>
      <w:lvlJc w:val="left"/>
      <w:pPr>
        <w:ind w:left="4291" w:hanging="467"/>
      </w:pPr>
      <w:rPr>
        <w:rFonts w:hint="default"/>
      </w:rPr>
    </w:lvl>
    <w:lvl w:ilvl="3" w:tplc="DCD099B2">
      <w:numFmt w:val="bullet"/>
      <w:lvlText w:val="•"/>
      <w:lvlJc w:val="left"/>
      <w:pPr>
        <w:ind w:left="4862" w:hanging="467"/>
      </w:pPr>
      <w:rPr>
        <w:rFonts w:hint="default"/>
      </w:rPr>
    </w:lvl>
    <w:lvl w:ilvl="4" w:tplc="B3A690DA">
      <w:numFmt w:val="bullet"/>
      <w:lvlText w:val="•"/>
      <w:lvlJc w:val="left"/>
      <w:pPr>
        <w:ind w:left="5433" w:hanging="467"/>
      </w:pPr>
      <w:rPr>
        <w:rFonts w:hint="default"/>
      </w:rPr>
    </w:lvl>
    <w:lvl w:ilvl="5" w:tplc="6BBA5F5A">
      <w:numFmt w:val="bullet"/>
      <w:lvlText w:val="•"/>
      <w:lvlJc w:val="left"/>
      <w:pPr>
        <w:ind w:left="6004" w:hanging="467"/>
      </w:pPr>
      <w:rPr>
        <w:rFonts w:hint="default"/>
      </w:rPr>
    </w:lvl>
    <w:lvl w:ilvl="6" w:tplc="6EE0F612">
      <w:numFmt w:val="bullet"/>
      <w:lvlText w:val="•"/>
      <w:lvlJc w:val="left"/>
      <w:pPr>
        <w:ind w:left="6575" w:hanging="467"/>
      </w:pPr>
      <w:rPr>
        <w:rFonts w:hint="default"/>
      </w:rPr>
    </w:lvl>
    <w:lvl w:ilvl="7" w:tplc="A412CB58">
      <w:numFmt w:val="bullet"/>
      <w:lvlText w:val="•"/>
      <w:lvlJc w:val="left"/>
      <w:pPr>
        <w:ind w:left="7146" w:hanging="467"/>
      </w:pPr>
      <w:rPr>
        <w:rFonts w:hint="default"/>
      </w:rPr>
    </w:lvl>
    <w:lvl w:ilvl="8" w:tplc="9198E372">
      <w:numFmt w:val="bullet"/>
      <w:lvlText w:val="•"/>
      <w:lvlJc w:val="left"/>
      <w:pPr>
        <w:ind w:left="7717" w:hanging="467"/>
      </w:pPr>
      <w:rPr>
        <w:rFonts w:hint="default"/>
      </w:rPr>
    </w:lvl>
  </w:abstractNum>
  <w:abstractNum w:abstractNumId="20" w15:restartNumberingAfterBreak="0">
    <w:nsid w:val="7E65310E"/>
    <w:multiLevelType w:val="multilevel"/>
    <w:tmpl w:val="FEAEE2AA"/>
    <w:lvl w:ilvl="0">
      <w:start w:val="4"/>
      <w:numFmt w:val="decimal"/>
      <w:lvlText w:val="%1"/>
      <w:lvlJc w:val="left"/>
      <w:pPr>
        <w:ind w:left="712" w:hanging="613"/>
        <w:jc w:val="left"/>
      </w:pPr>
      <w:rPr>
        <w:rFonts w:hint="default"/>
      </w:rPr>
    </w:lvl>
    <w:lvl w:ilvl="1">
      <w:start w:val="1"/>
      <w:numFmt w:val="decimal"/>
      <w:lvlText w:val="%1.%2"/>
      <w:lvlJc w:val="left"/>
      <w:pPr>
        <w:ind w:left="712" w:hanging="613"/>
        <w:jc w:val="left"/>
      </w:pPr>
      <w:rPr>
        <w:rFonts w:ascii="Times New Roman" w:eastAsia="Times New Roman" w:hAnsi="Times New Roman" w:cs="Times New Roman" w:hint="default"/>
        <w:b/>
        <w:bCs/>
        <w:w w:val="114"/>
        <w:sz w:val="24"/>
        <w:szCs w:val="24"/>
      </w:rPr>
    </w:lvl>
    <w:lvl w:ilvl="2">
      <w:start w:val="1"/>
      <w:numFmt w:val="decimal"/>
      <w:lvlText w:val="%1.%2.%3"/>
      <w:lvlJc w:val="left"/>
      <w:pPr>
        <w:ind w:left="1273" w:hanging="822"/>
        <w:jc w:val="left"/>
      </w:pPr>
      <w:rPr>
        <w:rFonts w:ascii="Times New Roman" w:eastAsia="Times New Roman" w:hAnsi="Times New Roman" w:cs="Times New Roman" w:hint="default"/>
        <w:b/>
        <w:bCs/>
        <w:w w:val="115"/>
        <w:sz w:val="24"/>
        <w:szCs w:val="24"/>
      </w:rPr>
    </w:lvl>
    <w:lvl w:ilvl="3">
      <w:start w:val="1"/>
      <w:numFmt w:val="lowerLetter"/>
      <w:lvlText w:val="(%4)"/>
      <w:lvlJc w:val="left"/>
      <w:pPr>
        <w:ind w:left="3501" w:hanging="332"/>
        <w:jc w:val="right"/>
      </w:pPr>
      <w:rPr>
        <w:rFonts w:ascii="Times New Roman" w:eastAsia="Times New Roman" w:hAnsi="Times New Roman" w:cs="Times New Roman" w:hint="default"/>
        <w:w w:val="114"/>
        <w:sz w:val="20"/>
        <w:szCs w:val="20"/>
      </w:rPr>
    </w:lvl>
    <w:lvl w:ilvl="4">
      <w:numFmt w:val="bullet"/>
      <w:lvlText w:val="•"/>
      <w:lvlJc w:val="left"/>
      <w:pPr>
        <w:ind w:left="4280" w:hanging="332"/>
      </w:pPr>
      <w:rPr>
        <w:rFonts w:hint="default"/>
      </w:rPr>
    </w:lvl>
    <w:lvl w:ilvl="5">
      <w:numFmt w:val="bullet"/>
      <w:lvlText w:val="•"/>
      <w:lvlJc w:val="left"/>
      <w:pPr>
        <w:ind w:left="5040" w:hanging="332"/>
      </w:pPr>
      <w:rPr>
        <w:rFonts w:hint="default"/>
      </w:rPr>
    </w:lvl>
    <w:lvl w:ilvl="6">
      <w:numFmt w:val="bullet"/>
      <w:lvlText w:val="•"/>
      <w:lvlJc w:val="left"/>
      <w:pPr>
        <w:ind w:left="5800" w:hanging="332"/>
      </w:pPr>
      <w:rPr>
        <w:rFonts w:hint="default"/>
      </w:rPr>
    </w:lvl>
    <w:lvl w:ilvl="7">
      <w:numFmt w:val="bullet"/>
      <w:lvlText w:val="•"/>
      <w:lvlJc w:val="left"/>
      <w:pPr>
        <w:ind w:left="6560" w:hanging="332"/>
      </w:pPr>
      <w:rPr>
        <w:rFonts w:hint="default"/>
      </w:rPr>
    </w:lvl>
    <w:lvl w:ilvl="8">
      <w:numFmt w:val="bullet"/>
      <w:lvlText w:val="•"/>
      <w:lvlJc w:val="left"/>
      <w:pPr>
        <w:ind w:left="7320" w:hanging="332"/>
      </w:pPr>
      <w:rPr>
        <w:rFonts w:hint="default"/>
      </w:rPr>
    </w:lvl>
  </w:abstractNum>
  <w:abstractNum w:abstractNumId="21" w15:restartNumberingAfterBreak="0">
    <w:nsid w:val="7E6E1904"/>
    <w:multiLevelType w:val="multilevel"/>
    <w:tmpl w:val="175ECF2E"/>
    <w:lvl w:ilvl="0">
      <w:start w:val="4"/>
      <w:numFmt w:val="decimal"/>
      <w:lvlText w:val="%1"/>
      <w:lvlJc w:val="left"/>
      <w:pPr>
        <w:ind w:left="712" w:hanging="613"/>
        <w:jc w:val="left"/>
      </w:pPr>
      <w:rPr>
        <w:rFonts w:hint="default"/>
      </w:rPr>
    </w:lvl>
    <w:lvl w:ilvl="1">
      <w:start w:val="2"/>
      <w:numFmt w:val="decimal"/>
      <w:lvlText w:val="%1.%2"/>
      <w:lvlJc w:val="left"/>
      <w:pPr>
        <w:ind w:left="712" w:hanging="613"/>
        <w:jc w:val="left"/>
      </w:pPr>
      <w:rPr>
        <w:rFonts w:ascii="Times New Roman" w:eastAsia="Times New Roman" w:hAnsi="Times New Roman" w:cs="Times New Roman" w:hint="default"/>
        <w:b/>
        <w:bCs/>
        <w:w w:val="114"/>
        <w:sz w:val="24"/>
        <w:szCs w:val="24"/>
      </w:rPr>
    </w:lvl>
    <w:lvl w:ilvl="2">
      <w:start w:val="1"/>
      <w:numFmt w:val="lowerLetter"/>
      <w:lvlText w:val="(%3)"/>
      <w:lvlJc w:val="left"/>
      <w:pPr>
        <w:ind w:left="3501" w:hanging="332"/>
        <w:jc w:val="right"/>
      </w:pPr>
      <w:rPr>
        <w:rFonts w:ascii="Times New Roman" w:eastAsia="Times New Roman" w:hAnsi="Times New Roman" w:cs="Times New Roman" w:hint="default"/>
        <w:w w:val="114"/>
        <w:sz w:val="20"/>
        <w:szCs w:val="20"/>
      </w:rPr>
    </w:lvl>
    <w:lvl w:ilvl="3">
      <w:numFmt w:val="bullet"/>
      <w:lvlText w:val="•"/>
      <w:lvlJc w:val="left"/>
      <w:pPr>
        <w:ind w:left="4691" w:hanging="332"/>
      </w:pPr>
      <w:rPr>
        <w:rFonts w:hint="default"/>
      </w:rPr>
    </w:lvl>
    <w:lvl w:ilvl="4">
      <w:numFmt w:val="bullet"/>
      <w:lvlText w:val="•"/>
      <w:lvlJc w:val="left"/>
      <w:pPr>
        <w:ind w:left="5286" w:hanging="332"/>
      </w:pPr>
      <w:rPr>
        <w:rFonts w:hint="default"/>
      </w:rPr>
    </w:lvl>
    <w:lvl w:ilvl="5">
      <w:numFmt w:val="bullet"/>
      <w:lvlText w:val="•"/>
      <w:lvlJc w:val="left"/>
      <w:pPr>
        <w:ind w:left="5882" w:hanging="332"/>
      </w:pPr>
      <w:rPr>
        <w:rFonts w:hint="default"/>
      </w:rPr>
    </w:lvl>
    <w:lvl w:ilvl="6">
      <w:numFmt w:val="bullet"/>
      <w:lvlText w:val="•"/>
      <w:lvlJc w:val="left"/>
      <w:pPr>
        <w:ind w:left="6477" w:hanging="332"/>
      </w:pPr>
      <w:rPr>
        <w:rFonts w:hint="default"/>
      </w:rPr>
    </w:lvl>
    <w:lvl w:ilvl="7">
      <w:numFmt w:val="bullet"/>
      <w:lvlText w:val="•"/>
      <w:lvlJc w:val="left"/>
      <w:pPr>
        <w:ind w:left="7073" w:hanging="332"/>
      </w:pPr>
      <w:rPr>
        <w:rFonts w:hint="default"/>
      </w:rPr>
    </w:lvl>
    <w:lvl w:ilvl="8">
      <w:numFmt w:val="bullet"/>
      <w:lvlText w:val="•"/>
      <w:lvlJc w:val="left"/>
      <w:pPr>
        <w:ind w:left="7668" w:hanging="332"/>
      </w:pPr>
      <w:rPr>
        <w:rFonts w:hint="default"/>
      </w:rPr>
    </w:lvl>
  </w:abstractNum>
  <w:num w:numId="1">
    <w:abstractNumId w:val="3"/>
  </w:num>
  <w:num w:numId="2">
    <w:abstractNumId w:val="13"/>
  </w:num>
  <w:num w:numId="3">
    <w:abstractNumId w:val="14"/>
  </w:num>
  <w:num w:numId="4">
    <w:abstractNumId w:val="16"/>
  </w:num>
  <w:num w:numId="5">
    <w:abstractNumId w:val="21"/>
  </w:num>
  <w:num w:numId="6">
    <w:abstractNumId w:val="9"/>
  </w:num>
  <w:num w:numId="7">
    <w:abstractNumId w:val="20"/>
  </w:num>
  <w:num w:numId="8">
    <w:abstractNumId w:val="8"/>
  </w:num>
  <w:num w:numId="9">
    <w:abstractNumId w:val="10"/>
  </w:num>
  <w:num w:numId="10">
    <w:abstractNumId w:val="18"/>
  </w:num>
  <w:num w:numId="11">
    <w:abstractNumId w:val="0"/>
  </w:num>
  <w:num w:numId="12">
    <w:abstractNumId w:val="11"/>
  </w:num>
  <w:num w:numId="13">
    <w:abstractNumId w:val="17"/>
  </w:num>
  <w:num w:numId="14">
    <w:abstractNumId w:val="5"/>
  </w:num>
  <w:num w:numId="15">
    <w:abstractNumId w:val="6"/>
  </w:num>
  <w:num w:numId="16">
    <w:abstractNumId w:val="7"/>
  </w:num>
  <w:num w:numId="17">
    <w:abstractNumId w:val="1"/>
  </w:num>
  <w:num w:numId="18">
    <w:abstractNumId w:val="12"/>
  </w:num>
  <w:num w:numId="19">
    <w:abstractNumId w:val="15"/>
  </w:num>
  <w:num w:numId="20">
    <w:abstractNumId w:val="19"/>
  </w:num>
  <w:num w:numId="21">
    <w:abstractNumId w:val="4"/>
  </w:num>
  <w:num w:numId="2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Bucy, Anna M Ctr USAF AETC AFIT/ENP">
    <w15:presenceInfo w15:providerId="None" w15:userId="Bucy, Anna M Ctr USAF AETC AFIT/ENP"/>
  </w15:person>
  <w15:person w15:author="nicholas quartemont">
    <w15:presenceInfo w15:providerId="Windows Live" w15:userId="3f4d74a2d96809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0DE3"/>
    <w:rsid w:val="00043811"/>
    <w:rsid w:val="000B5B70"/>
    <w:rsid w:val="00112916"/>
    <w:rsid w:val="001C7D4F"/>
    <w:rsid w:val="001D3765"/>
    <w:rsid w:val="002363D0"/>
    <w:rsid w:val="00246508"/>
    <w:rsid w:val="00247462"/>
    <w:rsid w:val="002C46C9"/>
    <w:rsid w:val="003066F4"/>
    <w:rsid w:val="003307D4"/>
    <w:rsid w:val="00335D7F"/>
    <w:rsid w:val="00340302"/>
    <w:rsid w:val="003A6A48"/>
    <w:rsid w:val="003C5DCA"/>
    <w:rsid w:val="003E2695"/>
    <w:rsid w:val="00412146"/>
    <w:rsid w:val="00430DE3"/>
    <w:rsid w:val="00464619"/>
    <w:rsid w:val="00464777"/>
    <w:rsid w:val="004B74EF"/>
    <w:rsid w:val="004C5731"/>
    <w:rsid w:val="004F0806"/>
    <w:rsid w:val="00505327"/>
    <w:rsid w:val="00534A9F"/>
    <w:rsid w:val="00550B0B"/>
    <w:rsid w:val="00582520"/>
    <w:rsid w:val="005955B8"/>
    <w:rsid w:val="005A227B"/>
    <w:rsid w:val="005C0CA8"/>
    <w:rsid w:val="005C441C"/>
    <w:rsid w:val="005E57DF"/>
    <w:rsid w:val="0062414A"/>
    <w:rsid w:val="00651B9C"/>
    <w:rsid w:val="00685F0C"/>
    <w:rsid w:val="0069264A"/>
    <w:rsid w:val="00697ED3"/>
    <w:rsid w:val="006A327F"/>
    <w:rsid w:val="00720F65"/>
    <w:rsid w:val="0076263C"/>
    <w:rsid w:val="007B5051"/>
    <w:rsid w:val="007D30CA"/>
    <w:rsid w:val="00832D0E"/>
    <w:rsid w:val="008562E6"/>
    <w:rsid w:val="008878E6"/>
    <w:rsid w:val="008B03C2"/>
    <w:rsid w:val="008F0850"/>
    <w:rsid w:val="009044F2"/>
    <w:rsid w:val="00A417C8"/>
    <w:rsid w:val="00A465BA"/>
    <w:rsid w:val="00A5035E"/>
    <w:rsid w:val="00A5439C"/>
    <w:rsid w:val="00A62D94"/>
    <w:rsid w:val="00AB18F1"/>
    <w:rsid w:val="00AD66C6"/>
    <w:rsid w:val="00AD7542"/>
    <w:rsid w:val="00B505DE"/>
    <w:rsid w:val="00BA0820"/>
    <w:rsid w:val="00C36ECE"/>
    <w:rsid w:val="00C55889"/>
    <w:rsid w:val="00CC2711"/>
    <w:rsid w:val="00D25F79"/>
    <w:rsid w:val="00DB52C2"/>
    <w:rsid w:val="00DD3DCA"/>
    <w:rsid w:val="00DF5284"/>
    <w:rsid w:val="00E0606B"/>
    <w:rsid w:val="00F00EA0"/>
    <w:rsid w:val="00FC2D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F8BB5D"/>
  <w15:docId w15:val="{8896E9BC-ADDF-4041-B093-A4B4485C4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37"/>
      <w:ind w:left="3068"/>
      <w:outlineLvl w:val="0"/>
    </w:pPr>
    <w:rPr>
      <w:b/>
      <w:bCs/>
      <w:sz w:val="28"/>
      <w:szCs w:val="28"/>
    </w:rPr>
  </w:style>
  <w:style w:type="paragraph" w:styleId="Heading2">
    <w:name w:val="heading 2"/>
    <w:basedOn w:val="Normal"/>
    <w:uiPriority w:val="1"/>
    <w:qFormat/>
    <w:pPr>
      <w:ind w:left="1273" w:hanging="822"/>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9"/>
      <w:ind w:right="117"/>
      <w:jc w:val="right"/>
    </w:pPr>
    <w:rPr>
      <w:sz w:val="24"/>
      <w:szCs w:val="24"/>
    </w:rPr>
  </w:style>
  <w:style w:type="paragraph" w:styleId="TOC2">
    <w:name w:val="toc 2"/>
    <w:basedOn w:val="Normal"/>
    <w:uiPriority w:val="1"/>
    <w:qFormat/>
    <w:pPr>
      <w:spacing w:before="201"/>
      <w:ind w:left="681" w:hanging="561"/>
    </w:pPr>
    <w:rPr>
      <w:sz w:val="24"/>
      <w:szCs w:val="24"/>
    </w:rPr>
  </w:style>
  <w:style w:type="paragraph" w:styleId="TOC3">
    <w:name w:val="toc 3"/>
    <w:basedOn w:val="Normal"/>
    <w:uiPriority w:val="1"/>
    <w:qFormat/>
    <w:pPr>
      <w:spacing w:before="9"/>
      <w:ind w:left="1150" w:hanging="469"/>
    </w:pPr>
    <w:rPr>
      <w:sz w:val="24"/>
      <w:szCs w:val="24"/>
    </w:rPr>
  </w:style>
  <w:style w:type="paragraph" w:styleId="TOC4">
    <w:name w:val="toc 4"/>
    <w:basedOn w:val="Normal"/>
    <w:uiPriority w:val="1"/>
    <w:qFormat/>
    <w:pPr>
      <w:spacing w:before="9"/>
      <w:ind w:left="1852" w:hanging="702"/>
    </w:pPr>
    <w:rPr>
      <w:sz w:val="24"/>
      <w:szCs w:val="24"/>
    </w:rPr>
  </w:style>
  <w:style w:type="paragraph" w:styleId="TOC5">
    <w:name w:val="toc 5"/>
    <w:basedOn w:val="Normal"/>
    <w:uiPriority w:val="1"/>
    <w:qFormat/>
    <w:pPr>
      <w:spacing w:before="2"/>
      <w:ind w:left="1852"/>
    </w:pPr>
    <w:rPr>
      <w:sz w:val="24"/>
      <w:szCs w:val="24"/>
    </w:rPr>
  </w:style>
  <w:style w:type="paragraph" w:styleId="TOC6">
    <w:name w:val="toc 6"/>
    <w:basedOn w:val="Normal"/>
    <w:uiPriority w:val="1"/>
    <w:qFormat/>
    <w:pPr>
      <w:spacing w:before="39"/>
      <w:ind w:left="1150" w:right="117" w:firstLine="7118"/>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516" w:hanging="416"/>
    </w:pPr>
  </w:style>
  <w:style w:type="paragraph" w:customStyle="1" w:styleId="TableParagraph">
    <w:name w:val="Table Paragraph"/>
    <w:basedOn w:val="Normal"/>
    <w:uiPriority w:val="1"/>
    <w:qFormat/>
    <w:pPr>
      <w:spacing w:before="28"/>
      <w:ind w:left="113"/>
      <w:jc w:val="center"/>
    </w:pPr>
  </w:style>
  <w:style w:type="character" w:styleId="CommentReference">
    <w:name w:val="annotation reference"/>
    <w:basedOn w:val="DefaultParagraphFont"/>
    <w:uiPriority w:val="99"/>
    <w:semiHidden/>
    <w:unhideWhenUsed/>
    <w:rsid w:val="008562E6"/>
    <w:rPr>
      <w:sz w:val="16"/>
      <w:szCs w:val="16"/>
    </w:rPr>
  </w:style>
  <w:style w:type="paragraph" w:styleId="CommentText">
    <w:name w:val="annotation text"/>
    <w:basedOn w:val="Normal"/>
    <w:link w:val="CommentTextChar"/>
    <w:uiPriority w:val="99"/>
    <w:semiHidden/>
    <w:unhideWhenUsed/>
    <w:rsid w:val="008562E6"/>
    <w:rPr>
      <w:sz w:val="20"/>
      <w:szCs w:val="20"/>
    </w:rPr>
  </w:style>
  <w:style w:type="character" w:customStyle="1" w:styleId="CommentTextChar">
    <w:name w:val="Comment Text Char"/>
    <w:basedOn w:val="DefaultParagraphFont"/>
    <w:link w:val="CommentText"/>
    <w:uiPriority w:val="99"/>
    <w:semiHidden/>
    <w:rsid w:val="008562E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562E6"/>
    <w:rPr>
      <w:b/>
      <w:bCs/>
    </w:rPr>
  </w:style>
  <w:style w:type="character" w:customStyle="1" w:styleId="CommentSubjectChar">
    <w:name w:val="Comment Subject Char"/>
    <w:basedOn w:val="CommentTextChar"/>
    <w:link w:val="CommentSubject"/>
    <w:uiPriority w:val="99"/>
    <w:semiHidden/>
    <w:rsid w:val="008562E6"/>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8562E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62E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5.xml"/><Relationship Id="rId68" Type="http://schemas.openxmlformats.org/officeDocument/2006/relationships/image" Target="media/image53.png"/><Relationship Id="rId76" Type="http://schemas.openxmlformats.org/officeDocument/2006/relationships/hyperlink" Target="https://github.com/nickquartemont/NIF_ETA/tree/master/Models/FissionProduct/GEF" TargetMode="External"/><Relationship Id="rId84" Type="http://schemas.openxmlformats.org/officeDocument/2006/relationships/hyperlink" Target="mailto:ariel.acebal@afit.edu" TargetMode="External"/><Relationship Id="rId7" Type="http://schemas.openxmlformats.org/officeDocument/2006/relationships/image" Target="media/image1.png"/><Relationship Id="rId71" Type="http://schemas.openxmlformats.org/officeDocument/2006/relationships/hyperlink" Target="https://github.com/nickquartemont/NIF_ETA" TargetMode="External"/><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1.png"/><Relationship Id="rId74" Type="http://schemas.openxmlformats.org/officeDocument/2006/relationships/hyperlink" Target="https://github.com/nickquartemont/NIF_ETA/tree/master/Models/STAYSL_Unfold/SAMPLER" TargetMode="External"/><Relationship Id="rId79" Type="http://schemas.openxmlformats.org/officeDocument/2006/relationships/hyperlink" Target="https://github.com/nickquartemont/NIF_ETA/tree/master/Models/FissionProduct/NagyFits" TargetMode="External"/><Relationship Id="rId87"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footer" Target="footer7.xml"/><Relationship Id="rId19" Type="http://schemas.openxmlformats.org/officeDocument/2006/relationships/image" Target="media/image7.jpe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footer" Target="footer3.xm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0.jpeg"/><Relationship Id="rId69" Type="http://schemas.openxmlformats.org/officeDocument/2006/relationships/image" Target="media/image54.png"/><Relationship Id="rId77" Type="http://schemas.openxmlformats.org/officeDocument/2006/relationships/hyperlink" Target="https://github.com/nickquartemont/NIF_ETA/tree/master/Models/FissionProduct/GEF" TargetMode="External"/><Relationship Id="rId8" Type="http://schemas.openxmlformats.org/officeDocument/2006/relationships/comments" Target="comments.xml"/><Relationship Id="rId51" Type="http://schemas.openxmlformats.org/officeDocument/2006/relationships/image" Target="media/image38.png"/><Relationship Id="rId72" Type="http://schemas.openxmlformats.org/officeDocument/2006/relationships/hyperlink" Target="https://github.com/nickquartemont/NIF_ETA/tree/master/Models/Scale/ScalePy" TargetMode="External"/><Relationship Id="rId80" Type="http://schemas.openxmlformats.org/officeDocument/2006/relationships/hyperlink" Target="https://github.com/SlaybaughLab/Coeus/releases" TargetMode="External"/><Relationship Id="rId85" Type="http://schemas.openxmlformats.org/officeDocument/2006/relationships/footer" Target="footer8.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jpeg"/><Relationship Id="rId67" Type="http://schemas.openxmlformats.org/officeDocument/2006/relationships/image" Target="media/image52.png"/><Relationship Id="rId20" Type="http://schemas.openxmlformats.org/officeDocument/2006/relationships/image" Target="media/image8.jpeg"/><Relationship Id="rId41" Type="http://schemas.openxmlformats.org/officeDocument/2006/relationships/image" Target="media/image28.jpe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5.jpeg"/><Relationship Id="rId75" Type="http://schemas.openxmlformats.org/officeDocument/2006/relationships/hyperlink" Target="https://github.com/nickquartemont/NIF_ETA/tree/master/Models/STAYSL_Unfold/SAMPLER" TargetMode="External"/><Relationship Id="rId83" Type="http://schemas.openxmlformats.org/officeDocument/2006/relationships/hyperlink" Target="mailto:2syosdor@offutt.af.mil"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microsoft.com/office/2016/09/relationships/commentsIds" Target="commentsIds.xml"/><Relationship Id="rId31" Type="http://schemas.openxmlformats.org/officeDocument/2006/relationships/footer" Target="footer4.xml"/><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6.xml"/><Relationship Id="rId73" Type="http://schemas.openxmlformats.org/officeDocument/2006/relationships/hyperlink" Target="https://github.com/nickquartemont/NIF_ETA/tree/master/Models/Scale/ScalePy" TargetMode="External"/><Relationship Id="rId78" Type="http://schemas.openxmlformats.org/officeDocument/2006/relationships/hyperlink" Target="https://github.com/nickquartemont/NIF_ETA/tree/master/Models/FissionProduct/NagyFits" TargetMode="External"/><Relationship Id="rId81" Type="http://schemas.openxmlformats.org/officeDocument/2006/relationships/hyperlink" Target="https://github.com/SlaybaughLab/Coeus/releases"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723</TotalTime>
  <Pages>1</Pages>
  <Words>30121</Words>
  <Characters>171690</Characters>
  <Application>Microsoft Office Word</Application>
  <DocSecurity>0</DocSecurity>
  <Lines>1430</Lines>
  <Paragraphs>402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Bucy, Anna M Ctr USAF AETC AFIT/ENP</dc:creator>
  <cp:lastModifiedBy>nicholas quartemont</cp:lastModifiedBy>
  <cp:revision>4</cp:revision>
  <dcterms:created xsi:type="dcterms:W3CDTF">2019-01-09T13:33:00Z</dcterms:created>
  <dcterms:modified xsi:type="dcterms:W3CDTF">2019-01-18T01:56:00Z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2019-01-03T00:00:00Z</vt:filetime>
  </property>
  <property fmtid="{D5CDD505-2E9C-101B-9397-08002B2CF9AE}" pid="3" name="Creator">
    <vt:lpwstr>LaTeX with hyperref package</vt:lpwstr>
  </property>
  <property fmtid="{D5CDD505-2E9C-101B-9397-08002B2CF9AE}" pid="4" name="LastSaved">
    <vt:filetime>2019-01-03T00:00:00Z</vt:filetime>
  </property>
</Properties>
</file>